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bookmarkStart w:id="0" w:name="_Toc516764625"/>
      <w:r w:rsidRPr="006B5893">
        <w:rPr>
          <w:lang w:val="en-GB"/>
        </w:rPr>
        <w:t>Dissertation Title</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3664"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proofErr w:type="spellStart"/>
      <w:r w:rsidRPr="006B5893">
        <w:rPr>
          <w:lang w:val="en-GB"/>
        </w:rPr>
        <w:t>Maynooth</w:t>
      </w:r>
      <w:proofErr w:type="spellEnd"/>
      <w:r w:rsidRPr="006B5893">
        <w:rPr>
          <w:lang w:val="en-GB"/>
        </w:rPr>
        <w:t xml:space="preserve">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C15F67" w:rsidRDefault="00B90489">
          <w:pPr>
            <w:pStyle w:val="TOC1"/>
            <w:tabs>
              <w:tab w:val="right" w:leader="dot" w:pos="9016"/>
            </w:tabs>
            <w:rPr>
              <w:ins w:id="2" w:author="ENDA JAMES O'SHEA" w:date="2018-06-14T18:34:00Z"/>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ins w:id="3" w:author="ENDA JAMES O'SHEA" w:date="2018-06-14T18:34:00Z">
            <w:r w:rsidR="00C15F67" w:rsidRPr="00C740B7">
              <w:rPr>
                <w:rStyle w:val="Hyperlink"/>
                <w:noProof/>
              </w:rPr>
              <w:fldChar w:fldCharType="begin"/>
            </w:r>
            <w:r w:rsidR="00C15F67" w:rsidRPr="00C740B7">
              <w:rPr>
                <w:rStyle w:val="Hyperlink"/>
                <w:noProof/>
              </w:rPr>
              <w:instrText xml:space="preserve"> </w:instrText>
            </w:r>
            <w:r w:rsidR="00C15F67">
              <w:rPr>
                <w:noProof/>
              </w:rPr>
              <w:instrText>HYPERLINK \l "_Toc516764625"</w:instrText>
            </w:r>
            <w:r w:rsidR="00C15F67" w:rsidRPr="00C740B7">
              <w:rPr>
                <w:rStyle w:val="Hyperlink"/>
                <w:noProof/>
              </w:rPr>
              <w:instrText xml:space="preserve"> </w:instrText>
            </w:r>
          </w:ins>
          <w:ins w:id="4" w:author="ENDA JAMES O'SHEA" w:date="2018-06-14T18:35:00Z">
            <w:r w:rsidR="00C15F67" w:rsidRPr="00C740B7">
              <w:rPr>
                <w:rStyle w:val="Hyperlink"/>
                <w:noProof/>
              </w:rPr>
            </w:r>
          </w:ins>
          <w:ins w:id="5" w:author="ENDA JAMES O'SHEA" w:date="2018-06-14T18:34:00Z">
            <w:r w:rsidR="00C15F67" w:rsidRPr="00C740B7">
              <w:rPr>
                <w:rStyle w:val="Hyperlink"/>
                <w:noProof/>
              </w:rPr>
              <w:fldChar w:fldCharType="separate"/>
            </w:r>
            <w:r w:rsidR="00C15F67" w:rsidRPr="00C740B7">
              <w:rPr>
                <w:rStyle w:val="Hyperlink"/>
                <w:noProof/>
                <w:lang w:val="en-GB"/>
              </w:rPr>
              <w:t>Dissertation Title</w:t>
            </w:r>
            <w:r w:rsidR="00C15F67">
              <w:rPr>
                <w:noProof/>
                <w:webHidden/>
              </w:rPr>
              <w:tab/>
            </w:r>
            <w:r w:rsidR="00C15F67">
              <w:rPr>
                <w:noProof/>
                <w:webHidden/>
              </w:rPr>
              <w:fldChar w:fldCharType="begin"/>
            </w:r>
            <w:r w:rsidR="00C15F67">
              <w:rPr>
                <w:noProof/>
                <w:webHidden/>
              </w:rPr>
              <w:instrText xml:space="preserve"> PAGEREF _Toc516764625 \h </w:instrText>
            </w:r>
          </w:ins>
          <w:ins w:id="6" w:author="ENDA JAMES O'SHEA" w:date="2018-06-14T18:35:00Z">
            <w:r w:rsidR="00C15F67">
              <w:rPr>
                <w:noProof/>
                <w:webHidden/>
              </w:rPr>
            </w:r>
          </w:ins>
          <w:r w:rsidR="00C15F67">
            <w:rPr>
              <w:noProof/>
              <w:webHidden/>
            </w:rPr>
            <w:fldChar w:fldCharType="separate"/>
          </w:r>
          <w:ins w:id="7" w:author="ENDA JAMES O'SHEA" w:date="2018-06-14T18:35:00Z">
            <w:r w:rsidR="00C15F67">
              <w:rPr>
                <w:noProof/>
                <w:webHidden/>
              </w:rPr>
              <w:t>i</w:t>
            </w:r>
          </w:ins>
          <w:ins w:id="8" w:author="ENDA JAMES O'SHEA" w:date="2018-06-14T18:34:00Z">
            <w:r w:rsidR="00C15F67">
              <w:rPr>
                <w:noProof/>
                <w:webHidden/>
              </w:rPr>
              <w:fldChar w:fldCharType="end"/>
            </w:r>
            <w:r w:rsidR="00C15F67" w:rsidRPr="00C740B7">
              <w:rPr>
                <w:rStyle w:val="Hyperlink"/>
                <w:noProof/>
              </w:rPr>
              <w:fldChar w:fldCharType="end"/>
            </w:r>
          </w:ins>
        </w:p>
        <w:p w:rsidR="00C15F67" w:rsidRDefault="00C15F67">
          <w:pPr>
            <w:pStyle w:val="TOC2"/>
            <w:tabs>
              <w:tab w:val="right" w:leader="dot" w:pos="9016"/>
            </w:tabs>
            <w:rPr>
              <w:ins w:id="9" w:author="ENDA JAMES O'SHEA" w:date="2018-06-14T18:34:00Z"/>
              <w:rFonts w:cstheme="minorBidi"/>
              <w:noProof/>
              <w:lang w:val="en-GB" w:eastAsia="en-GB"/>
            </w:rPr>
          </w:pPr>
          <w:ins w:id="10"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"_Toc516764626"</w:instrText>
            </w:r>
            <w:r w:rsidRPr="00C740B7">
              <w:rPr>
                <w:rStyle w:val="Hyperlink"/>
                <w:noProof/>
              </w:rPr>
              <w:instrText xml:space="preserve"> </w:instrText>
            </w:r>
          </w:ins>
          <w:ins w:id="11" w:author="ENDA JAMES O'SHEA" w:date="2018-06-14T18:35:00Z">
            <w:r w:rsidRPr="00C740B7">
              <w:rPr>
                <w:rStyle w:val="Hyperlink"/>
                <w:noProof/>
              </w:rPr>
            </w:r>
          </w:ins>
          <w:ins w:id="12" w:author="ENDA JAMES O'SHEA" w:date="2018-06-14T18:34:00Z">
            <w:r w:rsidRPr="00C740B7">
              <w:rPr>
                <w:rStyle w:val="Hyperlink"/>
                <w:noProof/>
              </w:rPr>
              <w:fldChar w:fldCharType="separate"/>
            </w:r>
            <w:r w:rsidRPr="00C740B7">
              <w:rPr>
                <w:rStyle w:val="Hyperlink"/>
                <w:noProof/>
              </w:rPr>
              <w:t>Declaration</w:t>
            </w:r>
            <w:r>
              <w:rPr>
                <w:noProof/>
                <w:webHidden/>
              </w:rPr>
              <w:tab/>
            </w:r>
            <w:r>
              <w:rPr>
                <w:noProof/>
                <w:webHidden/>
              </w:rPr>
              <w:fldChar w:fldCharType="begin"/>
            </w:r>
            <w:r>
              <w:rPr>
                <w:noProof/>
                <w:webHidden/>
              </w:rPr>
              <w:instrText xml:space="preserve"> PAGEREF _Toc516764626 \h </w:instrText>
            </w:r>
          </w:ins>
          <w:ins w:id="13" w:author="ENDA JAMES O'SHEA" w:date="2018-06-14T18:35:00Z">
            <w:r>
              <w:rPr>
                <w:noProof/>
                <w:webHidden/>
              </w:rPr>
            </w:r>
          </w:ins>
          <w:r>
            <w:rPr>
              <w:noProof/>
              <w:webHidden/>
            </w:rPr>
            <w:fldChar w:fldCharType="separate"/>
          </w:r>
          <w:ins w:id="14" w:author="ENDA JAMES O'SHEA" w:date="2018-06-14T18:35:00Z">
            <w:r>
              <w:rPr>
                <w:noProof/>
                <w:webHidden/>
              </w:rPr>
              <w:t>i</w:t>
            </w:r>
          </w:ins>
          <w:ins w:id="15"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right" w:leader="dot" w:pos="9016"/>
            </w:tabs>
            <w:rPr>
              <w:ins w:id="16" w:author="ENDA JAMES O'SHEA" w:date="2018-06-14T18:34:00Z"/>
              <w:rFonts w:cstheme="minorBidi"/>
              <w:noProof/>
              <w:lang w:val="en-GB" w:eastAsia="en-GB"/>
            </w:rPr>
          </w:pPr>
          <w:ins w:id="17"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"_Toc516764627"</w:instrText>
            </w:r>
            <w:r w:rsidRPr="00C740B7">
              <w:rPr>
                <w:rStyle w:val="Hyperlink"/>
                <w:noProof/>
              </w:rPr>
              <w:instrText xml:space="preserve"> </w:instrText>
            </w:r>
          </w:ins>
          <w:ins w:id="18" w:author="ENDA JAMES O'SHEA" w:date="2018-06-14T18:35:00Z">
            <w:r w:rsidRPr="00C740B7">
              <w:rPr>
                <w:rStyle w:val="Hyperlink"/>
                <w:noProof/>
              </w:rPr>
            </w:r>
          </w:ins>
          <w:ins w:id="19" w:author="ENDA JAMES O'SHEA" w:date="2018-06-14T18:34:00Z">
            <w:r w:rsidRPr="00C740B7">
              <w:rPr>
                <w:rStyle w:val="Hyperlink"/>
                <w:noProof/>
              </w:rPr>
              <w:fldChar w:fldCharType="separate"/>
            </w:r>
            <w:r w:rsidRPr="00C740B7">
              <w:rPr>
                <w:rStyle w:val="Hyperlink"/>
                <w:noProof/>
              </w:rPr>
              <w:t>Acknowledgements</w:t>
            </w:r>
            <w:r>
              <w:rPr>
                <w:noProof/>
                <w:webHidden/>
              </w:rPr>
              <w:tab/>
            </w:r>
            <w:r>
              <w:rPr>
                <w:noProof/>
                <w:webHidden/>
              </w:rPr>
              <w:fldChar w:fldCharType="begin"/>
            </w:r>
            <w:r>
              <w:rPr>
                <w:noProof/>
                <w:webHidden/>
              </w:rPr>
              <w:instrText xml:space="preserve"> PAGEREF _Toc516764627 \h </w:instrText>
            </w:r>
          </w:ins>
          <w:ins w:id="20" w:author="ENDA JAMES O'SHEA" w:date="2018-06-14T18:35:00Z">
            <w:r>
              <w:rPr>
                <w:noProof/>
                <w:webHidden/>
              </w:rPr>
            </w:r>
          </w:ins>
          <w:r>
            <w:rPr>
              <w:noProof/>
              <w:webHidden/>
            </w:rPr>
            <w:fldChar w:fldCharType="separate"/>
          </w:r>
          <w:ins w:id="21" w:author="ENDA JAMES O'SHEA" w:date="2018-06-14T18:35:00Z">
            <w:r>
              <w:rPr>
                <w:noProof/>
                <w:webHidden/>
              </w:rPr>
              <w:t>ii</w:t>
            </w:r>
          </w:ins>
          <w:ins w:id="22"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right" w:leader="dot" w:pos="9016"/>
            </w:tabs>
            <w:rPr>
              <w:ins w:id="23" w:author="ENDA JAMES O'SHEA" w:date="2018-06-14T18:34:00Z"/>
              <w:rFonts w:cstheme="minorBidi"/>
              <w:noProof/>
              <w:lang w:val="en-GB" w:eastAsia="en-GB"/>
            </w:rPr>
          </w:pPr>
          <w:ins w:id="24"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"_Toc516764628"</w:instrText>
            </w:r>
            <w:r w:rsidRPr="00C740B7">
              <w:rPr>
                <w:rStyle w:val="Hyperlink"/>
                <w:noProof/>
              </w:rPr>
              <w:instrText xml:space="preserve"> </w:instrText>
            </w:r>
          </w:ins>
          <w:ins w:id="25" w:author="ENDA JAMES O'SHEA" w:date="2018-06-14T18:35:00Z">
            <w:r w:rsidRPr="00C740B7">
              <w:rPr>
                <w:rStyle w:val="Hyperlink"/>
                <w:noProof/>
              </w:rPr>
            </w:r>
          </w:ins>
          <w:ins w:id="26" w:author="ENDA JAMES O'SHEA" w:date="2018-06-14T18:34:00Z">
            <w:r w:rsidRPr="00C740B7">
              <w:rPr>
                <w:rStyle w:val="Hyperlink"/>
                <w:noProof/>
              </w:rPr>
              <w:fldChar w:fldCharType="separate"/>
            </w:r>
            <w:r w:rsidRPr="00C740B7">
              <w:rPr>
                <w:rStyle w:val="Hyperlink"/>
                <w:noProof/>
              </w:rPr>
              <w:t>Abstract</w:t>
            </w:r>
            <w:r>
              <w:rPr>
                <w:noProof/>
                <w:webHidden/>
              </w:rPr>
              <w:tab/>
            </w:r>
            <w:r>
              <w:rPr>
                <w:noProof/>
                <w:webHidden/>
              </w:rPr>
              <w:fldChar w:fldCharType="begin"/>
            </w:r>
            <w:r>
              <w:rPr>
                <w:noProof/>
                <w:webHidden/>
              </w:rPr>
              <w:instrText xml:space="preserve"> PAGEREF _Toc516764628 \h </w:instrText>
            </w:r>
          </w:ins>
          <w:ins w:id="27" w:author="ENDA JAMES O'SHEA" w:date="2018-06-14T18:35:00Z">
            <w:r>
              <w:rPr>
                <w:noProof/>
                <w:webHidden/>
              </w:rPr>
            </w:r>
          </w:ins>
          <w:r>
            <w:rPr>
              <w:noProof/>
              <w:webHidden/>
            </w:rPr>
            <w:fldChar w:fldCharType="separate"/>
          </w:r>
          <w:ins w:id="28" w:author="ENDA JAMES O'SHEA" w:date="2018-06-14T18:35:00Z">
            <w:r>
              <w:rPr>
                <w:noProof/>
                <w:webHidden/>
              </w:rPr>
              <w:t>iii</w:t>
            </w:r>
          </w:ins>
          <w:ins w:id="29"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right" w:leader="dot" w:pos="9016"/>
            </w:tabs>
            <w:rPr>
              <w:ins w:id="30" w:author="ENDA JAMES O'SHEA" w:date="2018-06-14T18:34:00Z"/>
              <w:rFonts w:cstheme="minorBidi"/>
              <w:noProof/>
              <w:lang w:val="en-GB" w:eastAsia="en-GB"/>
            </w:rPr>
          </w:pPr>
          <w:ins w:id="31"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"_Toc516764629"</w:instrText>
            </w:r>
            <w:r w:rsidRPr="00C740B7">
              <w:rPr>
                <w:rStyle w:val="Hyperlink"/>
                <w:noProof/>
              </w:rPr>
              <w:instrText xml:space="preserve"> </w:instrText>
            </w:r>
          </w:ins>
          <w:ins w:id="32" w:author="ENDA JAMES O'SHEA" w:date="2018-06-14T18:35:00Z">
            <w:r w:rsidRPr="00C740B7">
              <w:rPr>
                <w:rStyle w:val="Hyperlink"/>
                <w:noProof/>
              </w:rPr>
            </w:r>
          </w:ins>
          <w:ins w:id="33" w:author="ENDA JAMES O'SHEA" w:date="2018-06-14T18:34:00Z">
            <w:r w:rsidRPr="00C740B7">
              <w:rPr>
                <w:rStyle w:val="Hyperlink"/>
                <w:noProof/>
              </w:rPr>
              <w:fldChar w:fldCharType="separate"/>
            </w:r>
            <w:r w:rsidRPr="00C740B7">
              <w:rPr>
                <w:rStyle w:val="Hyperlink"/>
                <w:noProof/>
              </w:rPr>
              <w:t>List of Figures</w:t>
            </w:r>
            <w:r>
              <w:rPr>
                <w:noProof/>
                <w:webHidden/>
              </w:rPr>
              <w:tab/>
            </w:r>
            <w:r>
              <w:rPr>
                <w:noProof/>
                <w:webHidden/>
              </w:rPr>
              <w:fldChar w:fldCharType="begin"/>
            </w:r>
            <w:r>
              <w:rPr>
                <w:noProof/>
                <w:webHidden/>
              </w:rPr>
              <w:instrText xml:space="preserve"> PAGEREF _Toc516764629 \h </w:instrText>
            </w:r>
          </w:ins>
          <w:ins w:id="34" w:author="ENDA JAMES O'SHEA" w:date="2018-06-14T18:35:00Z">
            <w:r>
              <w:rPr>
                <w:noProof/>
                <w:webHidden/>
              </w:rPr>
            </w:r>
          </w:ins>
          <w:r>
            <w:rPr>
              <w:noProof/>
              <w:webHidden/>
            </w:rPr>
            <w:fldChar w:fldCharType="separate"/>
          </w:r>
          <w:ins w:id="35" w:author="ENDA JAMES O'SHEA" w:date="2018-06-14T18:35:00Z">
            <w:r>
              <w:rPr>
                <w:noProof/>
                <w:webHidden/>
              </w:rPr>
              <w:t>iv</w:t>
            </w:r>
          </w:ins>
          <w:ins w:id="36"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right" w:leader="dot" w:pos="9016"/>
            </w:tabs>
            <w:rPr>
              <w:ins w:id="37" w:author="ENDA JAMES O'SHEA" w:date="2018-06-14T18:34:00Z"/>
              <w:rFonts w:cstheme="minorBidi"/>
              <w:noProof/>
              <w:lang w:val="en-GB" w:eastAsia="en-GB"/>
            </w:rPr>
          </w:pPr>
          <w:ins w:id="38"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"_Toc516764630"</w:instrText>
            </w:r>
            <w:r w:rsidRPr="00C740B7">
              <w:rPr>
                <w:rStyle w:val="Hyperlink"/>
                <w:noProof/>
              </w:rPr>
              <w:instrText xml:space="preserve"> </w:instrText>
            </w:r>
          </w:ins>
          <w:ins w:id="39" w:author="ENDA JAMES O'SHEA" w:date="2018-06-14T18:35:00Z">
            <w:r w:rsidRPr="00C740B7">
              <w:rPr>
                <w:rStyle w:val="Hyperlink"/>
                <w:noProof/>
              </w:rPr>
            </w:r>
          </w:ins>
          <w:ins w:id="40" w:author="ENDA JAMES O'SHEA" w:date="2018-06-14T18:34:00Z">
            <w:r w:rsidRPr="00C740B7">
              <w:rPr>
                <w:rStyle w:val="Hyperlink"/>
                <w:noProof/>
              </w:rPr>
              <w:fldChar w:fldCharType="separate"/>
            </w:r>
            <w:r w:rsidRPr="00C740B7">
              <w:rPr>
                <w:rStyle w:val="Hyperlink"/>
                <w:noProof/>
              </w:rPr>
              <w:t>List of Tables</w:t>
            </w:r>
            <w:r>
              <w:rPr>
                <w:noProof/>
                <w:webHidden/>
              </w:rPr>
              <w:tab/>
            </w:r>
            <w:r>
              <w:rPr>
                <w:noProof/>
                <w:webHidden/>
              </w:rPr>
              <w:fldChar w:fldCharType="begin"/>
            </w:r>
            <w:r>
              <w:rPr>
                <w:noProof/>
                <w:webHidden/>
              </w:rPr>
              <w:instrText xml:space="preserve"> PAGEREF _Toc516764630 \h </w:instrText>
            </w:r>
          </w:ins>
          <w:ins w:id="41" w:author="ENDA JAMES O'SHEA" w:date="2018-06-14T18:35:00Z">
            <w:r>
              <w:rPr>
                <w:noProof/>
                <w:webHidden/>
              </w:rPr>
            </w:r>
          </w:ins>
          <w:r>
            <w:rPr>
              <w:noProof/>
              <w:webHidden/>
            </w:rPr>
            <w:fldChar w:fldCharType="separate"/>
          </w:r>
          <w:ins w:id="42" w:author="ENDA JAMES O'SHEA" w:date="2018-06-14T18:35:00Z">
            <w:r>
              <w:rPr>
                <w:noProof/>
                <w:webHidden/>
              </w:rPr>
              <w:t>iv</w:t>
            </w:r>
          </w:ins>
          <w:ins w:id="43" w:author="ENDA JAMES O'SHEA" w:date="2018-06-14T18:34:00Z">
            <w:r>
              <w:rPr>
                <w:noProof/>
                <w:webHidden/>
              </w:rPr>
              <w:fldChar w:fldCharType="end"/>
            </w:r>
            <w:r w:rsidRPr="00C740B7">
              <w:rPr>
                <w:rStyle w:val="Hyperlink"/>
                <w:noProof/>
              </w:rPr>
              <w:fldChar w:fldCharType="end"/>
            </w:r>
          </w:ins>
        </w:p>
        <w:p w:rsidR="00C15F67" w:rsidRDefault="00C15F67">
          <w:pPr>
            <w:pStyle w:val="TOC1"/>
            <w:tabs>
              <w:tab w:val="right" w:leader="dot" w:pos="9016"/>
            </w:tabs>
            <w:rPr>
              <w:ins w:id="44" w:author="ENDA JAMES O'SHEA" w:date="2018-06-14T18:34:00Z"/>
              <w:rFonts w:asciiTheme="minorHAnsi" w:eastAsiaTheme="minorEastAsia" w:hAnsiTheme="minorHAnsi"/>
              <w:noProof/>
              <w:sz w:val="22"/>
              <w:lang w:val="en-GB" w:eastAsia="en-GB"/>
            </w:rPr>
          </w:pPr>
          <w:ins w:id="45"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"_Toc516764631"</w:instrText>
            </w:r>
            <w:r w:rsidRPr="00C740B7">
              <w:rPr>
                <w:rStyle w:val="Hyperlink"/>
                <w:noProof/>
              </w:rPr>
              <w:instrText xml:space="preserve"> </w:instrText>
            </w:r>
          </w:ins>
          <w:ins w:id="46" w:author="ENDA JAMES O'SHEA" w:date="2018-06-14T18:35:00Z">
            <w:r w:rsidRPr="00C740B7">
              <w:rPr>
                <w:rStyle w:val="Hyperlink"/>
                <w:noProof/>
              </w:rPr>
            </w:r>
          </w:ins>
          <w:ins w:id="47" w:author="ENDA JAMES O'SHEA" w:date="2018-06-14T18:34:00Z">
            <w:r w:rsidRPr="00C740B7">
              <w:rPr>
                <w:rStyle w:val="Hyperlink"/>
                <w:noProof/>
              </w:rPr>
              <w:fldChar w:fldCharType="separate"/>
            </w:r>
            <w:r w:rsidRPr="00C740B7">
              <w:rPr>
                <w:rStyle w:val="Hyperlink"/>
                <w:noProof/>
              </w:rPr>
              <w:t>Chapter One: Introduction</w:t>
            </w:r>
            <w:r>
              <w:rPr>
                <w:noProof/>
                <w:webHidden/>
              </w:rPr>
              <w:tab/>
            </w:r>
            <w:r>
              <w:rPr>
                <w:noProof/>
                <w:webHidden/>
              </w:rPr>
              <w:fldChar w:fldCharType="begin"/>
            </w:r>
            <w:r>
              <w:rPr>
                <w:noProof/>
                <w:webHidden/>
              </w:rPr>
              <w:instrText xml:space="preserve"> PAGEREF _Toc516764631 \h </w:instrText>
            </w:r>
          </w:ins>
          <w:ins w:id="48" w:author="ENDA JAMES O'SHEA" w:date="2018-06-14T18:35:00Z">
            <w:r>
              <w:rPr>
                <w:noProof/>
                <w:webHidden/>
              </w:rPr>
            </w:r>
          </w:ins>
          <w:r>
            <w:rPr>
              <w:noProof/>
              <w:webHidden/>
            </w:rPr>
            <w:fldChar w:fldCharType="separate"/>
          </w:r>
          <w:ins w:id="49" w:author="ENDA JAMES O'SHEA" w:date="2018-06-14T18:35:00Z">
            <w:r>
              <w:rPr>
                <w:noProof/>
                <w:webHidden/>
              </w:rPr>
              <w:t>1</w:t>
            </w:r>
          </w:ins>
          <w:ins w:id="50"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right" w:leader="dot" w:pos="9016"/>
            </w:tabs>
            <w:rPr>
              <w:ins w:id="51" w:author="ENDA JAMES O'SHEA" w:date="2018-06-14T18:34:00Z"/>
              <w:rFonts w:cstheme="minorBidi"/>
              <w:noProof/>
              <w:lang w:val="en-GB" w:eastAsia="en-GB"/>
            </w:rPr>
          </w:pPr>
          <w:ins w:id="52"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"_Toc516764632"</w:instrText>
            </w:r>
            <w:r w:rsidRPr="00C740B7">
              <w:rPr>
                <w:rStyle w:val="Hyperlink"/>
                <w:noProof/>
              </w:rPr>
              <w:instrText xml:space="preserve"> </w:instrText>
            </w:r>
          </w:ins>
          <w:ins w:id="53" w:author="ENDA JAMES O'SHEA" w:date="2018-06-14T18:35:00Z">
            <w:r w:rsidRPr="00C740B7">
              <w:rPr>
                <w:rStyle w:val="Hyperlink"/>
                <w:noProof/>
              </w:rPr>
            </w:r>
          </w:ins>
          <w:ins w:id="54" w:author="ENDA JAMES O'SHEA" w:date="2018-06-14T18:34:00Z">
            <w:r w:rsidRPr="00C740B7">
              <w:rPr>
                <w:rStyle w:val="Hyperlink"/>
                <w:noProof/>
              </w:rPr>
              <w:fldChar w:fldCharType="separate"/>
            </w:r>
            <w:r w:rsidRPr="00C740B7">
              <w:rPr>
                <w:rStyle w:val="Hyperlink"/>
                <w:noProof/>
              </w:rPr>
              <w:t>Summary</w:t>
            </w:r>
            <w:r>
              <w:rPr>
                <w:noProof/>
                <w:webHidden/>
              </w:rPr>
              <w:tab/>
            </w:r>
            <w:r>
              <w:rPr>
                <w:noProof/>
                <w:webHidden/>
              </w:rPr>
              <w:fldChar w:fldCharType="begin"/>
            </w:r>
            <w:r>
              <w:rPr>
                <w:noProof/>
                <w:webHidden/>
              </w:rPr>
              <w:instrText xml:space="preserve"> PAGEREF _Toc516764632 \h </w:instrText>
            </w:r>
          </w:ins>
          <w:ins w:id="55" w:author="ENDA JAMES O'SHEA" w:date="2018-06-14T18:35:00Z">
            <w:r>
              <w:rPr>
                <w:noProof/>
                <w:webHidden/>
              </w:rPr>
            </w:r>
          </w:ins>
          <w:r>
            <w:rPr>
              <w:noProof/>
              <w:webHidden/>
            </w:rPr>
            <w:fldChar w:fldCharType="separate"/>
          </w:r>
          <w:ins w:id="56" w:author="ENDA JAMES O'SHEA" w:date="2018-06-14T18:35:00Z">
            <w:r>
              <w:rPr>
                <w:noProof/>
                <w:webHidden/>
              </w:rPr>
              <w:t>1</w:t>
            </w:r>
          </w:ins>
          <w:ins w:id="57"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58" w:author="ENDA JAMES O'SHEA" w:date="2018-06-14T18:34:00Z"/>
              <w:rFonts w:cstheme="minorBidi"/>
              <w:noProof/>
              <w:lang w:val="en-GB" w:eastAsia="en-GB"/>
            </w:rPr>
          </w:pPr>
          <w:ins w:id="59"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"_Toc516764633"</w:instrText>
            </w:r>
            <w:r w:rsidRPr="00C740B7">
              <w:rPr>
                <w:rStyle w:val="Hyperlink"/>
                <w:noProof/>
              </w:rPr>
              <w:instrText xml:space="preserve"> </w:instrText>
            </w:r>
          </w:ins>
          <w:ins w:id="60" w:author="ENDA JAMES O'SHEA" w:date="2018-06-14T18:35:00Z">
            <w:r w:rsidRPr="00C740B7">
              <w:rPr>
                <w:rStyle w:val="Hyperlink"/>
                <w:noProof/>
              </w:rPr>
            </w:r>
          </w:ins>
          <w:ins w:id="61" w:author="ENDA JAMES O'SHEA" w:date="2018-06-14T18:34:00Z">
            <w:r w:rsidRPr="00C740B7">
              <w:rPr>
                <w:rStyle w:val="Hyperlink"/>
                <w:noProof/>
              </w:rPr>
              <w:fldChar w:fldCharType="separate"/>
            </w:r>
            <w:r w:rsidRPr="00C740B7">
              <w:rPr>
                <w:rStyle w:val="Hyperlink"/>
                <w:noProof/>
              </w:rPr>
              <w:t>1.1</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_Toc516764633 \h </w:instrText>
            </w:r>
          </w:ins>
          <w:ins w:id="62" w:author="ENDA JAMES O'SHEA" w:date="2018-06-14T18:35:00Z">
            <w:r>
              <w:rPr>
                <w:noProof/>
                <w:webHidden/>
              </w:rPr>
            </w:r>
          </w:ins>
          <w:r>
            <w:rPr>
              <w:noProof/>
              <w:webHidden/>
            </w:rPr>
            <w:fldChar w:fldCharType="separate"/>
          </w:r>
          <w:ins w:id="63" w:author="ENDA JAMES O'SHEA" w:date="2018-06-14T18:35:00Z">
            <w:r>
              <w:rPr>
                <w:noProof/>
                <w:webHidden/>
              </w:rPr>
              <w:t>1</w:t>
            </w:r>
          </w:ins>
          <w:ins w:id="64"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65" w:author="ENDA JAMES O'SHEA" w:date="2018-06-14T18:34:00Z"/>
              <w:rFonts w:cstheme="minorBidi"/>
              <w:noProof/>
              <w:lang w:val="en-GB" w:eastAsia="en-GB"/>
            </w:rPr>
          </w:pPr>
          <w:ins w:id="66"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"_Toc516764634"</w:instrText>
            </w:r>
            <w:r w:rsidRPr="00C740B7">
              <w:rPr>
                <w:rStyle w:val="Hyperlink"/>
                <w:noProof/>
              </w:rPr>
              <w:instrText xml:space="preserve"> </w:instrText>
            </w:r>
          </w:ins>
          <w:ins w:id="67" w:author="ENDA JAMES O'SHEA" w:date="2018-06-14T18:35:00Z">
            <w:r w:rsidRPr="00C740B7">
              <w:rPr>
                <w:rStyle w:val="Hyperlink"/>
                <w:noProof/>
              </w:rPr>
            </w:r>
          </w:ins>
          <w:ins w:id="68" w:author="ENDA JAMES O'SHEA" w:date="2018-06-14T18:34:00Z">
            <w:r w:rsidRPr="00C740B7">
              <w:rPr>
                <w:rStyle w:val="Hyperlink"/>
                <w:noProof/>
              </w:rPr>
              <w:fldChar w:fldCharType="separate"/>
            </w:r>
            <w:r w:rsidRPr="00C740B7">
              <w:rPr>
                <w:rStyle w:val="Hyperlink"/>
                <w:noProof/>
              </w:rPr>
              <w:t>1.2</w:t>
            </w:r>
            <w:r>
              <w:rPr>
                <w:rFonts w:cstheme="minorBidi"/>
                <w:noProof/>
                <w:lang w:val="en-GB" w:eastAsia="en-GB"/>
              </w:rPr>
              <w:tab/>
            </w:r>
            <w:r w:rsidRPr="00C740B7">
              <w:rPr>
                <w:rStyle w:val="Hyperlink"/>
                <w:noProof/>
              </w:rPr>
              <w:t>Motivation</w:t>
            </w:r>
            <w:r>
              <w:rPr>
                <w:noProof/>
                <w:webHidden/>
              </w:rPr>
              <w:tab/>
            </w:r>
            <w:r>
              <w:rPr>
                <w:noProof/>
                <w:webHidden/>
              </w:rPr>
              <w:fldChar w:fldCharType="begin"/>
            </w:r>
            <w:r>
              <w:rPr>
                <w:noProof/>
                <w:webHidden/>
              </w:rPr>
              <w:instrText xml:space="preserve"> PAGEREF _Toc516764634 \h </w:instrText>
            </w:r>
          </w:ins>
          <w:ins w:id="69" w:author="ENDA JAMES O'SHEA" w:date="2018-06-14T18:35:00Z">
            <w:r>
              <w:rPr>
                <w:noProof/>
                <w:webHidden/>
              </w:rPr>
            </w:r>
          </w:ins>
          <w:r>
            <w:rPr>
              <w:noProof/>
              <w:webHidden/>
            </w:rPr>
            <w:fldChar w:fldCharType="separate"/>
          </w:r>
          <w:ins w:id="70" w:author="ENDA JAMES O'SHEA" w:date="2018-06-14T18:35:00Z">
            <w:r>
              <w:rPr>
                <w:noProof/>
                <w:webHidden/>
              </w:rPr>
              <w:t>1</w:t>
            </w:r>
          </w:ins>
          <w:ins w:id="71"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72" w:author="ENDA JAMES O'SHEA" w:date="2018-06-14T18:34:00Z"/>
              <w:rFonts w:cstheme="minorBidi"/>
              <w:noProof/>
              <w:lang w:val="en-GB" w:eastAsia="en-GB"/>
            </w:rPr>
          </w:pPr>
          <w:ins w:id="73"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"_Toc516764635"</w:instrText>
            </w:r>
            <w:r w:rsidRPr="00C740B7">
              <w:rPr>
                <w:rStyle w:val="Hyperlink"/>
                <w:noProof/>
              </w:rPr>
              <w:instrText xml:space="preserve"> </w:instrText>
            </w:r>
          </w:ins>
          <w:ins w:id="74" w:author="ENDA JAMES O'SHEA" w:date="2018-06-14T18:35:00Z">
            <w:r w:rsidRPr="00C740B7">
              <w:rPr>
                <w:rStyle w:val="Hyperlink"/>
                <w:noProof/>
              </w:rPr>
            </w:r>
          </w:ins>
          <w:ins w:id="75" w:author="ENDA JAMES O'SHEA" w:date="2018-06-14T18:34:00Z">
            <w:r w:rsidRPr="00C740B7">
              <w:rPr>
                <w:rStyle w:val="Hyperlink"/>
                <w:noProof/>
              </w:rPr>
              <w:fldChar w:fldCharType="separate"/>
            </w:r>
            <w:r w:rsidRPr="00C740B7">
              <w:rPr>
                <w:rStyle w:val="Hyperlink"/>
                <w:noProof/>
              </w:rPr>
              <w:t>1.3</w:t>
            </w:r>
            <w:r>
              <w:rPr>
                <w:rFonts w:cstheme="minorBidi"/>
                <w:noProof/>
                <w:lang w:val="en-GB" w:eastAsia="en-GB"/>
              </w:rPr>
              <w:tab/>
            </w:r>
            <w:r w:rsidRPr="00C740B7">
              <w:rPr>
                <w:rStyle w:val="Hyperlink"/>
                <w:noProof/>
              </w:rPr>
              <w:t>Objectives</w:t>
            </w:r>
            <w:r>
              <w:rPr>
                <w:noProof/>
                <w:webHidden/>
              </w:rPr>
              <w:tab/>
            </w:r>
            <w:r>
              <w:rPr>
                <w:noProof/>
                <w:webHidden/>
              </w:rPr>
              <w:fldChar w:fldCharType="begin"/>
            </w:r>
            <w:r>
              <w:rPr>
                <w:noProof/>
                <w:webHidden/>
              </w:rPr>
              <w:instrText xml:space="preserve"> PAGEREF _Toc516764635 \h </w:instrText>
            </w:r>
          </w:ins>
          <w:ins w:id="76" w:author="ENDA JAMES O'SHEA" w:date="2018-06-14T18:35:00Z">
            <w:r>
              <w:rPr>
                <w:noProof/>
                <w:webHidden/>
              </w:rPr>
            </w:r>
          </w:ins>
          <w:r>
            <w:rPr>
              <w:noProof/>
              <w:webHidden/>
            </w:rPr>
            <w:fldChar w:fldCharType="separate"/>
          </w:r>
          <w:ins w:id="77" w:author="ENDA JAMES O'SHEA" w:date="2018-06-14T18:35:00Z">
            <w:r>
              <w:rPr>
                <w:noProof/>
                <w:webHidden/>
              </w:rPr>
              <w:t>2</w:t>
            </w:r>
          </w:ins>
          <w:ins w:id="78"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79" w:author="ENDA JAMES O'SHEA" w:date="2018-06-14T18:34:00Z"/>
              <w:rFonts w:cstheme="minorBidi"/>
              <w:noProof/>
              <w:lang w:val="en-GB" w:eastAsia="en-GB"/>
            </w:rPr>
          </w:pPr>
          <w:ins w:id="80"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"_Toc516764636"</w:instrText>
            </w:r>
            <w:r w:rsidRPr="00C740B7">
              <w:rPr>
                <w:rStyle w:val="Hyperlink"/>
                <w:noProof/>
              </w:rPr>
              <w:instrText xml:space="preserve"> </w:instrText>
            </w:r>
          </w:ins>
          <w:ins w:id="81" w:author="ENDA JAMES O'SHEA" w:date="2018-06-14T18:35:00Z">
            <w:r w:rsidRPr="00C740B7">
              <w:rPr>
                <w:rStyle w:val="Hyperlink"/>
                <w:noProof/>
              </w:rPr>
            </w:r>
          </w:ins>
          <w:ins w:id="82" w:author="ENDA JAMES O'SHEA" w:date="2018-06-14T18:34:00Z">
            <w:r w:rsidRPr="00C740B7">
              <w:rPr>
                <w:rStyle w:val="Hyperlink"/>
                <w:noProof/>
              </w:rPr>
              <w:fldChar w:fldCharType="separate"/>
            </w:r>
            <w:r w:rsidRPr="00C740B7">
              <w:rPr>
                <w:rStyle w:val="Hyperlink"/>
                <w:noProof/>
              </w:rPr>
              <w:t>1.4</w:t>
            </w:r>
            <w:r>
              <w:rPr>
                <w:rFonts w:cstheme="minorBidi"/>
                <w:noProof/>
                <w:lang w:val="en-GB" w:eastAsia="en-GB"/>
              </w:rPr>
              <w:tab/>
            </w:r>
            <w:r w:rsidRPr="00C740B7">
              <w:rPr>
                <w:rStyle w:val="Hyperlink"/>
                <w:noProof/>
              </w:rPr>
              <w:t>Approach</w:t>
            </w:r>
            <w:r>
              <w:rPr>
                <w:noProof/>
                <w:webHidden/>
              </w:rPr>
              <w:tab/>
            </w:r>
            <w:r>
              <w:rPr>
                <w:noProof/>
                <w:webHidden/>
              </w:rPr>
              <w:fldChar w:fldCharType="begin"/>
            </w:r>
            <w:r>
              <w:rPr>
                <w:noProof/>
                <w:webHidden/>
              </w:rPr>
              <w:instrText xml:space="preserve"> PAGEREF _Toc516764636 \h </w:instrText>
            </w:r>
          </w:ins>
          <w:ins w:id="83" w:author="ENDA JAMES O'SHEA" w:date="2018-06-14T18:35:00Z">
            <w:r>
              <w:rPr>
                <w:noProof/>
                <w:webHidden/>
              </w:rPr>
            </w:r>
          </w:ins>
          <w:r>
            <w:rPr>
              <w:noProof/>
              <w:webHidden/>
            </w:rPr>
            <w:fldChar w:fldCharType="separate"/>
          </w:r>
          <w:ins w:id="84" w:author="ENDA JAMES O'SHEA" w:date="2018-06-14T18:35:00Z">
            <w:r>
              <w:rPr>
                <w:noProof/>
                <w:webHidden/>
              </w:rPr>
              <w:t>2</w:t>
            </w:r>
          </w:ins>
          <w:ins w:id="85"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86" w:author="ENDA JAMES O'SHEA" w:date="2018-06-14T18:34:00Z"/>
              <w:rFonts w:cstheme="minorBidi"/>
              <w:noProof/>
              <w:lang w:val="en-GB" w:eastAsia="en-GB"/>
            </w:rPr>
          </w:pPr>
          <w:ins w:id="87"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"_Toc516764637"</w:instrText>
            </w:r>
            <w:r w:rsidRPr="00C740B7">
              <w:rPr>
                <w:rStyle w:val="Hyperlink"/>
                <w:noProof/>
              </w:rPr>
              <w:instrText xml:space="preserve"> </w:instrText>
            </w:r>
          </w:ins>
          <w:ins w:id="88" w:author="ENDA JAMES O'SHEA" w:date="2018-06-14T18:35:00Z">
            <w:r w:rsidRPr="00C740B7">
              <w:rPr>
                <w:rStyle w:val="Hyperlink"/>
                <w:noProof/>
              </w:rPr>
            </w:r>
          </w:ins>
          <w:ins w:id="89" w:author="ENDA JAMES O'SHEA" w:date="2018-06-14T18:34:00Z">
            <w:r w:rsidRPr="00C740B7">
              <w:rPr>
                <w:rStyle w:val="Hyperlink"/>
                <w:noProof/>
              </w:rPr>
              <w:fldChar w:fldCharType="separate"/>
            </w:r>
            <w:r w:rsidRPr="00C740B7">
              <w:rPr>
                <w:rStyle w:val="Hyperlink"/>
                <w:noProof/>
              </w:rPr>
              <w:t>1.5</w:t>
            </w:r>
            <w:r>
              <w:rPr>
                <w:rFonts w:cstheme="minorBidi"/>
                <w:noProof/>
                <w:lang w:val="en-GB" w:eastAsia="en-GB"/>
              </w:rPr>
              <w:tab/>
            </w:r>
            <w:r w:rsidRPr="00C740B7">
              <w:rPr>
                <w:rStyle w:val="Hyperlink"/>
                <w:noProof/>
              </w:rPr>
              <w:t>Metrics</w:t>
            </w:r>
            <w:r>
              <w:rPr>
                <w:noProof/>
                <w:webHidden/>
              </w:rPr>
              <w:tab/>
            </w:r>
            <w:r>
              <w:rPr>
                <w:noProof/>
                <w:webHidden/>
              </w:rPr>
              <w:fldChar w:fldCharType="begin"/>
            </w:r>
            <w:r>
              <w:rPr>
                <w:noProof/>
                <w:webHidden/>
              </w:rPr>
              <w:instrText xml:space="preserve"> PAGEREF _Toc516764637 \h </w:instrText>
            </w:r>
          </w:ins>
          <w:ins w:id="90" w:author="ENDA JAMES O'SHEA" w:date="2018-06-14T18:35:00Z">
            <w:r>
              <w:rPr>
                <w:noProof/>
                <w:webHidden/>
              </w:rPr>
            </w:r>
          </w:ins>
          <w:r>
            <w:rPr>
              <w:noProof/>
              <w:webHidden/>
            </w:rPr>
            <w:fldChar w:fldCharType="separate"/>
          </w:r>
          <w:ins w:id="91" w:author="ENDA JAMES O'SHEA" w:date="2018-06-14T18:35:00Z">
            <w:r>
              <w:rPr>
                <w:noProof/>
                <w:webHidden/>
              </w:rPr>
              <w:t>3</w:t>
            </w:r>
          </w:ins>
          <w:ins w:id="92"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93" w:author="ENDA JAMES O'SHEA" w:date="2018-06-14T18:34:00Z"/>
              <w:rFonts w:cstheme="minorBidi"/>
              <w:noProof/>
              <w:lang w:val="en-GB" w:eastAsia="en-GB"/>
            </w:rPr>
          </w:pPr>
          <w:ins w:id="94"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"_Toc516764638"</w:instrText>
            </w:r>
            <w:r w:rsidRPr="00C740B7">
              <w:rPr>
                <w:rStyle w:val="Hyperlink"/>
                <w:noProof/>
              </w:rPr>
              <w:instrText xml:space="preserve"> </w:instrText>
            </w:r>
          </w:ins>
          <w:ins w:id="95" w:author="ENDA JAMES O'SHEA" w:date="2018-06-14T18:35:00Z">
            <w:r w:rsidRPr="00C740B7">
              <w:rPr>
                <w:rStyle w:val="Hyperlink"/>
                <w:noProof/>
              </w:rPr>
            </w:r>
          </w:ins>
          <w:ins w:id="96" w:author="ENDA JAMES O'SHEA" w:date="2018-06-14T18:34:00Z">
            <w:r w:rsidRPr="00C740B7">
              <w:rPr>
                <w:rStyle w:val="Hyperlink"/>
                <w:noProof/>
              </w:rPr>
              <w:fldChar w:fldCharType="separate"/>
            </w:r>
            <w:r w:rsidRPr="00C740B7">
              <w:rPr>
                <w:rStyle w:val="Hyperlink"/>
                <w:noProof/>
              </w:rPr>
              <w:t>1.6</w:t>
            </w:r>
            <w:r>
              <w:rPr>
                <w:rFonts w:cstheme="minorBidi"/>
                <w:noProof/>
                <w:lang w:val="en-GB" w:eastAsia="en-GB"/>
              </w:rPr>
              <w:tab/>
            </w:r>
            <w:r w:rsidRPr="00C740B7">
              <w:rPr>
                <w:rStyle w:val="Hyperlink"/>
                <w:noProof/>
              </w:rPr>
              <w:t>Project</w:t>
            </w:r>
            <w:r>
              <w:rPr>
                <w:noProof/>
                <w:webHidden/>
              </w:rPr>
              <w:tab/>
            </w:r>
            <w:r>
              <w:rPr>
                <w:noProof/>
                <w:webHidden/>
              </w:rPr>
              <w:fldChar w:fldCharType="begin"/>
            </w:r>
            <w:r>
              <w:rPr>
                <w:noProof/>
                <w:webHidden/>
              </w:rPr>
              <w:instrText xml:space="preserve"> PAGEREF _Toc516764638 \h </w:instrText>
            </w:r>
          </w:ins>
          <w:ins w:id="97" w:author="ENDA JAMES O'SHEA" w:date="2018-06-14T18:35:00Z">
            <w:r>
              <w:rPr>
                <w:noProof/>
                <w:webHidden/>
              </w:rPr>
            </w:r>
          </w:ins>
          <w:r>
            <w:rPr>
              <w:noProof/>
              <w:webHidden/>
            </w:rPr>
            <w:fldChar w:fldCharType="separate"/>
          </w:r>
          <w:ins w:id="98" w:author="ENDA JAMES O'SHEA" w:date="2018-06-14T18:35:00Z">
            <w:r>
              <w:rPr>
                <w:noProof/>
                <w:webHidden/>
              </w:rPr>
              <w:t>3</w:t>
            </w:r>
          </w:ins>
          <w:ins w:id="99" w:author="ENDA JAMES O'SHEA" w:date="2018-06-14T18:34:00Z">
            <w:r>
              <w:rPr>
                <w:noProof/>
                <w:webHidden/>
              </w:rPr>
              <w:fldChar w:fldCharType="end"/>
            </w:r>
            <w:r w:rsidRPr="00C740B7">
              <w:rPr>
                <w:rStyle w:val="Hyperlink"/>
                <w:noProof/>
              </w:rPr>
              <w:fldChar w:fldCharType="end"/>
            </w:r>
          </w:ins>
        </w:p>
        <w:p w:rsidR="00C15F67" w:rsidRDefault="00C15F67">
          <w:pPr>
            <w:pStyle w:val="TOC1"/>
            <w:tabs>
              <w:tab w:val="right" w:leader="dot" w:pos="9016"/>
            </w:tabs>
            <w:rPr>
              <w:ins w:id="100" w:author="ENDA JAMES O'SHEA" w:date="2018-06-14T18:34:00Z"/>
              <w:rFonts w:asciiTheme="minorHAnsi" w:eastAsiaTheme="minorEastAsia" w:hAnsiTheme="minorHAnsi"/>
              <w:noProof/>
              <w:sz w:val="22"/>
              <w:lang w:val="en-GB" w:eastAsia="en-GB"/>
            </w:rPr>
          </w:pPr>
          <w:ins w:id="101"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"_Toc516764639"</w:instrText>
            </w:r>
            <w:r w:rsidRPr="00C740B7">
              <w:rPr>
                <w:rStyle w:val="Hyperlink"/>
                <w:noProof/>
              </w:rPr>
              <w:instrText xml:space="preserve"> </w:instrText>
            </w:r>
          </w:ins>
          <w:ins w:id="102" w:author="ENDA JAMES O'SHEA" w:date="2018-06-14T18:35:00Z">
            <w:r w:rsidRPr="00C740B7">
              <w:rPr>
                <w:rStyle w:val="Hyperlink"/>
                <w:noProof/>
              </w:rPr>
            </w:r>
          </w:ins>
          <w:ins w:id="103" w:author="ENDA JAMES O'SHEA" w:date="2018-06-14T18:34:00Z">
            <w:r w:rsidRPr="00C740B7">
              <w:rPr>
                <w:rStyle w:val="Hyperlink"/>
                <w:noProof/>
              </w:rPr>
              <w:fldChar w:fldCharType="separate"/>
            </w:r>
            <w:r w:rsidRPr="00C740B7">
              <w:rPr>
                <w:rStyle w:val="Hyperlink"/>
                <w:noProof/>
              </w:rPr>
              <w:t>Chapter Two: Related Work</w:t>
            </w:r>
            <w:r>
              <w:rPr>
                <w:noProof/>
                <w:webHidden/>
              </w:rPr>
              <w:tab/>
            </w:r>
            <w:r>
              <w:rPr>
                <w:noProof/>
                <w:webHidden/>
              </w:rPr>
              <w:fldChar w:fldCharType="begin"/>
            </w:r>
            <w:r>
              <w:rPr>
                <w:noProof/>
                <w:webHidden/>
              </w:rPr>
              <w:instrText xml:space="preserve"> PAGEREF _Toc516764639 \h </w:instrText>
            </w:r>
          </w:ins>
          <w:ins w:id="104" w:author="ENDA JAMES O'SHEA" w:date="2018-06-14T18:35:00Z">
            <w:r>
              <w:rPr>
                <w:noProof/>
                <w:webHidden/>
              </w:rPr>
            </w:r>
          </w:ins>
          <w:r>
            <w:rPr>
              <w:noProof/>
              <w:webHidden/>
            </w:rPr>
            <w:fldChar w:fldCharType="separate"/>
          </w:r>
          <w:ins w:id="105" w:author="ENDA JAMES O'SHEA" w:date="2018-06-14T18:35:00Z">
            <w:r>
              <w:rPr>
                <w:noProof/>
                <w:webHidden/>
              </w:rPr>
              <w:t>4</w:t>
            </w:r>
          </w:ins>
          <w:ins w:id="106"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107" w:author="ENDA JAMES O'SHEA" w:date="2018-06-14T18:34:00Z"/>
              <w:rFonts w:cstheme="minorBidi"/>
              <w:noProof/>
              <w:lang w:val="en-GB" w:eastAsia="en-GB"/>
            </w:rPr>
          </w:pPr>
          <w:ins w:id="108"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"_Toc516764640"</w:instrText>
            </w:r>
            <w:r w:rsidRPr="00C740B7">
              <w:rPr>
                <w:rStyle w:val="Hyperlink"/>
                <w:noProof/>
              </w:rPr>
              <w:instrText xml:space="preserve"> </w:instrText>
            </w:r>
          </w:ins>
          <w:ins w:id="109" w:author="ENDA JAMES O'SHEA" w:date="2018-06-14T18:35:00Z">
            <w:r w:rsidRPr="00C740B7">
              <w:rPr>
                <w:rStyle w:val="Hyperlink"/>
                <w:noProof/>
              </w:rPr>
            </w:r>
          </w:ins>
          <w:ins w:id="110" w:author="ENDA JAMES O'SHEA" w:date="2018-06-14T18:34:00Z">
            <w:r w:rsidRPr="00C740B7">
              <w:rPr>
                <w:rStyle w:val="Hyperlink"/>
                <w:noProof/>
              </w:rPr>
              <w:fldChar w:fldCharType="separate"/>
            </w:r>
            <w:r w:rsidRPr="00C740B7">
              <w:rPr>
                <w:rStyle w:val="Hyperlink"/>
                <w:noProof/>
              </w:rPr>
              <w:t xml:space="preserve">2.1 </w:t>
            </w:r>
            <w:r>
              <w:rPr>
                <w:rFonts w:cstheme="minorBidi"/>
                <w:noProof/>
                <w:lang w:val="en-GB" w:eastAsia="en-GB"/>
              </w:rPr>
              <w:tab/>
            </w:r>
            <w:r w:rsidRPr="00C740B7">
              <w:rPr>
                <w:rStyle w:val="Hyperlink"/>
                <w:noProof/>
              </w:rPr>
              <w:t>Deductive Software Verification</w:t>
            </w:r>
            <w:r>
              <w:rPr>
                <w:noProof/>
                <w:webHidden/>
              </w:rPr>
              <w:tab/>
            </w:r>
            <w:r>
              <w:rPr>
                <w:noProof/>
                <w:webHidden/>
              </w:rPr>
              <w:fldChar w:fldCharType="begin"/>
            </w:r>
            <w:r>
              <w:rPr>
                <w:noProof/>
                <w:webHidden/>
              </w:rPr>
              <w:instrText xml:space="preserve"> PAGEREF _Toc516764640 \h </w:instrText>
            </w:r>
          </w:ins>
          <w:ins w:id="111" w:author="ENDA JAMES O'SHEA" w:date="2018-06-14T18:35:00Z">
            <w:r>
              <w:rPr>
                <w:noProof/>
                <w:webHidden/>
              </w:rPr>
            </w:r>
          </w:ins>
          <w:r>
            <w:rPr>
              <w:noProof/>
              <w:webHidden/>
            </w:rPr>
            <w:fldChar w:fldCharType="separate"/>
          </w:r>
          <w:ins w:id="112" w:author="ENDA JAMES O'SHEA" w:date="2018-06-14T18:35:00Z">
            <w:r>
              <w:rPr>
                <w:noProof/>
                <w:webHidden/>
              </w:rPr>
              <w:t>4</w:t>
            </w:r>
          </w:ins>
          <w:ins w:id="113"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114" w:author="ENDA JAMES O'SHEA" w:date="2018-06-14T18:34:00Z"/>
              <w:rFonts w:cstheme="minorBidi"/>
              <w:noProof/>
              <w:lang w:val="en-GB" w:eastAsia="en-GB"/>
            </w:rPr>
          </w:pPr>
          <w:ins w:id="115"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"_Toc516764641"</w:instrText>
            </w:r>
            <w:r w:rsidRPr="00C740B7">
              <w:rPr>
                <w:rStyle w:val="Hyperlink"/>
                <w:noProof/>
              </w:rPr>
              <w:instrText xml:space="preserve"> </w:instrText>
            </w:r>
          </w:ins>
          <w:ins w:id="116" w:author="ENDA JAMES O'SHEA" w:date="2018-06-14T18:35:00Z">
            <w:r w:rsidRPr="00C740B7">
              <w:rPr>
                <w:rStyle w:val="Hyperlink"/>
                <w:noProof/>
              </w:rPr>
            </w:r>
          </w:ins>
          <w:ins w:id="117" w:author="ENDA JAMES O'SHEA" w:date="2018-06-14T18:34:00Z">
            <w:r w:rsidRPr="00C740B7">
              <w:rPr>
                <w:rStyle w:val="Hyperlink"/>
                <w:noProof/>
              </w:rPr>
              <w:fldChar w:fldCharType="separate"/>
            </w:r>
            <w:r w:rsidRPr="00C740B7">
              <w:rPr>
                <w:rStyle w:val="Hyperlink"/>
                <w:noProof/>
              </w:rPr>
              <w:t xml:space="preserve">2.2 </w:t>
            </w:r>
            <w:r>
              <w:rPr>
                <w:rFonts w:cstheme="minorBidi"/>
                <w:noProof/>
                <w:lang w:val="en-GB" w:eastAsia="en-GB"/>
              </w:rPr>
              <w:tab/>
            </w:r>
            <w:r w:rsidRPr="00C740B7">
              <w:rPr>
                <w:rStyle w:val="Hyperlink"/>
                <w:noProof/>
              </w:rPr>
              <w:t>Model Checking</w:t>
            </w:r>
            <w:r>
              <w:rPr>
                <w:noProof/>
                <w:webHidden/>
              </w:rPr>
              <w:tab/>
            </w:r>
            <w:r>
              <w:rPr>
                <w:noProof/>
                <w:webHidden/>
              </w:rPr>
              <w:fldChar w:fldCharType="begin"/>
            </w:r>
            <w:r>
              <w:rPr>
                <w:noProof/>
                <w:webHidden/>
              </w:rPr>
              <w:instrText xml:space="preserve"> PAGEREF _Toc516764641 \h </w:instrText>
            </w:r>
          </w:ins>
          <w:ins w:id="118" w:author="ENDA JAMES O'SHEA" w:date="2018-06-14T18:35:00Z">
            <w:r>
              <w:rPr>
                <w:noProof/>
                <w:webHidden/>
              </w:rPr>
            </w:r>
          </w:ins>
          <w:r>
            <w:rPr>
              <w:noProof/>
              <w:webHidden/>
            </w:rPr>
            <w:fldChar w:fldCharType="separate"/>
          </w:r>
          <w:ins w:id="119" w:author="ENDA JAMES O'SHEA" w:date="2018-06-14T18:35:00Z">
            <w:r>
              <w:rPr>
                <w:noProof/>
                <w:webHidden/>
              </w:rPr>
              <w:t>4</w:t>
            </w:r>
          </w:ins>
          <w:ins w:id="120"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121" w:author="ENDA JAMES O'SHEA" w:date="2018-06-14T18:34:00Z"/>
              <w:rFonts w:cstheme="minorBidi"/>
              <w:noProof/>
              <w:lang w:val="en-GB" w:eastAsia="en-GB"/>
            </w:rPr>
          </w:pPr>
          <w:ins w:id="122"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"_Toc516764642"</w:instrText>
            </w:r>
            <w:r w:rsidRPr="00C740B7">
              <w:rPr>
                <w:rStyle w:val="Hyperlink"/>
                <w:noProof/>
              </w:rPr>
              <w:instrText xml:space="preserve"> </w:instrText>
            </w:r>
          </w:ins>
          <w:ins w:id="123" w:author="ENDA JAMES O'SHEA" w:date="2018-06-14T18:35:00Z">
            <w:r w:rsidRPr="00C740B7">
              <w:rPr>
                <w:rStyle w:val="Hyperlink"/>
                <w:noProof/>
              </w:rPr>
            </w:r>
          </w:ins>
          <w:ins w:id="124" w:author="ENDA JAMES O'SHEA" w:date="2018-06-14T18:34:00Z">
            <w:r w:rsidRPr="00C740B7">
              <w:rPr>
                <w:rStyle w:val="Hyperlink"/>
                <w:noProof/>
              </w:rPr>
              <w:fldChar w:fldCharType="separate"/>
            </w:r>
            <w:r w:rsidRPr="00C740B7">
              <w:rPr>
                <w:rStyle w:val="Hyperlink"/>
                <w:noProof/>
              </w:rPr>
              <w:t xml:space="preserve">2.3 </w:t>
            </w:r>
            <w:r>
              <w:rPr>
                <w:rFonts w:cstheme="minorBidi"/>
                <w:noProof/>
                <w:lang w:val="en-GB" w:eastAsia="en-GB"/>
              </w:rPr>
              <w:tab/>
            </w:r>
            <w:r w:rsidRPr="00C740B7">
              <w:rPr>
                <w:rStyle w:val="Hyperlink"/>
                <w:noProof/>
              </w:rPr>
              <w:t>Logics</w:t>
            </w:r>
            <w:r>
              <w:rPr>
                <w:noProof/>
                <w:webHidden/>
              </w:rPr>
              <w:tab/>
            </w:r>
            <w:r>
              <w:rPr>
                <w:noProof/>
                <w:webHidden/>
              </w:rPr>
              <w:fldChar w:fldCharType="begin"/>
            </w:r>
            <w:r>
              <w:rPr>
                <w:noProof/>
                <w:webHidden/>
              </w:rPr>
              <w:instrText xml:space="preserve"> PAGEREF _Toc516764642 \h </w:instrText>
            </w:r>
          </w:ins>
          <w:ins w:id="125" w:author="ENDA JAMES O'SHEA" w:date="2018-06-14T18:35:00Z">
            <w:r>
              <w:rPr>
                <w:noProof/>
                <w:webHidden/>
              </w:rPr>
            </w:r>
          </w:ins>
          <w:r>
            <w:rPr>
              <w:noProof/>
              <w:webHidden/>
            </w:rPr>
            <w:fldChar w:fldCharType="separate"/>
          </w:r>
          <w:ins w:id="126" w:author="ENDA JAMES O'SHEA" w:date="2018-06-14T18:35:00Z">
            <w:r>
              <w:rPr>
                <w:noProof/>
                <w:webHidden/>
              </w:rPr>
              <w:t>4</w:t>
            </w:r>
          </w:ins>
          <w:ins w:id="127"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128" w:author="ENDA JAMES O'SHEA" w:date="2018-06-14T18:34:00Z"/>
              <w:rFonts w:cstheme="minorBidi"/>
              <w:noProof/>
              <w:lang w:val="en-GB" w:eastAsia="en-GB"/>
            </w:rPr>
          </w:pPr>
          <w:ins w:id="129"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"_Toc516764643"</w:instrText>
            </w:r>
            <w:r w:rsidRPr="00C740B7">
              <w:rPr>
                <w:rStyle w:val="Hyperlink"/>
                <w:noProof/>
              </w:rPr>
              <w:instrText xml:space="preserve"> </w:instrText>
            </w:r>
          </w:ins>
          <w:ins w:id="130" w:author="ENDA JAMES O'SHEA" w:date="2018-06-14T18:35:00Z">
            <w:r w:rsidRPr="00C740B7">
              <w:rPr>
                <w:rStyle w:val="Hyperlink"/>
                <w:noProof/>
              </w:rPr>
            </w:r>
          </w:ins>
          <w:ins w:id="131" w:author="ENDA JAMES O'SHEA" w:date="2018-06-14T18:34:00Z">
            <w:r w:rsidRPr="00C740B7">
              <w:rPr>
                <w:rStyle w:val="Hyperlink"/>
                <w:noProof/>
              </w:rPr>
              <w:fldChar w:fldCharType="separate"/>
            </w:r>
            <w:r w:rsidRPr="00C740B7">
              <w:rPr>
                <w:rStyle w:val="Hyperlink"/>
                <w:noProof/>
              </w:rPr>
              <w:t xml:space="preserve">2.4 </w:t>
            </w:r>
            <w:r>
              <w:rPr>
                <w:rFonts w:cstheme="minorBidi"/>
                <w:noProof/>
                <w:lang w:val="en-GB" w:eastAsia="en-GB"/>
              </w:rPr>
              <w:tab/>
            </w:r>
            <w:r w:rsidRPr="00C740B7">
              <w:rPr>
                <w:rStyle w:val="Hyperlink"/>
                <w:noProof/>
              </w:rPr>
              <w:t>Design by Contract</w:t>
            </w:r>
            <w:r>
              <w:rPr>
                <w:noProof/>
                <w:webHidden/>
              </w:rPr>
              <w:tab/>
            </w:r>
            <w:r>
              <w:rPr>
                <w:noProof/>
                <w:webHidden/>
              </w:rPr>
              <w:fldChar w:fldCharType="begin"/>
            </w:r>
            <w:r>
              <w:rPr>
                <w:noProof/>
                <w:webHidden/>
              </w:rPr>
              <w:instrText xml:space="preserve"> PAGEREF _Toc516764643 \h </w:instrText>
            </w:r>
          </w:ins>
          <w:ins w:id="132" w:author="ENDA JAMES O'SHEA" w:date="2018-06-14T18:35:00Z">
            <w:r>
              <w:rPr>
                <w:noProof/>
                <w:webHidden/>
              </w:rPr>
            </w:r>
          </w:ins>
          <w:r>
            <w:rPr>
              <w:noProof/>
              <w:webHidden/>
            </w:rPr>
            <w:fldChar w:fldCharType="separate"/>
          </w:r>
          <w:ins w:id="133" w:author="ENDA JAMES O'SHEA" w:date="2018-06-14T18:35:00Z">
            <w:r>
              <w:rPr>
                <w:noProof/>
                <w:webHidden/>
              </w:rPr>
              <w:t>4</w:t>
            </w:r>
          </w:ins>
          <w:ins w:id="134"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135" w:author="ENDA JAMES O'SHEA" w:date="2018-06-14T18:34:00Z"/>
              <w:rFonts w:cstheme="minorBidi"/>
              <w:noProof/>
              <w:lang w:val="en-GB" w:eastAsia="en-GB"/>
            </w:rPr>
          </w:pPr>
          <w:ins w:id="136"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"_Toc516764644"</w:instrText>
            </w:r>
            <w:r w:rsidRPr="00C740B7">
              <w:rPr>
                <w:rStyle w:val="Hyperlink"/>
                <w:noProof/>
              </w:rPr>
              <w:instrText xml:space="preserve"> </w:instrText>
            </w:r>
          </w:ins>
          <w:ins w:id="137" w:author="ENDA JAMES O'SHEA" w:date="2018-06-14T18:35:00Z">
            <w:r w:rsidRPr="00C740B7">
              <w:rPr>
                <w:rStyle w:val="Hyperlink"/>
                <w:noProof/>
              </w:rPr>
            </w:r>
          </w:ins>
          <w:ins w:id="138" w:author="ENDA JAMES O'SHEA" w:date="2018-06-14T18:34:00Z">
            <w:r w:rsidRPr="00C740B7">
              <w:rPr>
                <w:rStyle w:val="Hyperlink"/>
                <w:noProof/>
              </w:rPr>
              <w:fldChar w:fldCharType="separate"/>
            </w:r>
            <w:r w:rsidRPr="00C740B7">
              <w:rPr>
                <w:rStyle w:val="Hyperlink"/>
                <w:noProof/>
              </w:rPr>
              <w:t xml:space="preserve">2.5 </w:t>
            </w:r>
            <w:r>
              <w:rPr>
                <w:rFonts w:cstheme="minorBidi"/>
                <w:noProof/>
                <w:lang w:val="en-GB" w:eastAsia="en-GB"/>
              </w:rPr>
              <w:tab/>
            </w:r>
            <w:r w:rsidRPr="00C740B7">
              <w:rPr>
                <w:rStyle w:val="Hyperlink"/>
                <w:noProof/>
              </w:rPr>
              <w:t>Runtime Assertion Checking (RAC)</w:t>
            </w:r>
            <w:r>
              <w:rPr>
                <w:noProof/>
                <w:webHidden/>
              </w:rPr>
              <w:tab/>
            </w:r>
            <w:r>
              <w:rPr>
                <w:noProof/>
                <w:webHidden/>
              </w:rPr>
              <w:fldChar w:fldCharType="begin"/>
            </w:r>
            <w:r>
              <w:rPr>
                <w:noProof/>
                <w:webHidden/>
              </w:rPr>
              <w:instrText xml:space="preserve"> PAGEREF _Toc516764644 \h </w:instrText>
            </w:r>
          </w:ins>
          <w:ins w:id="139" w:author="ENDA JAMES O'SHEA" w:date="2018-06-14T18:35:00Z">
            <w:r>
              <w:rPr>
                <w:noProof/>
                <w:webHidden/>
              </w:rPr>
            </w:r>
          </w:ins>
          <w:r>
            <w:rPr>
              <w:noProof/>
              <w:webHidden/>
            </w:rPr>
            <w:fldChar w:fldCharType="separate"/>
          </w:r>
          <w:ins w:id="140" w:author="ENDA JAMES O'SHEA" w:date="2018-06-14T18:35:00Z">
            <w:r>
              <w:rPr>
                <w:noProof/>
                <w:webHidden/>
              </w:rPr>
              <w:t>5</w:t>
            </w:r>
          </w:ins>
          <w:ins w:id="141"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142" w:author="ENDA JAMES O'SHEA" w:date="2018-06-14T18:34:00Z"/>
              <w:rFonts w:cstheme="minorBidi"/>
              <w:noProof/>
              <w:lang w:val="en-GB" w:eastAsia="en-GB"/>
            </w:rPr>
          </w:pPr>
          <w:ins w:id="143"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"_Toc516764645"</w:instrText>
            </w:r>
            <w:r w:rsidRPr="00C740B7">
              <w:rPr>
                <w:rStyle w:val="Hyperlink"/>
                <w:noProof/>
              </w:rPr>
              <w:instrText xml:space="preserve"> </w:instrText>
            </w:r>
          </w:ins>
          <w:ins w:id="144" w:author="ENDA JAMES O'SHEA" w:date="2018-06-14T18:35:00Z">
            <w:r w:rsidRPr="00C740B7">
              <w:rPr>
                <w:rStyle w:val="Hyperlink"/>
                <w:noProof/>
              </w:rPr>
            </w:r>
          </w:ins>
          <w:ins w:id="145" w:author="ENDA JAMES O'SHEA" w:date="2018-06-14T18:34:00Z">
            <w:r w:rsidRPr="00C740B7">
              <w:rPr>
                <w:rStyle w:val="Hyperlink"/>
                <w:noProof/>
              </w:rPr>
              <w:fldChar w:fldCharType="separate"/>
            </w:r>
            <w:r w:rsidRPr="00C740B7">
              <w:rPr>
                <w:rStyle w:val="Hyperlink"/>
                <w:noProof/>
              </w:rPr>
              <w:t xml:space="preserve">2.6 </w:t>
            </w:r>
            <w:r>
              <w:rPr>
                <w:rFonts w:cstheme="minorBidi"/>
                <w:noProof/>
                <w:lang w:val="en-GB" w:eastAsia="en-GB"/>
              </w:rPr>
              <w:tab/>
            </w:r>
            <w:r w:rsidRPr="00C740B7">
              <w:rPr>
                <w:rStyle w:val="Hyperlink"/>
                <w:noProof/>
              </w:rPr>
              <w:t>Extended Static Checking (ESC)</w:t>
            </w:r>
            <w:r>
              <w:rPr>
                <w:noProof/>
                <w:webHidden/>
              </w:rPr>
              <w:tab/>
            </w:r>
            <w:r>
              <w:rPr>
                <w:noProof/>
                <w:webHidden/>
              </w:rPr>
              <w:fldChar w:fldCharType="begin"/>
            </w:r>
            <w:r>
              <w:rPr>
                <w:noProof/>
                <w:webHidden/>
              </w:rPr>
              <w:instrText xml:space="preserve"> PAGEREF _Toc516764645 \h </w:instrText>
            </w:r>
          </w:ins>
          <w:ins w:id="146" w:author="ENDA JAMES O'SHEA" w:date="2018-06-14T18:35:00Z">
            <w:r>
              <w:rPr>
                <w:noProof/>
                <w:webHidden/>
              </w:rPr>
            </w:r>
          </w:ins>
          <w:r>
            <w:rPr>
              <w:noProof/>
              <w:webHidden/>
            </w:rPr>
            <w:fldChar w:fldCharType="separate"/>
          </w:r>
          <w:ins w:id="147" w:author="ENDA JAMES O'SHEA" w:date="2018-06-14T18:35:00Z">
            <w:r>
              <w:rPr>
                <w:noProof/>
                <w:webHidden/>
              </w:rPr>
              <w:t>5</w:t>
            </w:r>
          </w:ins>
          <w:ins w:id="148"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149" w:author="ENDA JAMES O'SHEA" w:date="2018-06-14T18:34:00Z"/>
              <w:rFonts w:cstheme="minorBidi"/>
              <w:noProof/>
              <w:lang w:val="en-GB" w:eastAsia="en-GB"/>
            </w:rPr>
          </w:pPr>
          <w:ins w:id="150"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"_Toc516764646"</w:instrText>
            </w:r>
            <w:r w:rsidRPr="00C740B7">
              <w:rPr>
                <w:rStyle w:val="Hyperlink"/>
                <w:noProof/>
              </w:rPr>
              <w:instrText xml:space="preserve"> </w:instrText>
            </w:r>
          </w:ins>
          <w:ins w:id="151" w:author="ENDA JAMES O'SHEA" w:date="2018-06-14T18:35:00Z">
            <w:r w:rsidRPr="00C740B7">
              <w:rPr>
                <w:rStyle w:val="Hyperlink"/>
                <w:noProof/>
              </w:rPr>
            </w:r>
          </w:ins>
          <w:ins w:id="152" w:author="ENDA JAMES O'SHEA" w:date="2018-06-14T18:34:00Z">
            <w:r w:rsidRPr="00C740B7">
              <w:rPr>
                <w:rStyle w:val="Hyperlink"/>
                <w:noProof/>
              </w:rPr>
              <w:fldChar w:fldCharType="separate"/>
            </w:r>
            <w:r w:rsidRPr="00C740B7">
              <w:rPr>
                <w:rStyle w:val="Hyperlink"/>
                <w:noProof/>
              </w:rPr>
              <w:t>2.7</w:t>
            </w:r>
            <w:r>
              <w:rPr>
                <w:rFonts w:cstheme="minorBidi"/>
                <w:noProof/>
                <w:lang w:val="en-GB" w:eastAsia="en-GB"/>
              </w:rPr>
              <w:tab/>
            </w:r>
            <w:r w:rsidRPr="00C740B7">
              <w:rPr>
                <w:rStyle w:val="Hyperlink"/>
                <w:noProof/>
              </w:rPr>
              <w:t>Java Modelling Language (JML)</w:t>
            </w:r>
            <w:r>
              <w:rPr>
                <w:noProof/>
                <w:webHidden/>
              </w:rPr>
              <w:tab/>
            </w:r>
            <w:r>
              <w:rPr>
                <w:noProof/>
                <w:webHidden/>
              </w:rPr>
              <w:fldChar w:fldCharType="begin"/>
            </w:r>
            <w:r>
              <w:rPr>
                <w:noProof/>
                <w:webHidden/>
              </w:rPr>
              <w:instrText xml:space="preserve"> PAGEREF _Toc516764646 \h </w:instrText>
            </w:r>
          </w:ins>
          <w:ins w:id="153" w:author="ENDA JAMES O'SHEA" w:date="2018-06-14T18:35:00Z">
            <w:r>
              <w:rPr>
                <w:noProof/>
                <w:webHidden/>
              </w:rPr>
            </w:r>
          </w:ins>
          <w:r>
            <w:rPr>
              <w:noProof/>
              <w:webHidden/>
            </w:rPr>
            <w:fldChar w:fldCharType="separate"/>
          </w:r>
          <w:ins w:id="154" w:author="ENDA JAMES O'SHEA" w:date="2018-06-14T18:35:00Z">
            <w:r>
              <w:rPr>
                <w:noProof/>
                <w:webHidden/>
              </w:rPr>
              <w:t>6</w:t>
            </w:r>
          </w:ins>
          <w:ins w:id="155"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156" w:author="ENDA JAMES O'SHEA" w:date="2018-06-14T18:34:00Z"/>
              <w:rFonts w:cstheme="minorBidi"/>
              <w:noProof/>
              <w:lang w:val="en-GB" w:eastAsia="en-GB"/>
            </w:rPr>
          </w:pPr>
          <w:ins w:id="157"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"_Toc516764647"</w:instrText>
            </w:r>
            <w:r w:rsidRPr="00C740B7">
              <w:rPr>
                <w:rStyle w:val="Hyperlink"/>
                <w:noProof/>
              </w:rPr>
              <w:instrText xml:space="preserve"> </w:instrText>
            </w:r>
          </w:ins>
          <w:ins w:id="158" w:author="ENDA JAMES O'SHEA" w:date="2018-06-14T18:35:00Z">
            <w:r w:rsidRPr="00C740B7">
              <w:rPr>
                <w:rStyle w:val="Hyperlink"/>
                <w:noProof/>
              </w:rPr>
            </w:r>
          </w:ins>
          <w:ins w:id="159" w:author="ENDA JAMES O'SHEA" w:date="2018-06-14T18:34:00Z">
            <w:r w:rsidRPr="00C740B7">
              <w:rPr>
                <w:rStyle w:val="Hyperlink"/>
                <w:noProof/>
              </w:rPr>
              <w:fldChar w:fldCharType="separate"/>
            </w:r>
            <w:r w:rsidRPr="00C740B7">
              <w:rPr>
                <w:rStyle w:val="Hyperlink"/>
                <w:noProof/>
                <w:lang w:val="en-GB"/>
              </w:rPr>
              <w:t xml:space="preserve">2.7.1 </w:t>
            </w:r>
            <w:r>
              <w:rPr>
                <w:rFonts w:cstheme="minorBidi"/>
                <w:noProof/>
                <w:lang w:val="en-GB" w:eastAsia="en-GB"/>
              </w:rPr>
              <w:tab/>
            </w:r>
            <w:r w:rsidRPr="00C740B7">
              <w:rPr>
                <w:rStyle w:val="Hyperlink"/>
                <w:noProof/>
                <w:lang w:val="en-GB"/>
              </w:rPr>
              <w:t>JML Description</w:t>
            </w:r>
            <w:r>
              <w:rPr>
                <w:noProof/>
                <w:webHidden/>
              </w:rPr>
              <w:tab/>
            </w:r>
            <w:r>
              <w:rPr>
                <w:noProof/>
                <w:webHidden/>
              </w:rPr>
              <w:fldChar w:fldCharType="begin"/>
            </w:r>
            <w:r>
              <w:rPr>
                <w:noProof/>
                <w:webHidden/>
              </w:rPr>
              <w:instrText xml:space="preserve"> PAGEREF _Toc516764647 \h </w:instrText>
            </w:r>
          </w:ins>
          <w:ins w:id="160" w:author="ENDA JAMES O'SHEA" w:date="2018-06-14T18:35:00Z">
            <w:r>
              <w:rPr>
                <w:noProof/>
                <w:webHidden/>
              </w:rPr>
            </w:r>
          </w:ins>
          <w:r>
            <w:rPr>
              <w:noProof/>
              <w:webHidden/>
            </w:rPr>
            <w:fldChar w:fldCharType="separate"/>
          </w:r>
          <w:ins w:id="161" w:author="ENDA JAMES O'SHEA" w:date="2018-06-14T18:35:00Z">
            <w:r>
              <w:rPr>
                <w:noProof/>
                <w:webHidden/>
              </w:rPr>
              <w:t>6</w:t>
            </w:r>
          </w:ins>
          <w:ins w:id="162"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163" w:author="ENDA JAMES O'SHEA" w:date="2018-06-14T18:34:00Z"/>
              <w:rFonts w:cstheme="minorBidi"/>
              <w:noProof/>
              <w:lang w:val="en-GB" w:eastAsia="en-GB"/>
            </w:rPr>
          </w:pPr>
          <w:ins w:id="164"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"_Toc516764648"</w:instrText>
            </w:r>
            <w:r w:rsidRPr="00C740B7">
              <w:rPr>
                <w:rStyle w:val="Hyperlink"/>
                <w:noProof/>
              </w:rPr>
              <w:instrText xml:space="preserve"> </w:instrText>
            </w:r>
          </w:ins>
          <w:ins w:id="165" w:author="ENDA JAMES O'SHEA" w:date="2018-06-14T18:35:00Z">
            <w:r w:rsidRPr="00C740B7">
              <w:rPr>
                <w:rStyle w:val="Hyperlink"/>
                <w:noProof/>
              </w:rPr>
            </w:r>
          </w:ins>
          <w:ins w:id="166" w:author="ENDA JAMES O'SHEA" w:date="2018-06-14T18:34:00Z">
            <w:r w:rsidRPr="00C740B7">
              <w:rPr>
                <w:rStyle w:val="Hyperlink"/>
                <w:noProof/>
              </w:rPr>
              <w:fldChar w:fldCharType="separate"/>
            </w:r>
            <w:r w:rsidRPr="00C740B7">
              <w:rPr>
                <w:rStyle w:val="Hyperlink"/>
                <w:noProof/>
              </w:rPr>
              <w:t>2.7.2</w:t>
            </w:r>
            <w:r>
              <w:rPr>
                <w:rFonts w:cstheme="minorBidi"/>
                <w:noProof/>
                <w:lang w:val="en-GB" w:eastAsia="en-GB"/>
              </w:rPr>
              <w:tab/>
            </w:r>
            <w:r w:rsidRPr="00C740B7">
              <w:rPr>
                <w:rStyle w:val="Hyperlink"/>
                <w:noProof/>
              </w:rPr>
              <w:t>JML Syntax</w:t>
            </w:r>
            <w:r>
              <w:rPr>
                <w:noProof/>
                <w:webHidden/>
              </w:rPr>
              <w:tab/>
            </w:r>
            <w:r>
              <w:rPr>
                <w:noProof/>
                <w:webHidden/>
              </w:rPr>
              <w:fldChar w:fldCharType="begin"/>
            </w:r>
            <w:r>
              <w:rPr>
                <w:noProof/>
                <w:webHidden/>
              </w:rPr>
              <w:instrText xml:space="preserve"> PAGEREF _Toc516764648 \h </w:instrText>
            </w:r>
          </w:ins>
          <w:ins w:id="167" w:author="ENDA JAMES O'SHEA" w:date="2018-06-14T18:35:00Z">
            <w:r>
              <w:rPr>
                <w:noProof/>
                <w:webHidden/>
              </w:rPr>
            </w:r>
          </w:ins>
          <w:r>
            <w:rPr>
              <w:noProof/>
              <w:webHidden/>
            </w:rPr>
            <w:fldChar w:fldCharType="separate"/>
          </w:r>
          <w:ins w:id="168" w:author="ENDA JAMES O'SHEA" w:date="2018-06-14T18:35:00Z">
            <w:r>
              <w:rPr>
                <w:noProof/>
                <w:webHidden/>
              </w:rPr>
              <w:t>6</w:t>
            </w:r>
          </w:ins>
          <w:ins w:id="169"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170" w:author="ENDA JAMES O'SHEA" w:date="2018-06-14T18:34:00Z"/>
              <w:rFonts w:cstheme="minorBidi"/>
              <w:noProof/>
              <w:lang w:val="en-GB" w:eastAsia="en-GB"/>
            </w:rPr>
          </w:pPr>
          <w:ins w:id="171"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"_Toc516764649"</w:instrText>
            </w:r>
            <w:r w:rsidRPr="00C740B7">
              <w:rPr>
                <w:rStyle w:val="Hyperlink"/>
                <w:noProof/>
              </w:rPr>
              <w:instrText xml:space="preserve"> </w:instrText>
            </w:r>
          </w:ins>
          <w:ins w:id="172" w:author="ENDA JAMES O'SHEA" w:date="2018-06-14T18:35:00Z">
            <w:r w:rsidRPr="00C740B7">
              <w:rPr>
                <w:rStyle w:val="Hyperlink"/>
                <w:noProof/>
              </w:rPr>
            </w:r>
          </w:ins>
          <w:ins w:id="173" w:author="ENDA JAMES O'SHEA" w:date="2018-06-14T18:34:00Z">
            <w:r w:rsidRPr="00C740B7">
              <w:rPr>
                <w:rStyle w:val="Hyperlink"/>
                <w:noProof/>
              </w:rPr>
              <w:fldChar w:fldCharType="separate"/>
            </w:r>
            <w:r w:rsidRPr="00C740B7">
              <w:rPr>
                <w:rStyle w:val="Hyperlink"/>
                <w:noProof/>
              </w:rPr>
              <w:t>2.7.3</w:t>
            </w:r>
            <w:r>
              <w:rPr>
                <w:rFonts w:cstheme="minorBidi"/>
                <w:noProof/>
                <w:lang w:val="en-GB" w:eastAsia="en-GB"/>
              </w:rPr>
              <w:tab/>
            </w:r>
            <w:r w:rsidRPr="00C740B7">
              <w:rPr>
                <w:rStyle w:val="Hyperlink"/>
                <w:noProof/>
              </w:rPr>
              <w:t>Ghost and Model</w:t>
            </w:r>
            <w:r>
              <w:rPr>
                <w:noProof/>
                <w:webHidden/>
              </w:rPr>
              <w:tab/>
            </w:r>
            <w:r>
              <w:rPr>
                <w:noProof/>
                <w:webHidden/>
              </w:rPr>
              <w:fldChar w:fldCharType="begin"/>
            </w:r>
            <w:r>
              <w:rPr>
                <w:noProof/>
                <w:webHidden/>
              </w:rPr>
              <w:instrText xml:space="preserve"> PAGEREF _Toc516764649 \h </w:instrText>
            </w:r>
          </w:ins>
          <w:ins w:id="174" w:author="ENDA JAMES O'SHEA" w:date="2018-06-14T18:35:00Z">
            <w:r>
              <w:rPr>
                <w:noProof/>
                <w:webHidden/>
              </w:rPr>
            </w:r>
          </w:ins>
          <w:r>
            <w:rPr>
              <w:noProof/>
              <w:webHidden/>
            </w:rPr>
            <w:fldChar w:fldCharType="separate"/>
          </w:r>
          <w:ins w:id="175" w:author="ENDA JAMES O'SHEA" w:date="2018-06-14T18:35:00Z">
            <w:r>
              <w:rPr>
                <w:noProof/>
                <w:webHidden/>
              </w:rPr>
              <w:t>7</w:t>
            </w:r>
          </w:ins>
          <w:ins w:id="176"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177" w:author="ENDA JAMES O'SHEA" w:date="2018-06-14T18:34:00Z"/>
              <w:rFonts w:cstheme="minorBidi"/>
              <w:noProof/>
              <w:lang w:val="en-GB" w:eastAsia="en-GB"/>
            </w:rPr>
          </w:pPr>
          <w:ins w:id="178"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"_Toc516764650"</w:instrText>
            </w:r>
            <w:r w:rsidRPr="00C740B7">
              <w:rPr>
                <w:rStyle w:val="Hyperlink"/>
                <w:noProof/>
              </w:rPr>
              <w:instrText xml:space="preserve"> </w:instrText>
            </w:r>
          </w:ins>
          <w:ins w:id="179" w:author="ENDA JAMES O'SHEA" w:date="2018-06-14T18:35:00Z">
            <w:r w:rsidRPr="00C740B7">
              <w:rPr>
                <w:rStyle w:val="Hyperlink"/>
                <w:noProof/>
              </w:rPr>
            </w:r>
          </w:ins>
          <w:ins w:id="180" w:author="ENDA JAMES O'SHEA" w:date="2018-06-14T18:34:00Z">
            <w:r w:rsidRPr="00C740B7">
              <w:rPr>
                <w:rStyle w:val="Hyperlink"/>
                <w:noProof/>
              </w:rPr>
              <w:fldChar w:fldCharType="separate"/>
            </w:r>
            <w:r w:rsidRPr="00C740B7">
              <w:rPr>
                <w:rStyle w:val="Hyperlink"/>
                <w:noProof/>
              </w:rPr>
              <w:t>2.7.4</w:t>
            </w:r>
            <w:r>
              <w:rPr>
                <w:rFonts w:cstheme="minorBidi"/>
                <w:noProof/>
                <w:lang w:val="en-GB" w:eastAsia="en-GB"/>
              </w:rPr>
              <w:tab/>
            </w:r>
            <w:r w:rsidRPr="00C740B7">
              <w:rPr>
                <w:rStyle w:val="Hyperlink"/>
                <w:noProof/>
              </w:rPr>
              <w:t>Quantifiers</w:t>
            </w:r>
            <w:r>
              <w:rPr>
                <w:noProof/>
                <w:webHidden/>
              </w:rPr>
              <w:tab/>
            </w:r>
            <w:r>
              <w:rPr>
                <w:noProof/>
                <w:webHidden/>
              </w:rPr>
              <w:fldChar w:fldCharType="begin"/>
            </w:r>
            <w:r>
              <w:rPr>
                <w:noProof/>
                <w:webHidden/>
              </w:rPr>
              <w:instrText xml:space="preserve"> PAGEREF _Toc516764650 \h </w:instrText>
            </w:r>
          </w:ins>
          <w:ins w:id="181" w:author="ENDA JAMES O'SHEA" w:date="2018-06-14T18:35:00Z">
            <w:r>
              <w:rPr>
                <w:noProof/>
                <w:webHidden/>
              </w:rPr>
            </w:r>
          </w:ins>
          <w:r>
            <w:rPr>
              <w:noProof/>
              <w:webHidden/>
            </w:rPr>
            <w:fldChar w:fldCharType="separate"/>
          </w:r>
          <w:ins w:id="182" w:author="ENDA JAMES O'SHEA" w:date="2018-06-14T18:35:00Z">
            <w:r>
              <w:rPr>
                <w:noProof/>
                <w:webHidden/>
              </w:rPr>
              <w:t>7</w:t>
            </w:r>
          </w:ins>
          <w:ins w:id="183"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184" w:author="ENDA JAMES O'SHEA" w:date="2018-06-14T18:34:00Z"/>
              <w:rFonts w:cstheme="minorBidi"/>
              <w:noProof/>
              <w:lang w:val="en-GB" w:eastAsia="en-GB"/>
            </w:rPr>
          </w:pPr>
          <w:ins w:id="185"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"_Toc516764651"</w:instrText>
            </w:r>
            <w:r w:rsidRPr="00C740B7">
              <w:rPr>
                <w:rStyle w:val="Hyperlink"/>
                <w:noProof/>
              </w:rPr>
              <w:instrText xml:space="preserve"> </w:instrText>
            </w:r>
          </w:ins>
          <w:ins w:id="186" w:author="ENDA JAMES O'SHEA" w:date="2018-06-14T18:35:00Z">
            <w:r w:rsidRPr="00C740B7">
              <w:rPr>
                <w:rStyle w:val="Hyperlink"/>
                <w:noProof/>
              </w:rPr>
            </w:r>
          </w:ins>
          <w:ins w:id="187" w:author="ENDA JAMES O'SHEA" w:date="2018-06-14T18:34:00Z">
            <w:r w:rsidRPr="00C740B7">
              <w:rPr>
                <w:rStyle w:val="Hyperlink"/>
                <w:noProof/>
              </w:rPr>
              <w:fldChar w:fldCharType="separate"/>
            </w:r>
            <w:r w:rsidRPr="00C740B7">
              <w:rPr>
                <w:rStyle w:val="Hyperlink"/>
                <w:noProof/>
              </w:rPr>
              <w:t>2.8</w:t>
            </w:r>
            <w:r>
              <w:rPr>
                <w:rFonts w:cstheme="minorBidi"/>
                <w:noProof/>
                <w:lang w:val="en-GB" w:eastAsia="en-GB"/>
              </w:rPr>
              <w:tab/>
            </w:r>
            <w:r w:rsidRPr="00C740B7">
              <w:rPr>
                <w:rStyle w:val="Hyperlink"/>
                <w:noProof/>
              </w:rPr>
              <w:t>Intermediate Verification Languages (IVL’s)</w:t>
            </w:r>
            <w:r>
              <w:rPr>
                <w:noProof/>
                <w:webHidden/>
              </w:rPr>
              <w:tab/>
            </w:r>
            <w:r>
              <w:rPr>
                <w:noProof/>
                <w:webHidden/>
              </w:rPr>
              <w:fldChar w:fldCharType="begin"/>
            </w:r>
            <w:r>
              <w:rPr>
                <w:noProof/>
                <w:webHidden/>
              </w:rPr>
              <w:instrText xml:space="preserve"> PAGEREF _Toc516764651 \h </w:instrText>
            </w:r>
          </w:ins>
          <w:ins w:id="188" w:author="ENDA JAMES O'SHEA" w:date="2018-06-14T18:35:00Z">
            <w:r>
              <w:rPr>
                <w:noProof/>
                <w:webHidden/>
              </w:rPr>
            </w:r>
          </w:ins>
          <w:r>
            <w:rPr>
              <w:noProof/>
              <w:webHidden/>
            </w:rPr>
            <w:fldChar w:fldCharType="separate"/>
          </w:r>
          <w:ins w:id="189" w:author="ENDA JAMES O'SHEA" w:date="2018-06-14T18:35:00Z">
            <w:r>
              <w:rPr>
                <w:noProof/>
                <w:webHidden/>
              </w:rPr>
              <w:t>8</w:t>
            </w:r>
          </w:ins>
          <w:ins w:id="190"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191" w:author="ENDA JAMES O'SHEA" w:date="2018-06-14T18:34:00Z"/>
              <w:rFonts w:cstheme="minorBidi"/>
              <w:noProof/>
              <w:lang w:val="en-GB" w:eastAsia="en-GB"/>
            </w:rPr>
          </w:pPr>
          <w:ins w:id="192"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"_Toc516764652"</w:instrText>
            </w:r>
            <w:r w:rsidRPr="00C740B7">
              <w:rPr>
                <w:rStyle w:val="Hyperlink"/>
                <w:noProof/>
              </w:rPr>
              <w:instrText xml:space="preserve"> </w:instrText>
            </w:r>
          </w:ins>
          <w:ins w:id="193" w:author="ENDA JAMES O'SHEA" w:date="2018-06-14T18:35:00Z">
            <w:r w:rsidRPr="00C740B7">
              <w:rPr>
                <w:rStyle w:val="Hyperlink"/>
                <w:noProof/>
              </w:rPr>
            </w:r>
          </w:ins>
          <w:ins w:id="194" w:author="ENDA JAMES O'SHEA" w:date="2018-06-14T18:34:00Z">
            <w:r w:rsidRPr="00C740B7">
              <w:rPr>
                <w:rStyle w:val="Hyperlink"/>
                <w:noProof/>
              </w:rPr>
              <w:fldChar w:fldCharType="separate"/>
            </w:r>
            <w:r w:rsidRPr="00C740B7">
              <w:rPr>
                <w:rStyle w:val="Hyperlink"/>
                <w:noProof/>
              </w:rPr>
              <w:t>2.9</w:t>
            </w:r>
            <w:r>
              <w:rPr>
                <w:rFonts w:cstheme="minorBidi"/>
                <w:noProof/>
                <w:lang w:val="en-GB" w:eastAsia="en-GB"/>
              </w:rPr>
              <w:tab/>
            </w:r>
            <w:r w:rsidRPr="00C740B7">
              <w:rPr>
                <w:rStyle w:val="Hyperlink"/>
                <w:noProof/>
              </w:rPr>
              <w:t>Verification Condition Generators (VCG’s)</w:t>
            </w:r>
            <w:r>
              <w:rPr>
                <w:noProof/>
                <w:webHidden/>
              </w:rPr>
              <w:tab/>
            </w:r>
            <w:r>
              <w:rPr>
                <w:noProof/>
                <w:webHidden/>
              </w:rPr>
              <w:fldChar w:fldCharType="begin"/>
            </w:r>
            <w:r>
              <w:rPr>
                <w:noProof/>
                <w:webHidden/>
              </w:rPr>
              <w:instrText xml:space="preserve"> PAGEREF _Toc516764652 \h </w:instrText>
            </w:r>
          </w:ins>
          <w:ins w:id="195" w:author="ENDA JAMES O'SHEA" w:date="2018-06-14T18:35:00Z">
            <w:r>
              <w:rPr>
                <w:noProof/>
                <w:webHidden/>
              </w:rPr>
            </w:r>
          </w:ins>
          <w:r>
            <w:rPr>
              <w:noProof/>
              <w:webHidden/>
            </w:rPr>
            <w:fldChar w:fldCharType="separate"/>
          </w:r>
          <w:ins w:id="196" w:author="ENDA JAMES O'SHEA" w:date="2018-06-14T18:35:00Z">
            <w:r>
              <w:rPr>
                <w:noProof/>
                <w:webHidden/>
              </w:rPr>
              <w:t>8</w:t>
            </w:r>
          </w:ins>
          <w:ins w:id="197"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1100"/>
              <w:tab w:val="right" w:leader="dot" w:pos="9016"/>
            </w:tabs>
            <w:rPr>
              <w:ins w:id="198" w:author="ENDA JAMES O'SHEA" w:date="2018-06-14T18:34:00Z"/>
              <w:rFonts w:cstheme="minorBidi"/>
              <w:noProof/>
              <w:lang w:val="en-GB" w:eastAsia="en-GB"/>
            </w:rPr>
          </w:pPr>
          <w:ins w:id="199"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"_Toc516764653"</w:instrText>
            </w:r>
            <w:r w:rsidRPr="00C740B7">
              <w:rPr>
                <w:rStyle w:val="Hyperlink"/>
                <w:noProof/>
              </w:rPr>
              <w:instrText xml:space="preserve"> </w:instrText>
            </w:r>
          </w:ins>
          <w:ins w:id="200" w:author="ENDA JAMES O'SHEA" w:date="2018-06-14T18:35:00Z">
            <w:r w:rsidRPr="00C740B7">
              <w:rPr>
                <w:rStyle w:val="Hyperlink"/>
                <w:noProof/>
              </w:rPr>
            </w:r>
          </w:ins>
          <w:ins w:id="201" w:author="ENDA JAMES O'SHEA" w:date="2018-06-14T18:34:00Z">
            <w:r w:rsidRPr="00C740B7">
              <w:rPr>
                <w:rStyle w:val="Hyperlink"/>
                <w:noProof/>
              </w:rPr>
              <w:fldChar w:fldCharType="separate"/>
            </w:r>
            <w:r w:rsidRPr="00C740B7">
              <w:rPr>
                <w:rStyle w:val="Hyperlink"/>
                <w:noProof/>
              </w:rPr>
              <w:t xml:space="preserve">2.10 </w:t>
            </w:r>
            <w:r>
              <w:rPr>
                <w:rFonts w:cstheme="minorBidi"/>
                <w:noProof/>
                <w:lang w:val="en-GB" w:eastAsia="en-GB"/>
              </w:rPr>
              <w:tab/>
            </w:r>
            <w:r w:rsidRPr="00C740B7">
              <w:rPr>
                <w:rStyle w:val="Hyperlink"/>
                <w:noProof/>
              </w:rPr>
              <w:t>Symbolic Execution (SE)</w:t>
            </w:r>
            <w:r>
              <w:rPr>
                <w:noProof/>
                <w:webHidden/>
              </w:rPr>
              <w:tab/>
            </w:r>
            <w:r>
              <w:rPr>
                <w:noProof/>
                <w:webHidden/>
              </w:rPr>
              <w:fldChar w:fldCharType="begin"/>
            </w:r>
            <w:r>
              <w:rPr>
                <w:noProof/>
                <w:webHidden/>
              </w:rPr>
              <w:instrText xml:space="preserve"> PAGEREF _Toc516764653 \h </w:instrText>
            </w:r>
          </w:ins>
          <w:ins w:id="202" w:author="ENDA JAMES O'SHEA" w:date="2018-06-14T18:35:00Z">
            <w:r>
              <w:rPr>
                <w:noProof/>
                <w:webHidden/>
              </w:rPr>
            </w:r>
          </w:ins>
          <w:r>
            <w:rPr>
              <w:noProof/>
              <w:webHidden/>
            </w:rPr>
            <w:fldChar w:fldCharType="separate"/>
          </w:r>
          <w:ins w:id="203" w:author="ENDA JAMES O'SHEA" w:date="2018-06-14T18:35:00Z">
            <w:r>
              <w:rPr>
                <w:noProof/>
                <w:webHidden/>
              </w:rPr>
              <w:t>8</w:t>
            </w:r>
          </w:ins>
          <w:ins w:id="204"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205" w:author="ENDA JAMES O'SHEA" w:date="2018-06-14T18:34:00Z"/>
              <w:rFonts w:cstheme="minorBidi"/>
              <w:noProof/>
              <w:lang w:val="en-GB" w:eastAsia="en-GB"/>
            </w:rPr>
          </w:pPr>
          <w:ins w:id="206"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"_Toc516764654"</w:instrText>
            </w:r>
            <w:r w:rsidRPr="00C740B7">
              <w:rPr>
                <w:rStyle w:val="Hyperlink"/>
                <w:noProof/>
              </w:rPr>
              <w:instrText xml:space="preserve"> </w:instrText>
            </w:r>
          </w:ins>
          <w:ins w:id="207" w:author="ENDA JAMES O'SHEA" w:date="2018-06-14T18:35:00Z">
            <w:r w:rsidRPr="00C740B7">
              <w:rPr>
                <w:rStyle w:val="Hyperlink"/>
                <w:noProof/>
              </w:rPr>
            </w:r>
          </w:ins>
          <w:ins w:id="208" w:author="ENDA JAMES O'SHEA" w:date="2018-06-14T18:34:00Z">
            <w:r w:rsidRPr="00C740B7">
              <w:rPr>
                <w:rStyle w:val="Hyperlink"/>
                <w:noProof/>
              </w:rPr>
              <w:fldChar w:fldCharType="separate"/>
            </w:r>
            <w:r w:rsidRPr="00C740B7">
              <w:rPr>
                <w:rStyle w:val="Hyperlink"/>
                <w:noProof/>
                <w:lang w:eastAsia="en-GB"/>
              </w:rPr>
              <w:t>2.11</w:t>
            </w:r>
            <w:r>
              <w:rPr>
                <w:rFonts w:cstheme="minorBidi"/>
                <w:noProof/>
                <w:lang w:val="en-GB" w:eastAsia="en-GB"/>
              </w:rPr>
              <w:tab/>
            </w:r>
            <w:r w:rsidRPr="00C740B7">
              <w:rPr>
                <w:rStyle w:val="Hyperlink"/>
                <w:noProof/>
                <w:lang w:eastAsia="en-GB"/>
              </w:rPr>
              <w:t>Verification Conditions</w:t>
            </w:r>
            <w:r>
              <w:rPr>
                <w:noProof/>
                <w:webHidden/>
              </w:rPr>
              <w:tab/>
            </w:r>
            <w:r>
              <w:rPr>
                <w:noProof/>
                <w:webHidden/>
              </w:rPr>
              <w:fldChar w:fldCharType="begin"/>
            </w:r>
            <w:r>
              <w:rPr>
                <w:noProof/>
                <w:webHidden/>
              </w:rPr>
              <w:instrText xml:space="preserve"> PAGEREF _Toc516764654 \h </w:instrText>
            </w:r>
          </w:ins>
          <w:ins w:id="209" w:author="ENDA JAMES O'SHEA" w:date="2018-06-14T18:35:00Z">
            <w:r>
              <w:rPr>
                <w:noProof/>
                <w:webHidden/>
              </w:rPr>
            </w:r>
          </w:ins>
          <w:r>
            <w:rPr>
              <w:noProof/>
              <w:webHidden/>
            </w:rPr>
            <w:fldChar w:fldCharType="separate"/>
          </w:r>
          <w:ins w:id="210" w:author="ENDA JAMES O'SHEA" w:date="2018-06-14T18:35:00Z">
            <w:r>
              <w:rPr>
                <w:noProof/>
                <w:webHidden/>
              </w:rPr>
              <w:t>8</w:t>
            </w:r>
          </w:ins>
          <w:ins w:id="211"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212" w:author="ENDA JAMES O'SHEA" w:date="2018-06-14T18:34:00Z"/>
              <w:rFonts w:cstheme="minorBidi"/>
              <w:noProof/>
              <w:lang w:val="en-GB" w:eastAsia="en-GB"/>
            </w:rPr>
          </w:pPr>
          <w:ins w:id="213"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"_Toc516764655"</w:instrText>
            </w:r>
            <w:r w:rsidRPr="00C740B7">
              <w:rPr>
                <w:rStyle w:val="Hyperlink"/>
                <w:noProof/>
              </w:rPr>
              <w:instrText xml:space="preserve"> </w:instrText>
            </w:r>
          </w:ins>
          <w:ins w:id="214" w:author="ENDA JAMES O'SHEA" w:date="2018-06-14T18:35:00Z">
            <w:r w:rsidRPr="00C740B7">
              <w:rPr>
                <w:rStyle w:val="Hyperlink"/>
                <w:noProof/>
              </w:rPr>
            </w:r>
          </w:ins>
          <w:ins w:id="215" w:author="ENDA JAMES O'SHEA" w:date="2018-06-14T18:34:00Z">
            <w:r w:rsidRPr="00C740B7">
              <w:rPr>
                <w:rStyle w:val="Hyperlink"/>
                <w:noProof/>
              </w:rPr>
              <w:fldChar w:fldCharType="separate"/>
            </w:r>
            <w:r w:rsidRPr="00C740B7">
              <w:rPr>
                <w:rStyle w:val="Hyperlink"/>
                <w:noProof/>
              </w:rPr>
              <w:t>2.12</w:t>
            </w:r>
            <w:r>
              <w:rPr>
                <w:rFonts w:cstheme="minorBidi"/>
                <w:noProof/>
                <w:lang w:val="en-GB" w:eastAsia="en-GB"/>
              </w:rPr>
              <w:tab/>
            </w:r>
            <w:r w:rsidRPr="00C740B7">
              <w:rPr>
                <w:rStyle w:val="Hyperlink"/>
                <w:noProof/>
              </w:rPr>
              <w:t>Theorem Provers</w:t>
            </w:r>
            <w:r>
              <w:rPr>
                <w:noProof/>
                <w:webHidden/>
              </w:rPr>
              <w:tab/>
            </w:r>
            <w:r>
              <w:rPr>
                <w:noProof/>
                <w:webHidden/>
              </w:rPr>
              <w:fldChar w:fldCharType="begin"/>
            </w:r>
            <w:r>
              <w:rPr>
                <w:noProof/>
                <w:webHidden/>
              </w:rPr>
              <w:instrText xml:space="preserve"> PAGEREF _Toc516764655 \h </w:instrText>
            </w:r>
          </w:ins>
          <w:ins w:id="216" w:author="ENDA JAMES O'SHEA" w:date="2018-06-14T18:35:00Z">
            <w:r>
              <w:rPr>
                <w:noProof/>
                <w:webHidden/>
              </w:rPr>
            </w:r>
          </w:ins>
          <w:r>
            <w:rPr>
              <w:noProof/>
              <w:webHidden/>
            </w:rPr>
            <w:fldChar w:fldCharType="separate"/>
          </w:r>
          <w:ins w:id="217" w:author="ENDA JAMES O'SHEA" w:date="2018-06-14T18:35:00Z">
            <w:r>
              <w:rPr>
                <w:noProof/>
                <w:webHidden/>
              </w:rPr>
              <w:t>9</w:t>
            </w:r>
          </w:ins>
          <w:ins w:id="218"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219" w:author="ENDA JAMES O'SHEA" w:date="2018-06-14T18:34:00Z"/>
              <w:rFonts w:cstheme="minorBidi"/>
              <w:noProof/>
              <w:lang w:val="en-GB" w:eastAsia="en-GB"/>
            </w:rPr>
          </w:pPr>
          <w:ins w:id="220"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"_Toc516764656"</w:instrText>
            </w:r>
            <w:r w:rsidRPr="00C740B7">
              <w:rPr>
                <w:rStyle w:val="Hyperlink"/>
                <w:noProof/>
              </w:rPr>
              <w:instrText xml:space="preserve"> </w:instrText>
            </w:r>
          </w:ins>
          <w:ins w:id="221" w:author="ENDA JAMES O'SHEA" w:date="2018-06-14T18:35:00Z">
            <w:r w:rsidRPr="00C740B7">
              <w:rPr>
                <w:rStyle w:val="Hyperlink"/>
                <w:noProof/>
              </w:rPr>
            </w:r>
          </w:ins>
          <w:ins w:id="222" w:author="ENDA JAMES O'SHEA" w:date="2018-06-14T18:34:00Z">
            <w:r w:rsidRPr="00C740B7">
              <w:rPr>
                <w:rStyle w:val="Hyperlink"/>
                <w:noProof/>
              </w:rPr>
              <w:fldChar w:fldCharType="separate"/>
            </w:r>
            <w:r w:rsidRPr="00C740B7">
              <w:rPr>
                <w:rStyle w:val="Hyperlink"/>
                <w:noProof/>
              </w:rPr>
              <w:t>2.13</w:t>
            </w:r>
            <w:r>
              <w:rPr>
                <w:rFonts w:cstheme="minorBidi"/>
                <w:noProof/>
                <w:lang w:val="en-GB" w:eastAsia="en-GB"/>
              </w:rPr>
              <w:tab/>
            </w:r>
            <w:r w:rsidRPr="00C740B7">
              <w:rPr>
                <w:rStyle w:val="Hyperlink"/>
                <w:noProof/>
              </w:rPr>
              <w:t>Satisfiability Solvers (SAT)</w:t>
            </w:r>
            <w:r>
              <w:rPr>
                <w:noProof/>
                <w:webHidden/>
              </w:rPr>
              <w:tab/>
            </w:r>
            <w:r>
              <w:rPr>
                <w:noProof/>
                <w:webHidden/>
              </w:rPr>
              <w:fldChar w:fldCharType="begin"/>
            </w:r>
            <w:r>
              <w:rPr>
                <w:noProof/>
                <w:webHidden/>
              </w:rPr>
              <w:instrText xml:space="preserve"> PAGEREF _Toc516764656 \h </w:instrText>
            </w:r>
          </w:ins>
          <w:ins w:id="223" w:author="ENDA JAMES O'SHEA" w:date="2018-06-14T18:35:00Z">
            <w:r>
              <w:rPr>
                <w:noProof/>
                <w:webHidden/>
              </w:rPr>
            </w:r>
          </w:ins>
          <w:r>
            <w:rPr>
              <w:noProof/>
              <w:webHidden/>
            </w:rPr>
            <w:fldChar w:fldCharType="separate"/>
          </w:r>
          <w:ins w:id="224" w:author="ENDA JAMES O'SHEA" w:date="2018-06-14T18:35:00Z">
            <w:r>
              <w:rPr>
                <w:noProof/>
                <w:webHidden/>
              </w:rPr>
              <w:t>9</w:t>
            </w:r>
          </w:ins>
          <w:ins w:id="225"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226" w:author="ENDA JAMES O'SHEA" w:date="2018-06-14T18:34:00Z"/>
              <w:rFonts w:cstheme="minorBidi"/>
              <w:noProof/>
              <w:lang w:val="en-GB" w:eastAsia="en-GB"/>
            </w:rPr>
          </w:pPr>
          <w:ins w:id="227"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"_Toc516764657"</w:instrText>
            </w:r>
            <w:r w:rsidRPr="00C740B7">
              <w:rPr>
                <w:rStyle w:val="Hyperlink"/>
                <w:noProof/>
              </w:rPr>
              <w:instrText xml:space="preserve"> </w:instrText>
            </w:r>
          </w:ins>
          <w:ins w:id="228" w:author="ENDA JAMES O'SHEA" w:date="2018-06-14T18:35:00Z">
            <w:r w:rsidRPr="00C740B7">
              <w:rPr>
                <w:rStyle w:val="Hyperlink"/>
                <w:noProof/>
              </w:rPr>
            </w:r>
          </w:ins>
          <w:ins w:id="229" w:author="ENDA JAMES O'SHEA" w:date="2018-06-14T18:34:00Z">
            <w:r w:rsidRPr="00C740B7">
              <w:rPr>
                <w:rStyle w:val="Hyperlink"/>
                <w:noProof/>
              </w:rPr>
              <w:fldChar w:fldCharType="separate"/>
            </w:r>
            <w:r w:rsidRPr="00C740B7">
              <w:rPr>
                <w:rStyle w:val="Hyperlink"/>
                <w:noProof/>
              </w:rPr>
              <w:t>2.14</w:t>
            </w:r>
            <w:r>
              <w:rPr>
                <w:rFonts w:cstheme="minorBidi"/>
                <w:noProof/>
                <w:lang w:val="en-GB" w:eastAsia="en-GB"/>
              </w:rPr>
              <w:tab/>
            </w:r>
            <w:r w:rsidRPr="00C740B7">
              <w:rPr>
                <w:rStyle w:val="Hyperlink"/>
                <w:noProof/>
              </w:rPr>
              <w:t>Satisfiability Modulo Theories (SMT)</w:t>
            </w:r>
            <w:r>
              <w:rPr>
                <w:noProof/>
                <w:webHidden/>
              </w:rPr>
              <w:tab/>
            </w:r>
            <w:r>
              <w:rPr>
                <w:noProof/>
                <w:webHidden/>
              </w:rPr>
              <w:fldChar w:fldCharType="begin"/>
            </w:r>
            <w:r>
              <w:rPr>
                <w:noProof/>
                <w:webHidden/>
              </w:rPr>
              <w:instrText xml:space="preserve"> PAGEREF _Toc516764657 \h </w:instrText>
            </w:r>
          </w:ins>
          <w:ins w:id="230" w:author="ENDA JAMES O'SHEA" w:date="2018-06-14T18:35:00Z">
            <w:r>
              <w:rPr>
                <w:noProof/>
                <w:webHidden/>
              </w:rPr>
            </w:r>
          </w:ins>
          <w:r>
            <w:rPr>
              <w:noProof/>
              <w:webHidden/>
            </w:rPr>
            <w:fldChar w:fldCharType="separate"/>
          </w:r>
          <w:ins w:id="231" w:author="ENDA JAMES O'SHEA" w:date="2018-06-14T18:35:00Z">
            <w:r>
              <w:rPr>
                <w:noProof/>
                <w:webHidden/>
              </w:rPr>
              <w:t>9</w:t>
            </w:r>
          </w:ins>
          <w:ins w:id="232" w:author="ENDA JAMES O'SHEA" w:date="2018-06-14T18:34:00Z">
            <w:r>
              <w:rPr>
                <w:noProof/>
                <w:webHidden/>
              </w:rPr>
              <w:fldChar w:fldCharType="end"/>
            </w:r>
            <w:r w:rsidRPr="00C740B7">
              <w:rPr>
                <w:rStyle w:val="Hyperlink"/>
                <w:noProof/>
              </w:rPr>
              <w:fldChar w:fldCharType="end"/>
            </w:r>
          </w:ins>
        </w:p>
        <w:p w:rsidR="00C15F67" w:rsidRDefault="00C15F67">
          <w:pPr>
            <w:pStyle w:val="TOC1"/>
            <w:tabs>
              <w:tab w:val="right" w:leader="dot" w:pos="9016"/>
            </w:tabs>
            <w:rPr>
              <w:ins w:id="233" w:author="ENDA JAMES O'SHEA" w:date="2018-06-14T18:34:00Z"/>
              <w:rFonts w:asciiTheme="minorHAnsi" w:eastAsiaTheme="minorEastAsia" w:hAnsiTheme="minorHAnsi"/>
              <w:noProof/>
              <w:sz w:val="22"/>
              <w:lang w:val="en-GB" w:eastAsia="en-GB"/>
            </w:rPr>
          </w:pPr>
          <w:ins w:id="234" w:author="ENDA JAMES O'SHEA" w:date="2018-06-14T18:34:00Z">
            <w:r w:rsidRPr="00C740B7">
              <w:rPr>
                <w:rStyle w:val="Hyperlink"/>
                <w:noProof/>
              </w:rPr>
              <w:lastRenderedPageBreak/>
              <w:fldChar w:fldCharType="begin"/>
            </w:r>
            <w:r w:rsidRPr="00C740B7">
              <w:rPr>
                <w:rStyle w:val="Hyperlink"/>
                <w:noProof/>
              </w:rPr>
              <w:instrText xml:space="preserve"> </w:instrText>
            </w:r>
            <w:r>
              <w:rPr>
                <w:noProof/>
              </w:rPr>
              <w:instrText>HYPERLINK \l "_Toc516764658"</w:instrText>
            </w:r>
            <w:r w:rsidRPr="00C740B7">
              <w:rPr>
                <w:rStyle w:val="Hyperlink"/>
                <w:noProof/>
              </w:rPr>
              <w:instrText xml:space="preserve"> </w:instrText>
            </w:r>
          </w:ins>
          <w:ins w:id="235" w:author="ENDA JAMES O'SHEA" w:date="2018-06-14T18:35:00Z">
            <w:r w:rsidRPr="00C740B7">
              <w:rPr>
                <w:rStyle w:val="Hyperlink"/>
                <w:noProof/>
              </w:rPr>
            </w:r>
          </w:ins>
          <w:ins w:id="236" w:author="ENDA JAMES O'SHEA" w:date="2018-06-14T18:34:00Z">
            <w:r w:rsidRPr="00C740B7">
              <w:rPr>
                <w:rStyle w:val="Hyperlink"/>
                <w:noProof/>
              </w:rPr>
              <w:fldChar w:fldCharType="separate"/>
            </w:r>
            <w:r w:rsidRPr="00C740B7">
              <w:rPr>
                <w:rStyle w:val="Hyperlink"/>
                <w:noProof/>
                <w:lang w:val="en-GB"/>
              </w:rPr>
              <w:t>Chapter Three: Tools</w:t>
            </w:r>
            <w:r>
              <w:rPr>
                <w:noProof/>
                <w:webHidden/>
              </w:rPr>
              <w:tab/>
            </w:r>
            <w:r>
              <w:rPr>
                <w:noProof/>
                <w:webHidden/>
              </w:rPr>
              <w:fldChar w:fldCharType="begin"/>
            </w:r>
            <w:r>
              <w:rPr>
                <w:noProof/>
                <w:webHidden/>
              </w:rPr>
              <w:instrText xml:space="preserve"> PAGEREF _Toc516764658 \h </w:instrText>
            </w:r>
          </w:ins>
          <w:ins w:id="237" w:author="ENDA JAMES O'SHEA" w:date="2018-06-14T18:35:00Z">
            <w:r>
              <w:rPr>
                <w:noProof/>
                <w:webHidden/>
              </w:rPr>
            </w:r>
          </w:ins>
          <w:r>
            <w:rPr>
              <w:noProof/>
              <w:webHidden/>
            </w:rPr>
            <w:fldChar w:fldCharType="separate"/>
          </w:r>
          <w:ins w:id="238" w:author="ENDA JAMES O'SHEA" w:date="2018-06-14T18:35:00Z">
            <w:r>
              <w:rPr>
                <w:noProof/>
                <w:webHidden/>
              </w:rPr>
              <w:t>10</w:t>
            </w:r>
          </w:ins>
          <w:ins w:id="239"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240" w:author="ENDA JAMES O'SHEA" w:date="2018-06-14T18:34:00Z"/>
              <w:rFonts w:cstheme="minorBidi"/>
              <w:noProof/>
              <w:lang w:val="en-GB" w:eastAsia="en-GB"/>
            </w:rPr>
          </w:pPr>
          <w:ins w:id="241"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"_Toc516764659"</w:instrText>
            </w:r>
            <w:r w:rsidRPr="00C740B7">
              <w:rPr>
                <w:rStyle w:val="Hyperlink"/>
                <w:noProof/>
              </w:rPr>
              <w:instrText xml:space="preserve"> </w:instrText>
            </w:r>
          </w:ins>
          <w:ins w:id="242" w:author="ENDA JAMES O'SHEA" w:date="2018-06-14T18:35:00Z">
            <w:r w:rsidRPr="00C740B7">
              <w:rPr>
                <w:rStyle w:val="Hyperlink"/>
                <w:noProof/>
              </w:rPr>
            </w:r>
          </w:ins>
          <w:ins w:id="243" w:author="ENDA JAMES O'SHEA" w:date="2018-06-14T18:34:00Z">
            <w:r w:rsidRPr="00C740B7">
              <w:rPr>
                <w:rStyle w:val="Hyperlink"/>
                <w:noProof/>
              </w:rPr>
              <w:fldChar w:fldCharType="separate"/>
            </w:r>
            <w:r w:rsidRPr="00C740B7">
              <w:rPr>
                <w:rStyle w:val="Hyperlink"/>
                <w:noProof/>
              </w:rPr>
              <w:t>3.1</w:t>
            </w:r>
            <w:r>
              <w:rPr>
                <w:rFonts w:cstheme="minorBidi"/>
                <w:noProof/>
                <w:lang w:val="en-GB" w:eastAsia="en-GB"/>
              </w:rPr>
              <w:tab/>
            </w:r>
            <w:r w:rsidRPr="00C740B7">
              <w:rPr>
                <w:rStyle w:val="Hyperlink"/>
                <w:noProof/>
              </w:rPr>
              <w:t>Why3 Verification Tool</w:t>
            </w:r>
            <w:r>
              <w:rPr>
                <w:noProof/>
                <w:webHidden/>
              </w:rPr>
              <w:tab/>
            </w:r>
            <w:r>
              <w:rPr>
                <w:noProof/>
                <w:webHidden/>
              </w:rPr>
              <w:fldChar w:fldCharType="begin"/>
            </w:r>
            <w:r>
              <w:rPr>
                <w:noProof/>
                <w:webHidden/>
              </w:rPr>
              <w:instrText xml:space="preserve"> PAGEREF _Toc516764659 \h </w:instrText>
            </w:r>
          </w:ins>
          <w:ins w:id="244" w:author="ENDA JAMES O'SHEA" w:date="2018-06-14T18:35:00Z">
            <w:r>
              <w:rPr>
                <w:noProof/>
                <w:webHidden/>
              </w:rPr>
            </w:r>
          </w:ins>
          <w:r>
            <w:rPr>
              <w:noProof/>
              <w:webHidden/>
            </w:rPr>
            <w:fldChar w:fldCharType="separate"/>
          </w:r>
          <w:ins w:id="245" w:author="ENDA JAMES O'SHEA" w:date="2018-06-14T18:35:00Z">
            <w:r>
              <w:rPr>
                <w:noProof/>
                <w:webHidden/>
              </w:rPr>
              <w:t>10</w:t>
            </w:r>
          </w:ins>
          <w:ins w:id="246"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247" w:author="ENDA JAMES O'SHEA" w:date="2018-06-14T18:34:00Z"/>
              <w:rFonts w:cstheme="minorBidi"/>
              <w:noProof/>
              <w:lang w:val="en-GB" w:eastAsia="en-GB"/>
            </w:rPr>
          </w:pPr>
          <w:ins w:id="248"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"_Toc516764660"</w:instrText>
            </w:r>
            <w:r w:rsidRPr="00C740B7">
              <w:rPr>
                <w:rStyle w:val="Hyperlink"/>
                <w:noProof/>
              </w:rPr>
              <w:instrText xml:space="preserve"> </w:instrText>
            </w:r>
          </w:ins>
          <w:ins w:id="249" w:author="ENDA JAMES O'SHEA" w:date="2018-06-14T18:35:00Z">
            <w:r w:rsidRPr="00C740B7">
              <w:rPr>
                <w:rStyle w:val="Hyperlink"/>
                <w:noProof/>
              </w:rPr>
            </w:r>
          </w:ins>
          <w:ins w:id="250" w:author="ENDA JAMES O'SHEA" w:date="2018-06-14T18:34:00Z">
            <w:r w:rsidRPr="00C740B7">
              <w:rPr>
                <w:rStyle w:val="Hyperlink"/>
                <w:noProof/>
              </w:rPr>
              <w:fldChar w:fldCharType="separate"/>
            </w:r>
            <w:r w:rsidRPr="00C740B7">
              <w:rPr>
                <w:rStyle w:val="Hyperlink"/>
                <w:noProof/>
              </w:rPr>
              <w:t xml:space="preserve">3.2 </w:t>
            </w:r>
            <w:r>
              <w:rPr>
                <w:rFonts w:cstheme="minorBidi"/>
                <w:noProof/>
                <w:lang w:val="en-GB" w:eastAsia="en-GB"/>
              </w:rPr>
              <w:tab/>
            </w:r>
            <w:r w:rsidRPr="00C740B7">
              <w:rPr>
                <w:rStyle w:val="Hyperlink"/>
                <w:noProof/>
              </w:rPr>
              <w:t>KeY Verification Tool</w:t>
            </w:r>
            <w:r>
              <w:rPr>
                <w:noProof/>
                <w:webHidden/>
              </w:rPr>
              <w:tab/>
            </w:r>
            <w:r>
              <w:rPr>
                <w:noProof/>
                <w:webHidden/>
              </w:rPr>
              <w:fldChar w:fldCharType="begin"/>
            </w:r>
            <w:r>
              <w:rPr>
                <w:noProof/>
                <w:webHidden/>
              </w:rPr>
              <w:instrText xml:space="preserve"> PAGEREF _Toc516764660 \h </w:instrText>
            </w:r>
          </w:ins>
          <w:ins w:id="251" w:author="ENDA JAMES O'SHEA" w:date="2018-06-14T18:35:00Z">
            <w:r>
              <w:rPr>
                <w:noProof/>
                <w:webHidden/>
              </w:rPr>
            </w:r>
          </w:ins>
          <w:r>
            <w:rPr>
              <w:noProof/>
              <w:webHidden/>
            </w:rPr>
            <w:fldChar w:fldCharType="separate"/>
          </w:r>
          <w:ins w:id="252" w:author="ENDA JAMES O'SHEA" w:date="2018-06-14T18:35:00Z">
            <w:r>
              <w:rPr>
                <w:noProof/>
                <w:webHidden/>
              </w:rPr>
              <w:t>12</w:t>
            </w:r>
          </w:ins>
          <w:ins w:id="253"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254" w:author="ENDA JAMES O'SHEA" w:date="2018-06-14T18:34:00Z"/>
              <w:rFonts w:cstheme="minorBidi"/>
              <w:noProof/>
              <w:lang w:val="en-GB" w:eastAsia="en-GB"/>
            </w:rPr>
          </w:pPr>
          <w:ins w:id="255"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"_Toc516764661"</w:instrText>
            </w:r>
            <w:r w:rsidRPr="00C740B7">
              <w:rPr>
                <w:rStyle w:val="Hyperlink"/>
                <w:noProof/>
              </w:rPr>
              <w:instrText xml:space="preserve"> </w:instrText>
            </w:r>
          </w:ins>
          <w:ins w:id="256" w:author="ENDA JAMES O'SHEA" w:date="2018-06-14T18:35:00Z">
            <w:r w:rsidRPr="00C740B7">
              <w:rPr>
                <w:rStyle w:val="Hyperlink"/>
                <w:noProof/>
              </w:rPr>
            </w:r>
          </w:ins>
          <w:ins w:id="257" w:author="ENDA JAMES O'SHEA" w:date="2018-06-14T18:34:00Z">
            <w:r w:rsidRPr="00C740B7">
              <w:rPr>
                <w:rStyle w:val="Hyperlink"/>
                <w:noProof/>
              </w:rPr>
              <w:fldChar w:fldCharType="separate"/>
            </w:r>
            <w:r w:rsidRPr="00C740B7">
              <w:rPr>
                <w:rStyle w:val="Hyperlink"/>
                <w:noProof/>
              </w:rPr>
              <w:t xml:space="preserve">3.3 </w:t>
            </w:r>
            <w:r>
              <w:rPr>
                <w:rFonts w:cstheme="minorBidi"/>
                <w:noProof/>
                <w:lang w:val="en-GB" w:eastAsia="en-GB"/>
              </w:rPr>
              <w:tab/>
            </w:r>
            <w:r w:rsidRPr="00C740B7">
              <w:rPr>
                <w:rStyle w:val="Hyperlink"/>
                <w:noProof/>
              </w:rPr>
              <w:t>OpenJML Verification Tool</w:t>
            </w:r>
            <w:r>
              <w:rPr>
                <w:noProof/>
                <w:webHidden/>
              </w:rPr>
              <w:tab/>
            </w:r>
            <w:r>
              <w:rPr>
                <w:noProof/>
                <w:webHidden/>
              </w:rPr>
              <w:fldChar w:fldCharType="begin"/>
            </w:r>
            <w:r>
              <w:rPr>
                <w:noProof/>
                <w:webHidden/>
              </w:rPr>
              <w:instrText xml:space="preserve"> PAGEREF _Toc516764661 \h </w:instrText>
            </w:r>
          </w:ins>
          <w:ins w:id="258" w:author="ENDA JAMES O'SHEA" w:date="2018-06-14T18:35:00Z">
            <w:r>
              <w:rPr>
                <w:noProof/>
                <w:webHidden/>
              </w:rPr>
            </w:r>
          </w:ins>
          <w:r>
            <w:rPr>
              <w:noProof/>
              <w:webHidden/>
            </w:rPr>
            <w:fldChar w:fldCharType="separate"/>
          </w:r>
          <w:ins w:id="259" w:author="ENDA JAMES O'SHEA" w:date="2018-06-14T18:35:00Z">
            <w:r>
              <w:rPr>
                <w:noProof/>
                <w:webHidden/>
              </w:rPr>
              <w:t>15</w:t>
            </w:r>
          </w:ins>
          <w:ins w:id="260" w:author="ENDA JAMES O'SHEA" w:date="2018-06-14T18:34:00Z">
            <w:r>
              <w:rPr>
                <w:noProof/>
                <w:webHidden/>
              </w:rPr>
              <w:fldChar w:fldCharType="end"/>
            </w:r>
            <w:r w:rsidRPr="00C740B7">
              <w:rPr>
                <w:rStyle w:val="Hyperlink"/>
                <w:noProof/>
              </w:rPr>
              <w:fldChar w:fldCharType="end"/>
            </w:r>
          </w:ins>
        </w:p>
        <w:p w:rsidR="00C15F67" w:rsidRDefault="00C15F67">
          <w:pPr>
            <w:pStyle w:val="TOC1"/>
            <w:tabs>
              <w:tab w:val="right" w:leader="dot" w:pos="9016"/>
            </w:tabs>
            <w:rPr>
              <w:ins w:id="261" w:author="ENDA JAMES O'SHEA" w:date="2018-06-14T18:34:00Z"/>
              <w:rFonts w:asciiTheme="minorHAnsi" w:eastAsiaTheme="minorEastAsia" w:hAnsiTheme="minorHAnsi"/>
              <w:noProof/>
              <w:sz w:val="22"/>
              <w:lang w:val="en-GB" w:eastAsia="en-GB"/>
            </w:rPr>
          </w:pPr>
          <w:ins w:id="262"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"_Toc516764662"</w:instrText>
            </w:r>
            <w:r w:rsidRPr="00C740B7">
              <w:rPr>
                <w:rStyle w:val="Hyperlink"/>
                <w:noProof/>
              </w:rPr>
              <w:instrText xml:space="preserve"> </w:instrText>
            </w:r>
          </w:ins>
          <w:ins w:id="263" w:author="ENDA JAMES O'SHEA" w:date="2018-06-14T18:35:00Z">
            <w:r w:rsidRPr="00C740B7">
              <w:rPr>
                <w:rStyle w:val="Hyperlink"/>
                <w:noProof/>
              </w:rPr>
            </w:r>
          </w:ins>
          <w:ins w:id="264" w:author="ENDA JAMES O'SHEA" w:date="2018-06-14T18:34:00Z">
            <w:r w:rsidRPr="00C740B7">
              <w:rPr>
                <w:rStyle w:val="Hyperlink"/>
                <w:noProof/>
              </w:rPr>
              <w:fldChar w:fldCharType="separate"/>
            </w:r>
            <w:r w:rsidRPr="00C740B7">
              <w:rPr>
                <w:rStyle w:val="Hyperlink"/>
                <w:noProof/>
              </w:rPr>
              <w:t>Chapter Four: Case Studies</w:t>
            </w:r>
            <w:r>
              <w:rPr>
                <w:noProof/>
                <w:webHidden/>
              </w:rPr>
              <w:tab/>
            </w:r>
            <w:r>
              <w:rPr>
                <w:noProof/>
                <w:webHidden/>
              </w:rPr>
              <w:fldChar w:fldCharType="begin"/>
            </w:r>
            <w:r>
              <w:rPr>
                <w:noProof/>
                <w:webHidden/>
              </w:rPr>
              <w:instrText xml:space="preserve"> PAGEREF _Toc516764662 \h </w:instrText>
            </w:r>
          </w:ins>
          <w:ins w:id="265" w:author="ENDA JAMES O'SHEA" w:date="2018-06-14T18:35:00Z">
            <w:r>
              <w:rPr>
                <w:noProof/>
                <w:webHidden/>
              </w:rPr>
            </w:r>
          </w:ins>
          <w:r>
            <w:rPr>
              <w:noProof/>
              <w:webHidden/>
            </w:rPr>
            <w:fldChar w:fldCharType="separate"/>
          </w:r>
          <w:ins w:id="266" w:author="ENDA JAMES O'SHEA" w:date="2018-06-14T18:35:00Z">
            <w:r>
              <w:rPr>
                <w:noProof/>
                <w:webHidden/>
              </w:rPr>
              <w:t>16</w:t>
            </w:r>
          </w:ins>
          <w:ins w:id="267"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268" w:author="ENDA JAMES O'SHEA" w:date="2018-06-14T18:34:00Z"/>
              <w:rFonts w:cstheme="minorBidi"/>
              <w:noProof/>
              <w:lang w:val="en-GB" w:eastAsia="en-GB"/>
            </w:rPr>
          </w:pPr>
          <w:ins w:id="269"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"_Toc516764663"</w:instrText>
            </w:r>
            <w:r w:rsidRPr="00C740B7">
              <w:rPr>
                <w:rStyle w:val="Hyperlink"/>
                <w:noProof/>
              </w:rPr>
              <w:instrText xml:space="preserve"> </w:instrText>
            </w:r>
          </w:ins>
          <w:ins w:id="270" w:author="ENDA JAMES O'SHEA" w:date="2018-06-14T18:35:00Z">
            <w:r w:rsidRPr="00C740B7">
              <w:rPr>
                <w:rStyle w:val="Hyperlink"/>
                <w:noProof/>
              </w:rPr>
            </w:r>
          </w:ins>
          <w:ins w:id="271" w:author="ENDA JAMES O'SHEA" w:date="2018-06-14T18:34:00Z">
            <w:r w:rsidRPr="00C740B7">
              <w:rPr>
                <w:rStyle w:val="Hyperlink"/>
                <w:noProof/>
              </w:rPr>
              <w:fldChar w:fldCharType="separate"/>
            </w:r>
            <w:r w:rsidRPr="00C740B7">
              <w:rPr>
                <w:rStyle w:val="Hyperlink"/>
                <w:noProof/>
              </w:rPr>
              <w:t xml:space="preserve">4.1 </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_Toc516764663 \h </w:instrText>
            </w:r>
          </w:ins>
          <w:ins w:id="272" w:author="ENDA JAMES O'SHEA" w:date="2018-06-14T18:35:00Z">
            <w:r>
              <w:rPr>
                <w:noProof/>
                <w:webHidden/>
              </w:rPr>
            </w:r>
          </w:ins>
          <w:r>
            <w:rPr>
              <w:noProof/>
              <w:webHidden/>
            </w:rPr>
            <w:fldChar w:fldCharType="separate"/>
          </w:r>
          <w:ins w:id="273" w:author="ENDA JAMES O'SHEA" w:date="2018-06-14T18:35:00Z">
            <w:r>
              <w:rPr>
                <w:noProof/>
                <w:webHidden/>
              </w:rPr>
              <w:t>16</w:t>
            </w:r>
          </w:ins>
          <w:ins w:id="274"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275" w:author="ENDA JAMES O'SHEA" w:date="2018-06-14T18:34:00Z"/>
              <w:rFonts w:cstheme="minorBidi"/>
              <w:noProof/>
              <w:lang w:val="en-GB" w:eastAsia="en-GB"/>
            </w:rPr>
          </w:pPr>
          <w:ins w:id="276"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"_Toc516764664"</w:instrText>
            </w:r>
            <w:r w:rsidRPr="00C740B7">
              <w:rPr>
                <w:rStyle w:val="Hyperlink"/>
                <w:noProof/>
              </w:rPr>
              <w:instrText xml:space="preserve"> </w:instrText>
            </w:r>
          </w:ins>
          <w:ins w:id="277" w:author="ENDA JAMES O'SHEA" w:date="2018-06-14T18:35:00Z">
            <w:r w:rsidRPr="00C740B7">
              <w:rPr>
                <w:rStyle w:val="Hyperlink"/>
                <w:noProof/>
              </w:rPr>
            </w:r>
          </w:ins>
          <w:ins w:id="278" w:author="ENDA JAMES O'SHEA" w:date="2018-06-14T18:34:00Z">
            <w:r w:rsidRPr="00C740B7">
              <w:rPr>
                <w:rStyle w:val="Hyperlink"/>
                <w:noProof/>
              </w:rPr>
              <w:fldChar w:fldCharType="separate"/>
            </w:r>
            <w:r w:rsidRPr="00C740B7">
              <w:rPr>
                <w:rStyle w:val="Hyperlink"/>
                <w:noProof/>
              </w:rPr>
              <w:t xml:space="preserve">4.2 </w:t>
            </w:r>
            <w:r>
              <w:rPr>
                <w:rFonts w:cstheme="minorBidi"/>
                <w:noProof/>
                <w:lang w:val="en-GB" w:eastAsia="en-GB"/>
              </w:rPr>
              <w:tab/>
            </w:r>
            <w:r w:rsidRPr="00C740B7">
              <w:rPr>
                <w:rStyle w:val="Hyperlink"/>
                <w:noProof/>
              </w:rPr>
              <w:t>Case Study – Binary Search</w:t>
            </w:r>
            <w:r>
              <w:rPr>
                <w:noProof/>
                <w:webHidden/>
              </w:rPr>
              <w:tab/>
            </w:r>
            <w:r>
              <w:rPr>
                <w:noProof/>
                <w:webHidden/>
              </w:rPr>
              <w:fldChar w:fldCharType="begin"/>
            </w:r>
            <w:r>
              <w:rPr>
                <w:noProof/>
                <w:webHidden/>
              </w:rPr>
              <w:instrText xml:space="preserve"> PAGEREF _Toc516764664 \h </w:instrText>
            </w:r>
          </w:ins>
          <w:ins w:id="279" w:author="ENDA JAMES O'SHEA" w:date="2018-06-14T18:35:00Z">
            <w:r>
              <w:rPr>
                <w:noProof/>
                <w:webHidden/>
              </w:rPr>
            </w:r>
          </w:ins>
          <w:r>
            <w:rPr>
              <w:noProof/>
              <w:webHidden/>
            </w:rPr>
            <w:fldChar w:fldCharType="separate"/>
          </w:r>
          <w:ins w:id="280" w:author="ENDA JAMES O'SHEA" w:date="2018-06-14T18:35:00Z">
            <w:r>
              <w:rPr>
                <w:noProof/>
                <w:webHidden/>
              </w:rPr>
              <w:t>16</w:t>
            </w:r>
          </w:ins>
          <w:ins w:id="281"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282" w:author="ENDA JAMES O'SHEA" w:date="2018-06-14T18:34:00Z"/>
              <w:rFonts w:cstheme="minorBidi"/>
              <w:noProof/>
              <w:lang w:val="en-GB" w:eastAsia="en-GB"/>
            </w:rPr>
          </w:pPr>
          <w:ins w:id="283"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"_Toc516764665"</w:instrText>
            </w:r>
            <w:r w:rsidRPr="00C740B7">
              <w:rPr>
                <w:rStyle w:val="Hyperlink"/>
                <w:noProof/>
              </w:rPr>
              <w:instrText xml:space="preserve"> </w:instrText>
            </w:r>
          </w:ins>
          <w:ins w:id="284" w:author="ENDA JAMES O'SHEA" w:date="2018-06-14T18:35:00Z">
            <w:r w:rsidRPr="00C740B7">
              <w:rPr>
                <w:rStyle w:val="Hyperlink"/>
                <w:noProof/>
              </w:rPr>
            </w:r>
          </w:ins>
          <w:ins w:id="285" w:author="ENDA JAMES O'SHEA" w:date="2018-06-14T18:34:00Z">
            <w:r w:rsidRPr="00C740B7">
              <w:rPr>
                <w:rStyle w:val="Hyperlink"/>
                <w:noProof/>
              </w:rPr>
              <w:fldChar w:fldCharType="separate"/>
            </w:r>
            <w:r w:rsidRPr="00C740B7">
              <w:rPr>
                <w:rStyle w:val="Hyperlink"/>
                <w:noProof/>
              </w:rPr>
              <w:t>4.2.1</w:t>
            </w:r>
            <w:r>
              <w:rPr>
                <w:rFonts w:cstheme="minorBidi"/>
                <w:noProof/>
                <w:lang w:val="en-GB" w:eastAsia="en-GB"/>
              </w:rPr>
              <w:tab/>
            </w:r>
            <w:r w:rsidRPr="00C740B7">
              <w:rPr>
                <w:rStyle w:val="Hyperlink"/>
                <w:noProof/>
              </w:rPr>
              <w:t>Goal</w:t>
            </w:r>
            <w:r>
              <w:rPr>
                <w:noProof/>
                <w:webHidden/>
              </w:rPr>
              <w:tab/>
            </w:r>
            <w:r>
              <w:rPr>
                <w:noProof/>
                <w:webHidden/>
              </w:rPr>
              <w:fldChar w:fldCharType="begin"/>
            </w:r>
            <w:r>
              <w:rPr>
                <w:noProof/>
                <w:webHidden/>
              </w:rPr>
              <w:instrText xml:space="preserve"> PAGEREF _Toc516764665 \h </w:instrText>
            </w:r>
          </w:ins>
          <w:ins w:id="286" w:author="ENDA JAMES O'SHEA" w:date="2018-06-14T18:35:00Z">
            <w:r>
              <w:rPr>
                <w:noProof/>
                <w:webHidden/>
              </w:rPr>
            </w:r>
          </w:ins>
          <w:r>
            <w:rPr>
              <w:noProof/>
              <w:webHidden/>
            </w:rPr>
            <w:fldChar w:fldCharType="separate"/>
          </w:r>
          <w:ins w:id="287" w:author="ENDA JAMES O'SHEA" w:date="2018-06-14T18:35:00Z">
            <w:r>
              <w:rPr>
                <w:noProof/>
                <w:webHidden/>
              </w:rPr>
              <w:t>16</w:t>
            </w:r>
          </w:ins>
          <w:ins w:id="288"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289" w:author="ENDA JAMES O'SHEA" w:date="2018-06-14T18:34:00Z"/>
              <w:rFonts w:cstheme="minorBidi"/>
              <w:noProof/>
              <w:lang w:val="en-GB" w:eastAsia="en-GB"/>
            </w:rPr>
          </w:pPr>
          <w:ins w:id="290"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"_Toc516764666"</w:instrText>
            </w:r>
            <w:r w:rsidRPr="00C740B7">
              <w:rPr>
                <w:rStyle w:val="Hyperlink"/>
                <w:noProof/>
              </w:rPr>
              <w:instrText xml:space="preserve"> </w:instrText>
            </w:r>
          </w:ins>
          <w:ins w:id="291" w:author="ENDA JAMES O'SHEA" w:date="2018-06-14T18:35:00Z">
            <w:r w:rsidRPr="00C740B7">
              <w:rPr>
                <w:rStyle w:val="Hyperlink"/>
                <w:noProof/>
              </w:rPr>
            </w:r>
          </w:ins>
          <w:ins w:id="292" w:author="ENDA JAMES O'SHEA" w:date="2018-06-14T18:34:00Z">
            <w:r w:rsidRPr="00C740B7">
              <w:rPr>
                <w:rStyle w:val="Hyperlink"/>
                <w:noProof/>
              </w:rPr>
              <w:fldChar w:fldCharType="separate"/>
            </w:r>
            <w:r w:rsidRPr="00C740B7">
              <w:rPr>
                <w:rStyle w:val="Hyperlink"/>
                <w:noProof/>
              </w:rPr>
              <w:t>4.2.2</w:t>
            </w:r>
            <w:r>
              <w:rPr>
                <w:rFonts w:cstheme="minorBidi"/>
                <w:noProof/>
                <w:lang w:val="en-GB" w:eastAsia="en-GB"/>
              </w:rPr>
              <w:tab/>
            </w:r>
            <w:r w:rsidRPr="00C740B7">
              <w:rPr>
                <w:rStyle w:val="Hyperlink"/>
                <w:noProof/>
              </w:rPr>
              <w:t>Krakatoa</w:t>
            </w:r>
            <w:r>
              <w:rPr>
                <w:noProof/>
                <w:webHidden/>
              </w:rPr>
              <w:tab/>
            </w:r>
            <w:r>
              <w:rPr>
                <w:noProof/>
                <w:webHidden/>
              </w:rPr>
              <w:fldChar w:fldCharType="begin"/>
            </w:r>
            <w:r>
              <w:rPr>
                <w:noProof/>
                <w:webHidden/>
              </w:rPr>
              <w:instrText xml:space="preserve"> PAGEREF _Toc516764666 \h </w:instrText>
            </w:r>
          </w:ins>
          <w:ins w:id="293" w:author="ENDA JAMES O'SHEA" w:date="2018-06-14T18:35:00Z">
            <w:r>
              <w:rPr>
                <w:noProof/>
                <w:webHidden/>
              </w:rPr>
            </w:r>
          </w:ins>
          <w:r>
            <w:rPr>
              <w:noProof/>
              <w:webHidden/>
            </w:rPr>
            <w:fldChar w:fldCharType="separate"/>
          </w:r>
          <w:ins w:id="294" w:author="ENDA JAMES O'SHEA" w:date="2018-06-14T18:35:00Z">
            <w:r>
              <w:rPr>
                <w:noProof/>
                <w:webHidden/>
              </w:rPr>
              <w:t>16</w:t>
            </w:r>
          </w:ins>
          <w:ins w:id="295"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296" w:author="ENDA JAMES O'SHEA" w:date="2018-06-14T18:34:00Z"/>
              <w:rFonts w:cstheme="minorBidi"/>
              <w:noProof/>
              <w:lang w:val="en-GB" w:eastAsia="en-GB"/>
            </w:rPr>
          </w:pPr>
          <w:ins w:id="297"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"_Toc516764667"</w:instrText>
            </w:r>
            <w:r w:rsidRPr="00C740B7">
              <w:rPr>
                <w:rStyle w:val="Hyperlink"/>
                <w:noProof/>
              </w:rPr>
              <w:instrText xml:space="preserve"> </w:instrText>
            </w:r>
          </w:ins>
          <w:ins w:id="298" w:author="ENDA JAMES O'SHEA" w:date="2018-06-14T18:35:00Z">
            <w:r w:rsidRPr="00C740B7">
              <w:rPr>
                <w:rStyle w:val="Hyperlink"/>
                <w:noProof/>
              </w:rPr>
            </w:r>
          </w:ins>
          <w:ins w:id="299" w:author="ENDA JAMES O'SHEA" w:date="2018-06-14T18:34:00Z">
            <w:r w:rsidRPr="00C740B7">
              <w:rPr>
                <w:rStyle w:val="Hyperlink"/>
                <w:noProof/>
              </w:rPr>
              <w:fldChar w:fldCharType="separate"/>
            </w:r>
            <w:r w:rsidRPr="00C740B7">
              <w:rPr>
                <w:rStyle w:val="Hyperlink"/>
                <w:noProof/>
              </w:rPr>
              <w:t>4.2.3</w:t>
            </w:r>
            <w:r>
              <w:rPr>
                <w:rFonts w:cstheme="minorBidi"/>
                <w:noProof/>
                <w:lang w:val="en-GB" w:eastAsia="en-GB"/>
              </w:rPr>
              <w:tab/>
            </w:r>
            <w:r w:rsidRPr="00C740B7">
              <w:rPr>
                <w:rStyle w:val="Hyperlink"/>
                <w:noProof/>
              </w:rPr>
              <w:t>KeY</w:t>
            </w:r>
            <w:r>
              <w:rPr>
                <w:noProof/>
                <w:webHidden/>
              </w:rPr>
              <w:tab/>
            </w:r>
            <w:r>
              <w:rPr>
                <w:noProof/>
                <w:webHidden/>
              </w:rPr>
              <w:fldChar w:fldCharType="begin"/>
            </w:r>
            <w:r>
              <w:rPr>
                <w:noProof/>
                <w:webHidden/>
              </w:rPr>
              <w:instrText xml:space="preserve"> PAGEREF _Toc516764667 \h </w:instrText>
            </w:r>
          </w:ins>
          <w:ins w:id="300" w:author="ENDA JAMES O'SHEA" w:date="2018-06-14T18:35:00Z">
            <w:r>
              <w:rPr>
                <w:noProof/>
                <w:webHidden/>
              </w:rPr>
            </w:r>
          </w:ins>
          <w:r>
            <w:rPr>
              <w:noProof/>
              <w:webHidden/>
            </w:rPr>
            <w:fldChar w:fldCharType="separate"/>
          </w:r>
          <w:ins w:id="301" w:author="ENDA JAMES O'SHEA" w:date="2018-06-14T18:35:00Z">
            <w:r>
              <w:rPr>
                <w:noProof/>
                <w:webHidden/>
              </w:rPr>
              <w:t>18</w:t>
            </w:r>
          </w:ins>
          <w:ins w:id="302"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03" w:author="ENDA JAMES O'SHEA" w:date="2018-06-14T18:34:00Z"/>
              <w:rFonts w:cstheme="minorBidi"/>
              <w:noProof/>
              <w:lang w:val="en-GB" w:eastAsia="en-GB"/>
            </w:rPr>
          </w:pPr>
          <w:ins w:id="304"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"_Toc516764668"</w:instrText>
            </w:r>
            <w:r w:rsidRPr="00C740B7">
              <w:rPr>
                <w:rStyle w:val="Hyperlink"/>
                <w:noProof/>
              </w:rPr>
              <w:instrText xml:space="preserve"> </w:instrText>
            </w:r>
          </w:ins>
          <w:ins w:id="305" w:author="ENDA JAMES O'SHEA" w:date="2018-06-14T18:35:00Z">
            <w:r w:rsidRPr="00C740B7">
              <w:rPr>
                <w:rStyle w:val="Hyperlink"/>
                <w:noProof/>
              </w:rPr>
            </w:r>
          </w:ins>
          <w:ins w:id="306" w:author="ENDA JAMES O'SHEA" w:date="2018-06-14T18:34:00Z">
            <w:r w:rsidRPr="00C740B7">
              <w:rPr>
                <w:rStyle w:val="Hyperlink"/>
                <w:noProof/>
              </w:rPr>
              <w:fldChar w:fldCharType="separate"/>
            </w:r>
            <w:r w:rsidRPr="00C740B7">
              <w:rPr>
                <w:rStyle w:val="Hyperlink"/>
                <w:noProof/>
              </w:rPr>
              <w:t>4.2.4</w:t>
            </w:r>
            <w:r>
              <w:rPr>
                <w:rFonts w:cstheme="minorBidi"/>
                <w:noProof/>
                <w:lang w:val="en-GB" w:eastAsia="en-GB"/>
              </w:rPr>
              <w:tab/>
            </w:r>
            <w:r w:rsidRPr="00C740B7">
              <w:rPr>
                <w:rStyle w:val="Hyperlink"/>
                <w:noProof/>
              </w:rPr>
              <w:t>OpenJML</w:t>
            </w:r>
            <w:r>
              <w:rPr>
                <w:noProof/>
                <w:webHidden/>
              </w:rPr>
              <w:tab/>
            </w:r>
            <w:r>
              <w:rPr>
                <w:noProof/>
                <w:webHidden/>
              </w:rPr>
              <w:fldChar w:fldCharType="begin"/>
            </w:r>
            <w:r>
              <w:rPr>
                <w:noProof/>
                <w:webHidden/>
              </w:rPr>
              <w:instrText xml:space="preserve"> PAGEREF _Toc516764668 \h </w:instrText>
            </w:r>
          </w:ins>
          <w:ins w:id="307" w:author="ENDA JAMES O'SHEA" w:date="2018-06-14T18:35:00Z">
            <w:r>
              <w:rPr>
                <w:noProof/>
                <w:webHidden/>
              </w:rPr>
            </w:r>
          </w:ins>
          <w:r>
            <w:rPr>
              <w:noProof/>
              <w:webHidden/>
            </w:rPr>
            <w:fldChar w:fldCharType="separate"/>
          </w:r>
          <w:ins w:id="308" w:author="ENDA JAMES O'SHEA" w:date="2018-06-14T18:35:00Z">
            <w:r>
              <w:rPr>
                <w:noProof/>
                <w:webHidden/>
              </w:rPr>
              <w:t>19</w:t>
            </w:r>
          </w:ins>
          <w:ins w:id="309"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10" w:author="ENDA JAMES O'SHEA" w:date="2018-06-14T18:34:00Z"/>
              <w:rFonts w:cstheme="minorBidi"/>
              <w:noProof/>
              <w:lang w:val="en-GB" w:eastAsia="en-GB"/>
            </w:rPr>
          </w:pPr>
          <w:ins w:id="311"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"_Toc516764669"</w:instrText>
            </w:r>
            <w:r w:rsidRPr="00C740B7">
              <w:rPr>
                <w:rStyle w:val="Hyperlink"/>
                <w:noProof/>
              </w:rPr>
              <w:instrText xml:space="preserve"> </w:instrText>
            </w:r>
          </w:ins>
          <w:ins w:id="312" w:author="ENDA JAMES O'SHEA" w:date="2018-06-14T18:35:00Z">
            <w:r w:rsidRPr="00C740B7">
              <w:rPr>
                <w:rStyle w:val="Hyperlink"/>
                <w:noProof/>
              </w:rPr>
            </w:r>
          </w:ins>
          <w:ins w:id="313" w:author="ENDA JAMES O'SHEA" w:date="2018-06-14T18:34:00Z">
            <w:r w:rsidRPr="00C740B7">
              <w:rPr>
                <w:rStyle w:val="Hyperlink"/>
                <w:noProof/>
              </w:rPr>
              <w:fldChar w:fldCharType="separate"/>
            </w:r>
            <w:r w:rsidRPr="00C740B7">
              <w:rPr>
                <w:rStyle w:val="Hyperlink"/>
                <w:noProof/>
              </w:rPr>
              <w:t>4.2.5</w:t>
            </w:r>
            <w:r>
              <w:rPr>
                <w:rFonts w:cstheme="minorBidi"/>
                <w:noProof/>
                <w:lang w:val="en-GB" w:eastAsia="en-GB"/>
              </w:rPr>
              <w:tab/>
            </w:r>
            <w:r w:rsidRPr="00C740B7">
              <w:rPr>
                <w:rStyle w:val="Hyperlink"/>
                <w:noProof/>
              </w:rPr>
              <w:t>Analysis</w:t>
            </w:r>
            <w:r>
              <w:rPr>
                <w:noProof/>
                <w:webHidden/>
              </w:rPr>
              <w:tab/>
            </w:r>
            <w:r>
              <w:rPr>
                <w:noProof/>
                <w:webHidden/>
              </w:rPr>
              <w:fldChar w:fldCharType="begin"/>
            </w:r>
            <w:r>
              <w:rPr>
                <w:noProof/>
                <w:webHidden/>
              </w:rPr>
              <w:instrText xml:space="preserve"> PAGEREF _Toc516764669 \h </w:instrText>
            </w:r>
          </w:ins>
          <w:ins w:id="314" w:author="ENDA JAMES O'SHEA" w:date="2018-06-14T18:35:00Z">
            <w:r>
              <w:rPr>
                <w:noProof/>
                <w:webHidden/>
              </w:rPr>
            </w:r>
          </w:ins>
          <w:r>
            <w:rPr>
              <w:noProof/>
              <w:webHidden/>
            </w:rPr>
            <w:fldChar w:fldCharType="separate"/>
          </w:r>
          <w:ins w:id="315" w:author="ENDA JAMES O'SHEA" w:date="2018-06-14T18:35:00Z">
            <w:r>
              <w:rPr>
                <w:noProof/>
                <w:webHidden/>
              </w:rPr>
              <w:t>20</w:t>
            </w:r>
          </w:ins>
          <w:ins w:id="316"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317" w:author="ENDA JAMES O'SHEA" w:date="2018-06-14T18:34:00Z"/>
              <w:rFonts w:cstheme="minorBidi"/>
              <w:noProof/>
              <w:lang w:val="en-GB" w:eastAsia="en-GB"/>
            </w:rPr>
          </w:pPr>
          <w:ins w:id="318"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"_Toc516764670"</w:instrText>
            </w:r>
            <w:r w:rsidRPr="00C740B7">
              <w:rPr>
                <w:rStyle w:val="Hyperlink"/>
                <w:noProof/>
              </w:rPr>
              <w:instrText xml:space="preserve"> </w:instrText>
            </w:r>
          </w:ins>
          <w:ins w:id="319" w:author="ENDA JAMES O'SHEA" w:date="2018-06-14T18:35:00Z">
            <w:r w:rsidRPr="00C740B7">
              <w:rPr>
                <w:rStyle w:val="Hyperlink"/>
                <w:noProof/>
              </w:rPr>
            </w:r>
          </w:ins>
          <w:ins w:id="320" w:author="ENDA JAMES O'SHEA" w:date="2018-06-14T18:34:00Z">
            <w:r w:rsidRPr="00C740B7">
              <w:rPr>
                <w:rStyle w:val="Hyperlink"/>
                <w:noProof/>
              </w:rPr>
              <w:fldChar w:fldCharType="separate"/>
            </w:r>
            <w:r w:rsidRPr="00C740B7">
              <w:rPr>
                <w:rStyle w:val="Hyperlink"/>
                <w:noProof/>
              </w:rPr>
              <w:t>4.3</w:t>
            </w:r>
            <w:r>
              <w:rPr>
                <w:rFonts w:cstheme="minorBidi"/>
                <w:noProof/>
                <w:lang w:val="en-GB" w:eastAsia="en-GB"/>
              </w:rPr>
              <w:tab/>
            </w:r>
            <w:r w:rsidRPr="00C740B7">
              <w:rPr>
                <w:rStyle w:val="Hyperlink"/>
                <w:noProof/>
              </w:rPr>
              <w:t>Case Study – PrefixSum</w:t>
            </w:r>
            <w:r>
              <w:rPr>
                <w:noProof/>
                <w:webHidden/>
              </w:rPr>
              <w:tab/>
            </w:r>
            <w:r>
              <w:rPr>
                <w:noProof/>
                <w:webHidden/>
              </w:rPr>
              <w:fldChar w:fldCharType="begin"/>
            </w:r>
            <w:r>
              <w:rPr>
                <w:noProof/>
                <w:webHidden/>
              </w:rPr>
              <w:instrText xml:space="preserve"> PAGEREF _Toc516764670 \h </w:instrText>
            </w:r>
          </w:ins>
          <w:ins w:id="321" w:author="ENDA JAMES O'SHEA" w:date="2018-06-14T18:35:00Z">
            <w:r>
              <w:rPr>
                <w:noProof/>
                <w:webHidden/>
              </w:rPr>
            </w:r>
          </w:ins>
          <w:r>
            <w:rPr>
              <w:noProof/>
              <w:webHidden/>
            </w:rPr>
            <w:fldChar w:fldCharType="separate"/>
          </w:r>
          <w:ins w:id="322" w:author="ENDA JAMES O'SHEA" w:date="2018-06-14T18:35:00Z">
            <w:r>
              <w:rPr>
                <w:noProof/>
                <w:webHidden/>
              </w:rPr>
              <w:t>22</w:t>
            </w:r>
          </w:ins>
          <w:ins w:id="323"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24" w:author="ENDA JAMES O'SHEA" w:date="2018-06-14T18:34:00Z"/>
              <w:rFonts w:cstheme="minorBidi"/>
              <w:noProof/>
              <w:lang w:val="en-GB" w:eastAsia="en-GB"/>
            </w:rPr>
          </w:pPr>
          <w:ins w:id="325"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"_Toc516764671"</w:instrText>
            </w:r>
            <w:r w:rsidRPr="00C740B7">
              <w:rPr>
                <w:rStyle w:val="Hyperlink"/>
                <w:noProof/>
              </w:rPr>
              <w:instrText xml:space="preserve"> </w:instrText>
            </w:r>
          </w:ins>
          <w:ins w:id="326" w:author="ENDA JAMES O'SHEA" w:date="2018-06-14T18:35:00Z">
            <w:r w:rsidRPr="00C740B7">
              <w:rPr>
                <w:rStyle w:val="Hyperlink"/>
                <w:noProof/>
              </w:rPr>
            </w:r>
          </w:ins>
          <w:ins w:id="327" w:author="ENDA JAMES O'SHEA" w:date="2018-06-14T18:34:00Z">
            <w:r w:rsidRPr="00C740B7">
              <w:rPr>
                <w:rStyle w:val="Hyperlink"/>
                <w:noProof/>
              </w:rPr>
              <w:fldChar w:fldCharType="separate"/>
            </w:r>
            <w:r w:rsidRPr="00C740B7">
              <w:rPr>
                <w:rStyle w:val="Hyperlink"/>
                <w:noProof/>
              </w:rPr>
              <w:t>4.3.1</w:t>
            </w:r>
            <w:r>
              <w:rPr>
                <w:rFonts w:cstheme="minorBidi"/>
                <w:noProof/>
                <w:lang w:val="en-GB" w:eastAsia="en-GB"/>
              </w:rPr>
              <w:tab/>
            </w:r>
            <w:r w:rsidRPr="00C740B7">
              <w:rPr>
                <w:rStyle w:val="Hyperlink"/>
                <w:noProof/>
              </w:rPr>
              <w:t>Goal</w:t>
            </w:r>
            <w:r>
              <w:rPr>
                <w:noProof/>
                <w:webHidden/>
              </w:rPr>
              <w:tab/>
            </w:r>
            <w:r>
              <w:rPr>
                <w:noProof/>
                <w:webHidden/>
              </w:rPr>
              <w:fldChar w:fldCharType="begin"/>
            </w:r>
            <w:r>
              <w:rPr>
                <w:noProof/>
                <w:webHidden/>
              </w:rPr>
              <w:instrText xml:space="preserve"> PAGEREF _Toc516764671 \h </w:instrText>
            </w:r>
          </w:ins>
          <w:ins w:id="328" w:author="ENDA JAMES O'SHEA" w:date="2018-06-14T18:35:00Z">
            <w:r>
              <w:rPr>
                <w:noProof/>
                <w:webHidden/>
              </w:rPr>
            </w:r>
          </w:ins>
          <w:r>
            <w:rPr>
              <w:noProof/>
              <w:webHidden/>
            </w:rPr>
            <w:fldChar w:fldCharType="separate"/>
          </w:r>
          <w:ins w:id="329" w:author="ENDA JAMES O'SHEA" w:date="2018-06-14T18:35:00Z">
            <w:r>
              <w:rPr>
                <w:noProof/>
                <w:webHidden/>
              </w:rPr>
              <w:t>22</w:t>
            </w:r>
          </w:ins>
          <w:ins w:id="330"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31" w:author="ENDA JAMES O'SHEA" w:date="2018-06-14T18:34:00Z"/>
              <w:rFonts w:cstheme="minorBidi"/>
              <w:noProof/>
              <w:lang w:val="en-GB" w:eastAsia="en-GB"/>
            </w:rPr>
          </w:pPr>
          <w:ins w:id="332"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"_Toc516764672"</w:instrText>
            </w:r>
            <w:r w:rsidRPr="00C740B7">
              <w:rPr>
                <w:rStyle w:val="Hyperlink"/>
                <w:noProof/>
              </w:rPr>
              <w:instrText xml:space="preserve"> </w:instrText>
            </w:r>
          </w:ins>
          <w:ins w:id="333" w:author="ENDA JAMES O'SHEA" w:date="2018-06-14T18:35:00Z">
            <w:r w:rsidRPr="00C740B7">
              <w:rPr>
                <w:rStyle w:val="Hyperlink"/>
                <w:noProof/>
              </w:rPr>
            </w:r>
          </w:ins>
          <w:ins w:id="334" w:author="ENDA JAMES O'SHEA" w:date="2018-06-14T18:34:00Z">
            <w:r w:rsidRPr="00C740B7">
              <w:rPr>
                <w:rStyle w:val="Hyperlink"/>
                <w:noProof/>
              </w:rPr>
              <w:fldChar w:fldCharType="separate"/>
            </w:r>
            <w:r w:rsidRPr="00C740B7">
              <w:rPr>
                <w:rStyle w:val="Hyperlink"/>
                <w:noProof/>
              </w:rPr>
              <w:t>4.3.2</w:t>
            </w:r>
            <w:r>
              <w:rPr>
                <w:rFonts w:cstheme="minorBidi"/>
                <w:noProof/>
                <w:lang w:val="en-GB" w:eastAsia="en-GB"/>
              </w:rPr>
              <w:tab/>
            </w:r>
            <w:r w:rsidRPr="00C740B7">
              <w:rPr>
                <w:rStyle w:val="Hyperlink"/>
                <w:noProof/>
              </w:rPr>
              <w:t>Algorithm</w:t>
            </w:r>
            <w:r>
              <w:rPr>
                <w:noProof/>
                <w:webHidden/>
              </w:rPr>
              <w:tab/>
            </w:r>
            <w:r>
              <w:rPr>
                <w:noProof/>
                <w:webHidden/>
              </w:rPr>
              <w:fldChar w:fldCharType="begin"/>
            </w:r>
            <w:r>
              <w:rPr>
                <w:noProof/>
                <w:webHidden/>
              </w:rPr>
              <w:instrText xml:space="preserve"> PAGEREF _Toc516764672 \h </w:instrText>
            </w:r>
          </w:ins>
          <w:ins w:id="335" w:author="ENDA JAMES O'SHEA" w:date="2018-06-14T18:35:00Z">
            <w:r>
              <w:rPr>
                <w:noProof/>
                <w:webHidden/>
              </w:rPr>
            </w:r>
          </w:ins>
          <w:r>
            <w:rPr>
              <w:noProof/>
              <w:webHidden/>
            </w:rPr>
            <w:fldChar w:fldCharType="separate"/>
          </w:r>
          <w:ins w:id="336" w:author="ENDA JAMES O'SHEA" w:date="2018-06-14T18:35:00Z">
            <w:r>
              <w:rPr>
                <w:noProof/>
                <w:webHidden/>
              </w:rPr>
              <w:t>22</w:t>
            </w:r>
          </w:ins>
          <w:ins w:id="337"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38" w:author="ENDA JAMES O'SHEA" w:date="2018-06-14T18:34:00Z"/>
              <w:rFonts w:cstheme="minorBidi"/>
              <w:noProof/>
              <w:lang w:val="en-GB" w:eastAsia="en-GB"/>
            </w:rPr>
          </w:pPr>
          <w:ins w:id="339"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"_Toc516764673"</w:instrText>
            </w:r>
            <w:r w:rsidRPr="00C740B7">
              <w:rPr>
                <w:rStyle w:val="Hyperlink"/>
                <w:noProof/>
              </w:rPr>
              <w:instrText xml:space="preserve"> </w:instrText>
            </w:r>
          </w:ins>
          <w:ins w:id="340" w:author="ENDA JAMES O'SHEA" w:date="2018-06-14T18:35:00Z">
            <w:r w:rsidRPr="00C740B7">
              <w:rPr>
                <w:rStyle w:val="Hyperlink"/>
                <w:noProof/>
              </w:rPr>
            </w:r>
          </w:ins>
          <w:ins w:id="341" w:author="ENDA JAMES O'SHEA" w:date="2018-06-14T18:34:00Z">
            <w:r w:rsidRPr="00C740B7">
              <w:rPr>
                <w:rStyle w:val="Hyperlink"/>
                <w:noProof/>
              </w:rPr>
              <w:fldChar w:fldCharType="separate"/>
            </w:r>
            <w:r w:rsidRPr="00C740B7">
              <w:rPr>
                <w:rStyle w:val="Hyperlink"/>
                <w:noProof/>
              </w:rPr>
              <w:t>4.3.3</w:t>
            </w:r>
            <w:r>
              <w:rPr>
                <w:rFonts w:cstheme="minorBidi"/>
                <w:noProof/>
                <w:lang w:val="en-GB" w:eastAsia="en-GB"/>
              </w:rPr>
              <w:tab/>
            </w:r>
            <w:r w:rsidRPr="00C740B7">
              <w:rPr>
                <w:rStyle w:val="Hyperlink"/>
                <w:noProof/>
              </w:rPr>
              <w:t>Attempt 1</w:t>
            </w:r>
            <w:r>
              <w:rPr>
                <w:noProof/>
                <w:webHidden/>
              </w:rPr>
              <w:tab/>
            </w:r>
            <w:r>
              <w:rPr>
                <w:noProof/>
                <w:webHidden/>
              </w:rPr>
              <w:fldChar w:fldCharType="begin"/>
            </w:r>
            <w:r>
              <w:rPr>
                <w:noProof/>
                <w:webHidden/>
              </w:rPr>
              <w:instrText xml:space="preserve"> PAGEREF _Toc516764673 \h </w:instrText>
            </w:r>
          </w:ins>
          <w:ins w:id="342" w:author="ENDA JAMES O'SHEA" w:date="2018-06-14T18:35:00Z">
            <w:r>
              <w:rPr>
                <w:noProof/>
                <w:webHidden/>
              </w:rPr>
            </w:r>
          </w:ins>
          <w:r>
            <w:rPr>
              <w:noProof/>
              <w:webHidden/>
            </w:rPr>
            <w:fldChar w:fldCharType="separate"/>
          </w:r>
          <w:ins w:id="343" w:author="ENDA JAMES O'SHEA" w:date="2018-06-14T18:35:00Z">
            <w:r>
              <w:rPr>
                <w:noProof/>
                <w:webHidden/>
              </w:rPr>
              <w:t>22</w:t>
            </w:r>
          </w:ins>
          <w:ins w:id="344"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45" w:author="ENDA JAMES O'SHEA" w:date="2018-06-14T18:34:00Z"/>
              <w:rFonts w:cstheme="minorBidi"/>
              <w:noProof/>
              <w:lang w:val="en-GB" w:eastAsia="en-GB"/>
            </w:rPr>
          </w:pPr>
          <w:ins w:id="346"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"_Toc516764674"</w:instrText>
            </w:r>
            <w:r w:rsidRPr="00C740B7">
              <w:rPr>
                <w:rStyle w:val="Hyperlink"/>
                <w:noProof/>
              </w:rPr>
              <w:instrText xml:space="preserve"> </w:instrText>
            </w:r>
          </w:ins>
          <w:ins w:id="347" w:author="ENDA JAMES O'SHEA" w:date="2018-06-14T18:35:00Z">
            <w:r w:rsidRPr="00C740B7">
              <w:rPr>
                <w:rStyle w:val="Hyperlink"/>
                <w:noProof/>
              </w:rPr>
            </w:r>
          </w:ins>
          <w:ins w:id="348" w:author="ENDA JAMES O'SHEA" w:date="2018-06-14T18:34:00Z">
            <w:r w:rsidRPr="00C740B7">
              <w:rPr>
                <w:rStyle w:val="Hyperlink"/>
                <w:noProof/>
              </w:rPr>
              <w:fldChar w:fldCharType="separate"/>
            </w:r>
            <w:r w:rsidRPr="00C740B7">
              <w:rPr>
                <w:rStyle w:val="Hyperlink"/>
                <w:noProof/>
              </w:rPr>
              <w:t>4.3.4</w:t>
            </w:r>
            <w:r>
              <w:rPr>
                <w:rFonts w:cstheme="minorBidi"/>
                <w:noProof/>
                <w:lang w:val="en-GB" w:eastAsia="en-GB"/>
              </w:rPr>
              <w:tab/>
            </w:r>
            <w:r w:rsidRPr="00C740B7">
              <w:rPr>
                <w:rStyle w:val="Hyperlink"/>
                <w:noProof/>
              </w:rPr>
              <w:t>Attempt 2</w:t>
            </w:r>
            <w:r>
              <w:rPr>
                <w:noProof/>
                <w:webHidden/>
              </w:rPr>
              <w:tab/>
            </w:r>
            <w:r>
              <w:rPr>
                <w:noProof/>
                <w:webHidden/>
              </w:rPr>
              <w:fldChar w:fldCharType="begin"/>
            </w:r>
            <w:r>
              <w:rPr>
                <w:noProof/>
                <w:webHidden/>
              </w:rPr>
              <w:instrText xml:space="preserve"> PAGEREF _Toc516764674 \h </w:instrText>
            </w:r>
          </w:ins>
          <w:ins w:id="349" w:author="ENDA JAMES O'SHEA" w:date="2018-06-14T18:35:00Z">
            <w:r>
              <w:rPr>
                <w:noProof/>
                <w:webHidden/>
              </w:rPr>
            </w:r>
          </w:ins>
          <w:r>
            <w:rPr>
              <w:noProof/>
              <w:webHidden/>
            </w:rPr>
            <w:fldChar w:fldCharType="separate"/>
          </w:r>
          <w:ins w:id="350" w:author="ENDA JAMES O'SHEA" w:date="2018-06-14T18:35:00Z">
            <w:r>
              <w:rPr>
                <w:noProof/>
                <w:webHidden/>
              </w:rPr>
              <w:t>25</w:t>
            </w:r>
          </w:ins>
          <w:ins w:id="351"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52" w:author="ENDA JAMES O'SHEA" w:date="2018-06-14T18:34:00Z"/>
              <w:rFonts w:cstheme="minorBidi"/>
              <w:noProof/>
              <w:lang w:val="en-GB" w:eastAsia="en-GB"/>
            </w:rPr>
          </w:pPr>
          <w:ins w:id="353"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"_Toc516764675"</w:instrText>
            </w:r>
            <w:r w:rsidRPr="00C740B7">
              <w:rPr>
                <w:rStyle w:val="Hyperlink"/>
                <w:noProof/>
              </w:rPr>
              <w:instrText xml:space="preserve"> </w:instrText>
            </w:r>
          </w:ins>
          <w:ins w:id="354" w:author="ENDA JAMES O'SHEA" w:date="2018-06-14T18:35:00Z">
            <w:r w:rsidRPr="00C740B7">
              <w:rPr>
                <w:rStyle w:val="Hyperlink"/>
                <w:noProof/>
              </w:rPr>
            </w:r>
          </w:ins>
          <w:ins w:id="355" w:author="ENDA JAMES O'SHEA" w:date="2018-06-14T18:34:00Z">
            <w:r w:rsidRPr="00C740B7">
              <w:rPr>
                <w:rStyle w:val="Hyperlink"/>
                <w:noProof/>
              </w:rPr>
              <w:fldChar w:fldCharType="separate"/>
            </w:r>
            <w:r w:rsidRPr="00C740B7">
              <w:rPr>
                <w:rStyle w:val="Hyperlink"/>
                <w:noProof/>
              </w:rPr>
              <w:t>4.3.5</w:t>
            </w:r>
            <w:r>
              <w:rPr>
                <w:rFonts w:cstheme="minorBidi"/>
                <w:noProof/>
                <w:lang w:val="en-GB" w:eastAsia="en-GB"/>
              </w:rPr>
              <w:tab/>
            </w:r>
            <w:r w:rsidRPr="00C740B7">
              <w:rPr>
                <w:rStyle w:val="Hyperlink"/>
                <w:noProof/>
              </w:rPr>
              <w:t>Attempt 3</w:t>
            </w:r>
            <w:r>
              <w:rPr>
                <w:noProof/>
                <w:webHidden/>
              </w:rPr>
              <w:tab/>
            </w:r>
            <w:r>
              <w:rPr>
                <w:noProof/>
                <w:webHidden/>
              </w:rPr>
              <w:fldChar w:fldCharType="begin"/>
            </w:r>
            <w:r>
              <w:rPr>
                <w:noProof/>
                <w:webHidden/>
              </w:rPr>
              <w:instrText xml:space="preserve"> PAGEREF _Toc516764675 \h </w:instrText>
            </w:r>
          </w:ins>
          <w:ins w:id="356" w:author="ENDA JAMES O'SHEA" w:date="2018-06-14T18:35:00Z">
            <w:r>
              <w:rPr>
                <w:noProof/>
                <w:webHidden/>
              </w:rPr>
            </w:r>
          </w:ins>
          <w:r>
            <w:rPr>
              <w:noProof/>
              <w:webHidden/>
            </w:rPr>
            <w:fldChar w:fldCharType="separate"/>
          </w:r>
          <w:ins w:id="357" w:author="ENDA JAMES O'SHEA" w:date="2018-06-14T18:35:00Z">
            <w:r>
              <w:rPr>
                <w:noProof/>
                <w:webHidden/>
              </w:rPr>
              <w:t>27</w:t>
            </w:r>
          </w:ins>
          <w:ins w:id="358"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59" w:author="ENDA JAMES O'SHEA" w:date="2018-06-14T18:34:00Z"/>
              <w:rFonts w:cstheme="minorBidi"/>
              <w:noProof/>
              <w:lang w:val="en-GB" w:eastAsia="en-GB"/>
            </w:rPr>
          </w:pPr>
          <w:ins w:id="360"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"_Toc516764676"</w:instrText>
            </w:r>
            <w:r w:rsidRPr="00C740B7">
              <w:rPr>
                <w:rStyle w:val="Hyperlink"/>
                <w:noProof/>
              </w:rPr>
              <w:instrText xml:space="preserve"> </w:instrText>
            </w:r>
          </w:ins>
          <w:ins w:id="361" w:author="ENDA JAMES O'SHEA" w:date="2018-06-14T18:35:00Z">
            <w:r w:rsidRPr="00C740B7">
              <w:rPr>
                <w:rStyle w:val="Hyperlink"/>
                <w:noProof/>
              </w:rPr>
            </w:r>
          </w:ins>
          <w:ins w:id="362" w:author="ENDA JAMES O'SHEA" w:date="2018-06-14T18:34:00Z">
            <w:r w:rsidRPr="00C740B7">
              <w:rPr>
                <w:rStyle w:val="Hyperlink"/>
                <w:noProof/>
              </w:rPr>
              <w:fldChar w:fldCharType="separate"/>
            </w:r>
            <w:r w:rsidRPr="00C740B7">
              <w:rPr>
                <w:rStyle w:val="Hyperlink"/>
                <w:noProof/>
              </w:rPr>
              <w:t>4.3.6</w:t>
            </w:r>
            <w:r>
              <w:rPr>
                <w:rFonts w:cstheme="minorBidi"/>
                <w:noProof/>
                <w:lang w:val="en-GB" w:eastAsia="en-GB"/>
              </w:rPr>
              <w:tab/>
            </w:r>
            <w:r w:rsidRPr="00C740B7">
              <w:rPr>
                <w:rStyle w:val="Hyperlink"/>
                <w:noProof/>
              </w:rPr>
              <w:t>Attempt 4</w:t>
            </w:r>
            <w:r>
              <w:rPr>
                <w:noProof/>
                <w:webHidden/>
              </w:rPr>
              <w:tab/>
            </w:r>
            <w:r>
              <w:rPr>
                <w:noProof/>
                <w:webHidden/>
              </w:rPr>
              <w:fldChar w:fldCharType="begin"/>
            </w:r>
            <w:r>
              <w:rPr>
                <w:noProof/>
                <w:webHidden/>
              </w:rPr>
              <w:instrText xml:space="preserve"> PAGEREF _Toc516764676 \h </w:instrText>
            </w:r>
          </w:ins>
          <w:ins w:id="363" w:author="ENDA JAMES O'SHEA" w:date="2018-06-14T18:35:00Z">
            <w:r>
              <w:rPr>
                <w:noProof/>
                <w:webHidden/>
              </w:rPr>
            </w:r>
          </w:ins>
          <w:r>
            <w:rPr>
              <w:noProof/>
              <w:webHidden/>
            </w:rPr>
            <w:fldChar w:fldCharType="separate"/>
          </w:r>
          <w:ins w:id="364" w:author="ENDA JAMES O'SHEA" w:date="2018-06-14T18:35:00Z">
            <w:r>
              <w:rPr>
                <w:noProof/>
                <w:webHidden/>
              </w:rPr>
              <w:t>29</w:t>
            </w:r>
          </w:ins>
          <w:ins w:id="365"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66" w:author="ENDA JAMES O'SHEA" w:date="2018-06-14T18:34:00Z"/>
              <w:rFonts w:cstheme="minorBidi"/>
              <w:noProof/>
              <w:lang w:val="en-GB" w:eastAsia="en-GB"/>
            </w:rPr>
          </w:pPr>
          <w:ins w:id="367"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"_Toc516764677"</w:instrText>
            </w:r>
            <w:r w:rsidRPr="00C740B7">
              <w:rPr>
                <w:rStyle w:val="Hyperlink"/>
                <w:noProof/>
              </w:rPr>
              <w:instrText xml:space="preserve"> </w:instrText>
            </w:r>
          </w:ins>
          <w:ins w:id="368" w:author="ENDA JAMES O'SHEA" w:date="2018-06-14T18:35:00Z">
            <w:r w:rsidRPr="00C740B7">
              <w:rPr>
                <w:rStyle w:val="Hyperlink"/>
                <w:noProof/>
              </w:rPr>
            </w:r>
          </w:ins>
          <w:ins w:id="369" w:author="ENDA JAMES O'SHEA" w:date="2018-06-14T18:34:00Z">
            <w:r w:rsidRPr="00C740B7">
              <w:rPr>
                <w:rStyle w:val="Hyperlink"/>
                <w:noProof/>
              </w:rPr>
              <w:fldChar w:fldCharType="separate"/>
            </w:r>
            <w:r w:rsidRPr="00C740B7">
              <w:rPr>
                <w:rStyle w:val="Hyperlink"/>
                <w:noProof/>
              </w:rPr>
              <w:t>4.3.7</w:t>
            </w:r>
            <w:r>
              <w:rPr>
                <w:rFonts w:cstheme="minorBidi"/>
                <w:noProof/>
                <w:lang w:val="en-GB" w:eastAsia="en-GB"/>
              </w:rPr>
              <w:tab/>
            </w:r>
            <w:r w:rsidRPr="00C740B7">
              <w:rPr>
                <w:rStyle w:val="Hyperlink"/>
                <w:noProof/>
              </w:rPr>
              <w:t>Attempt 5</w:t>
            </w:r>
            <w:r>
              <w:rPr>
                <w:noProof/>
                <w:webHidden/>
              </w:rPr>
              <w:tab/>
            </w:r>
            <w:r>
              <w:rPr>
                <w:noProof/>
                <w:webHidden/>
              </w:rPr>
              <w:fldChar w:fldCharType="begin"/>
            </w:r>
            <w:r>
              <w:rPr>
                <w:noProof/>
                <w:webHidden/>
              </w:rPr>
              <w:instrText xml:space="preserve"> PAGEREF _Toc516764677 \h </w:instrText>
            </w:r>
          </w:ins>
          <w:ins w:id="370" w:author="ENDA JAMES O'SHEA" w:date="2018-06-14T18:35:00Z">
            <w:r>
              <w:rPr>
                <w:noProof/>
                <w:webHidden/>
              </w:rPr>
            </w:r>
          </w:ins>
          <w:r>
            <w:rPr>
              <w:noProof/>
              <w:webHidden/>
            </w:rPr>
            <w:fldChar w:fldCharType="separate"/>
          </w:r>
          <w:ins w:id="371" w:author="ENDA JAMES O'SHEA" w:date="2018-06-14T18:35:00Z">
            <w:r>
              <w:rPr>
                <w:noProof/>
                <w:webHidden/>
              </w:rPr>
              <w:t>32</w:t>
            </w:r>
          </w:ins>
          <w:ins w:id="372"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373" w:author="ENDA JAMES O'SHEA" w:date="2018-06-14T18:34:00Z"/>
              <w:rFonts w:cstheme="minorBidi"/>
              <w:noProof/>
              <w:lang w:val="en-GB" w:eastAsia="en-GB"/>
            </w:rPr>
          </w:pPr>
          <w:ins w:id="374"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"_Toc516764678"</w:instrText>
            </w:r>
            <w:r w:rsidRPr="00C740B7">
              <w:rPr>
                <w:rStyle w:val="Hyperlink"/>
                <w:noProof/>
              </w:rPr>
              <w:instrText xml:space="preserve"> </w:instrText>
            </w:r>
          </w:ins>
          <w:ins w:id="375" w:author="ENDA JAMES O'SHEA" w:date="2018-06-14T18:35:00Z">
            <w:r w:rsidRPr="00C740B7">
              <w:rPr>
                <w:rStyle w:val="Hyperlink"/>
                <w:noProof/>
              </w:rPr>
            </w:r>
          </w:ins>
          <w:ins w:id="376" w:author="ENDA JAMES O'SHEA" w:date="2018-06-14T18:34:00Z">
            <w:r w:rsidRPr="00C740B7">
              <w:rPr>
                <w:rStyle w:val="Hyperlink"/>
                <w:noProof/>
              </w:rPr>
              <w:fldChar w:fldCharType="separate"/>
            </w:r>
            <w:r w:rsidRPr="00C740B7">
              <w:rPr>
                <w:rStyle w:val="Hyperlink"/>
                <w:noProof/>
              </w:rPr>
              <w:t>4.4</w:t>
            </w:r>
            <w:r>
              <w:rPr>
                <w:rFonts w:cstheme="minorBidi"/>
                <w:noProof/>
                <w:lang w:val="en-GB" w:eastAsia="en-GB"/>
              </w:rPr>
              <w:tab/>
            </w:r>
            <w:r w:rsidRPr="00C740B7">
              <w:rPr>
                <w:rStyle w:val="Hyperlink"/>
                <w:noProof/>
              </w:rPr>
              <w:t>Longest Repeating Substring</w:t>
            </w:r>
            <w:r>
              <w:rPr>
                <w:noProof/>
                <w:webHidden/>
              </w:rPr>
              <w:tab/>
            </w:r>
            <w:r>
              <w:rPr>
                <w:noProof/>
                <w:webHidden/>
              </w:rPr>
              <w:fldChar w:fldCharType="begin"/>
            </w:r>
            <w:r>
              <w:rPr>
                <w:noProof/>
                <w:webHidden/>
              </w:rPr>
              <w:instrText xml:space="preserve"> PAGEREF _Toc516764678 \h </w:instrText>
            </w:r>
          </w:ins>
          <w:ins w:id="377" w:author="ENDA JAMES O'SHEA" w:date="2018-06-14T18:35:00Z">
            <w:r>
              <w:rPr>
                <w:noProof/>
                <w:webHidden/>
              </w:rPr>
            </w:r>
          </w:ins>
          <w:r>
            <w:rPr>
              <w:noProof/>
              <w:webHidden/>
            </w:rPr>
            <w:fldChar w:fldCharType="separate"/>
          </w:r>
          <w:ins w:id="378" w:author="ENDA JAMES O'SHEA" w:date="2018-06-14T18:35:00Z">
            <w:r>
              <w:rPr>
                <w:noProof/>
                <w:webHidden/>
              </w:rPr>
              <w:t>36</w:t>
            </w:r>
          </w:ins>
          <w:ins w:id="379"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80" w:author="ENDA JAMES O'SHEA" w:date="2018-06-14T18:34:00Z"/>
              <w:rFonts w:cstheme="minorBidi"/>
              <w:noProof/>
              <w:lang w:val="en-GB" w:eastAsia="en-GB"/>
            </w:rPr>
          </w:pPr>
          <w:ins w:id="381"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"_Toc516764679"</w:instrText>
            </w:r>
            <w:r w:rsidRPr="00C740B7">
              <w:rPr>
                <w:rStyle w:val="Hyperlink"/>
                <w:noProof/>
              </w:rPr>
              <w:instrText xml:space="preserve"> </w:instrText>
            </w:r>
          </w:ins>
          <w:ins w:id="382" w:author="ENDA JAMES O'SHEA" w:date="2018-06-14T18:35:00Z">
            <w:r w:rsidRPr="00C740B7">
              <w:rPr>
                <w:rStyle w:val="Hyperlink"/>
                <w:noProof/>
              </w:rPr>
            </w:r>
          </w:ins>
          <w:ins w:id="383" w:author="ENDA JAMES O'SHEA" w:date="2018-06-14T18:34:00Z">
            <w:r w:rsidRPr="00C740B7">
              <w:rPr>
                <w:rStyle w:val="Hyperlink"/>
                <w:noProof/>
              </w:rPr>
              <w:fldChar w:fldCharType="separate"/>
            </w:r>
            <w:r w:rsidRPr="00C740B7">
              <w:rPr>
                <w:rStyle w:val="Hyperlink"/>
                <w:noProof/>
                <w:lang w:val="en-GB"/>
              </w:rPr>
              <w:t>4.4.1</w:t>
            </w:r>
            <w:r>
              <w:rPr>
                <w:rFonts w:cstheme="minorBidi"/>
                <w:noProof/>
                <w:lang w:val="en-GB" w:eastAsia="en-GB"/>
              </w:rPr>
              <w:tab/>
            </w:r>
            <w:r w:rsidRPr="00C740B7">
              <w:rPr>
                <w:rStyle w:val="Hyperlink"/>
                <w:noProof/>
                <w:lang w:val="en-GB"/>
              </w:rPr>
              <w:t>Algorithm</w:t>
            </w:r>
            <w:r>
              <w:rPr>
                <w:noProof/>
                <w:webHidden/>
              </w:rPr>
              <w:tab/>
            </w:r>
            <w:r>
              <w:rPr>
                <w:noProof/>
                <w:webHidden/>
              </w:rPr>
              <w:fldChar w:fldCharType="begin"/>
            </w:r>
            <w:r>
              <w:rPr>
                <w:noProof/>
                <w:webHidden/>
              </w:rPr>
              <w:instrText xml:space="preserve"> PAGEREF _Toc516764679 \h </w:instrText>
            </w:r>
          </w:ins>
          <w:ins w:id="384" w:author="ENDA JAMES O'SHEA" w:date="2018-06-14T18:35:00Z">
            <w:r>
              <w:rPr>
                <w:noProof/>
                <w:webHidden/>
              </w:rPr>
            </w:r>
          </w:ins>
          <w:r>
            <w:rPr>
              <w:noProof/>
              <w:webHidden/>
            </w:rPr>
            <w:fldChar w:fldCharType="separate"/>
          </w:r>
          <w:ins w:id="385" w:author="ENDA JAMES O'SHEA" w:date="2018-06-14T18:35:00Z">
            <w:r>
              <w:rPr>
                <w:noProof/>
                <w:webHidden/>
              </w:rPr>
              <w:t>36</w:t>
            </w:r>
          </w:ins>
          <w:ins w:id="386"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left" w:pos="1320"/>
              <w:tab w:val="right" w:leader="dot" w:pos="9016"/>
            </w:tabs>
            <w:rPr>
              <w:ins w:id="387" w:author="ENDA JAMES O'SHEA" w:date="2018-06-14T18:34:00Z"/>
              <w:rFonts w:cstheme="minorBidi"/>
              <w:noProof/>
              <w:lang w:val="en-GB" w:eastAsia="en-GB"/>
            </w:rPr>
          </w:pPr>
          <w:ins w:id="388"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"_Toc516764680"</w:instrText>
            </w:r>
            <w:r w:rsidRPr="00C740B7">
              <w:rPr>
                <w:rStyle w:val="Hyperlink"/>
                <w:noProof/>
              </w:rPr>
              <w:instrText xml:space="preserve"> </w:instrText>
            </w:r>
          </w:ins>
          <w:ins w:id="389" w:author="ENDA JAMES O'SHEA" w:date="2018-06-14T18:35:00Z">
            <w:r w:rsidRPr="00C740B7">
              <w:rPr>
                <w:rStyle w:val="Hyperlink"/>
                <w:noProof/>
              </w:rPr>
            </w:r>
          </w:ins>
          <w:ins w:id="390" w:author="ENDA JAMES O'SHEA" w:date="2018-06-14T18:34:00Z">
            <w:r w:rsidRPr="00C740B7">
              <w:rPr>
                <w:rStyle w:val="Hyperlink"/>
                <w:noProof/>
              </w:rPr>
              <w:fldChar w:fldCharType="separate"/>
            </w:r>
            <w:r w:rsidRPr="00C740B7">
              <w:rPr>
                <w:rStyle w:val="Hyperlink"/>
                <w:noProof/>
                <w:lang w:val="en-GB"/>
              </w:rPr>
              <w:t>4.4.2</w:t>
            </w:r>
            <w:r>
              <w:rPr>
                <w:rFonts w:cstheme="minorBidi"/>
                <w:noProof/>
                <w:lang w:val="en-GB" w:eastAsia="en-GB"/>
              </w:rPr>
              <w:tab/>
            </w:r>
            <w:r w:rsidRPr="00C740B7">
              <w:rPr>
                <w:rStyle w:val="Hyperlink"/>
                <w:noProof/>
                <w:lang w:val="en-GB"/>
              </w:rPr>
              <w:t>Attempt 1</w:t>
            </w:r>
            <w:r>
              <w:rPr>
                <w:noProof/>
                <w:webHidden/>
              </w:rPr>
              <w:tab/>
            </w:r>
            <w:r>
              <w:rPr>
                <w:noProof/>
                <w:webHidden/>
              </w:rPr>
              <w:fldChar w:fldCharType="begin"/>
            </w:r>
            <w:r>
              <w:rPr>
                <w:noProof/>
                <w:webHidden/>
              </w:rPr>
              <w:instrText xml:space="preserve"> PAGEREF _Toc516764680 \h </w:instrText>
            </w:r>
          </w:ins>
          <w:ins w:id="391" w:author="ENDA JAMES O'SHEA" w:date="2018-06-14T18:35:00Z">
            <w:r>
              <w:rPr>
                <w:noProof/>
                <w:webHidden/>
              </w:rPr>
            </w:r>
          </w:ins>
          <w:r>
            <w:rPr>
              <w:noProof/>
              <w:webHidden/>
            </w:rPr>
            <w:fldChar w:fldCharType="separate"/>
          </w:r>
          <w:ins w:id="392" w:author="ENDA JAMES O'SHEA" w:date="2018-06-14T18:35:00Z">
            <w:r>
              <w:rPr>
                <w:noProof/>
                <w:webHidden/>
              </w:rPr>
              <w:t>36</w:t>
            </w:r>
          </w:ins>
          <w:ins w:id="393" w:author="ENDA JAMES O'SHEA" w:date="2018-06-14T18:34:00Z">
            <w:r>
              <w:rPr>
                <w:noProof/>
                <w:webHidden/>
              </w:rPr>
              <w:fldChar w:fldCharType="end"/>
            </w:r>
            <w:r w:rsidRPr="00C740B7">
              <w:rPr>
                <w:rStyle w:val="Hyperlink"/>
                <w:noProof/>
              </w:rPr>
              <w:fldChar w:fldCharType="end"/>
            </w:r>
          </w:ins>
        </w:p>
        <w:p w:rsidR="00C15F67" w:rsidRDefault="00C15F67">
          <w:pPr>
            <w:pStyle w:val="TOC1"/>
            <w:tabs>
              <w:tab w:val="right" w:leader="dot" w:pos="9016"/>
            </w:tabs>
            <w:rPr>
              <w:ins w:id="394" w:author="ENDA JAMES O'SHEA" w:date="2018-06-14T18:34:00Z"/>
              <w:rFonts w:asciiTheme="minorHAnsi" w:eastAsiaTheme="minorEastAsia" w:hAnsiTheme="minorHAnsi"/>
              <w:noProof/>
              <w:sz w:val="22"/>
              <w:lang w:val="en-GB" w:eastAsia="en-GB"/>
            </w:rPr>
          </w:pPr>
          <w:ins w:id="395"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"_Toc516764681"</w:instrText>
            </w:r>
            <w:r w:rsidRPr="00C740B7">
              <w:rPr>
                <w:rStyle w:val="Hyperlink"/>
                <w:noProof/>
              </w:rPr>
              <w:instrText xml:space="preserve"> </w:instrText>
            </w:r>
          </w:ins>
          <w:ins w:id="396" w:author="ENDA JAMES O'SHEA" w:date="2018-06-14T18:35:00Z">
            <w:r w:rsidRPr="00C740B7">
              <w:rPr>
                <w:rStyle w:val="Hyperlink"/>
                <w:noProof/>
              </w:rPr>
            </w:r>
          </w:ins>
          <w:ins w:id="397" w:author="ENDA JAMES O'SHEA" w:date="2018-06-14T18:34:00Z">
            <w:r w:rsidRPr="00C740B7">
              <w:rPr>
                <w:rStyle w:val="Hyperlink"/>
                <w:noProof/>
              </w:rPr>
              <w:fldChar w:fldCharType="separate"/>
            </w:r>
            <w:r w:rsidRPr="00C740B7">
              <w:rPr>
                <w:rStyle w:val="Hyperlink"/>
                <w:noProof/>
              </w:rPr>
              <w:t>Chapter Five: Analysis</w:t>
            </w:r>
            <w:r>
              <w:rPr>
                <w:noProof/>
                <w:webHidden/>
              </w:rPr>
              <w:tab/>
            </w:r>
            <w:r>
              <w:rPr>
                <w:noProof/>
                <w:webHidden/>
              </w:rPr>
              <w:fldChar w:fldCharType="begin"/>
            </w:r>
            <w:r>
              <w:rPr>
                <w:noProof/>
                <w:webHidden/>
              </w:rPr>
              <w:instrText xml:space="preserve"> PAGEREF _Toc516764681 \h </w:instrText>
            </w:r>
          </w:ins>
          <w:ins w:id="398" w:author="ENDA JAMES O'SHEA" w:date="2018-06-14T18:35:00Z">
            <w:r>
              <w:rPr>
                <w:noProof/>
                <w:webHidden/>
              </w:rPr>
            </w:r>
          </w:ins>
          <w:r>
            <w:rPr>
              <w:noProof/>
              <w:webHidden/>
            </w:rPr>
            <w:fldChar w:fldCharType="separate"/>
          </w:r>
          <w:ins w:id="399" w:author="ENDA JAMES O'SHEA" w:date="2018-06-14T18:35:00Z">
            <w:r>
              <w:rPr>
                <w:noProof/>
                <w:webHidden/>
              </w:rPr>
              <w:t>38</w:t>
            </w:r>
          </w:ins>
          <w:ins w:id="400"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01" w:author="ENDA JAMES O'SHEA" w:date="2018-06-14T18:34:00Z"/>
              <w:rFonts w:cstheme="minorBidi"/>
              <w:noProof/>
              <w:lang w:val="en-GB" w:eastAsia="en-GB"/>
            </w:rPr>
          </w:pPr>
          <w:ins w:id="402"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"_Toc516764682"</w:instrText>
            </w:r>
            <w:r w:rsidRPr="00C740B7">
              <w:rPr>
                <w:rStyle w:val="Hyperlink"/>
                <w:noProof/>
              </w:rPr>
              <w:instrText xml:space="preserve"> </w:instrText>
            </w:r>
          </w:ins>
          <w:ins w:id="403" w:author="ENDA JAMES O'SHEA" w:date="2018-06-14T18:35:00Z">
            <w:r w:rsidRPr="00C740B7">
              <w:rPr>
                <w:rStyle w:val="Hyperlink"/>
                <w:noProof/>
              </w:rPr>
            </w:r>
          </w:ins>
          <w:ins w:id="404" w:author="ENDA JAMES O'SHEA" w:date="2018-06-14T18:34:00Z">
            <w:r w:rsidRPr="00C740B7">
              <w:rPr>
                <w:rStyle w:val="Hyperlink"/>
                <w:noProof/>
              </w:rPr>
              <w:fldChar w:fldCharType="separate"/>
            </w:r>
            <w:r w:rsidRPr="00C740B7">
              <w:rPr>
                <w:rStyle w:val="Hyperlink"/>
                <w:noProof/>
              </w:rPr>
              <w:t>5.1</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_Toc516764682 \h </w:instrText>
            </w:r>
          </w:ins>
          <w:ins w:id="405" w:author="ENDA JAMES O'SHEA" w:date="2018-06-14T18:35:00Z">
            <w:r>
              <w:rPr>
                <w:noProof/>
                <w:webHidden/>
              </w:rPr>
            </w:r>
          </w:ins>
          <w:r>
            <w:rPr>
              <w:noProof/>
              <w:webHidden/>
            </w:rPr>
            <w:fldChar w:fldCharType="separate"/>
          </w:r>
          <w:ins w:id="406" w:author="ENDA JAMES O'SHEA" w:date="2018-06-14T18:35:00Z">
            <w:r>
              <w:rPr>
                <w:noProof/>
                <w:webHidden/>
              </w:rPr>
              <w:t>38</w:t>
            </w:r>
          </w:ins>
          <w:ins w:id="407" w:author="ENDA JAMES O'SHEA" w:date="2018-06-14T18:34:00Z">
            <w:r>
              <w:rPr>
                <w:noProof/>
                <w:webHidden/>
              </w:rPr>
              <w:fldChar w:fldCharType="end"/>
            </w:r>
            <w:r w:rsidRPr="00C740B7">
              <w:rPr>
                <w:rStyle w:val="Hyperlink"/>
                <w:noProof/>
              </w:rPr>
              <w:fldChar w:fldCharType="end"/>
            </w:r>
          </w:ins>
        </w:p>
        <w:p w:rsidR="00C15F67" w:rsidRDefault="00C15F67">
          <w:pPr>
            <w:pStyle w:val="TOC1"/>
            <w:tabs>
              <w:tab w:val="right" w:leader="dot" w:pos="9016"/>
            </w:tabs>
            <w:rPr>
              <w:ins w:id="408" w:author="ENDA JAMES O'SHEA" w:date="2018-06-14T18:34:00Z"/>
              <w:rFonts w:asciiTheme="minorHAnsi" w:eastAsiaTheme="minorEastAsia" w:hAnsiTheme="minorHAnsi"/>
              <w:noProof/>
              <w:sz w:val="22"/>
              <w:lang w:val="en-GB" w:eastAsia="en-GB"/>
            </w:rPr>
          </w:pPr>
          <w:ins w:id="409"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"_Toc516764683"</w:instrText>
            </w:r>
            <w:r w:rsidRPr="00C740B7">
              <w:rPr>
                <w:rStyle w:val="Hyperlink"/>
                <w:noProof/>
              </w:rPr>
              <w:instrText xml:space="preserve"> </w:instrText>
            </w:r>
          </w:ins>
          <w:ins w:id="410" w:author="ENDA JAMES O'SHEA" w:date="2018-06-14T18:35:00Z">
            <w:r w:rsidRPr="00C740B7">
              <w:rPr>
                <w:rStyle w:val="Hyperlink"/>
                <w:noProof/>
              </w:rPr>
            </w:r>
          </w:ins>
          <w:ins w:id="411" w:author="ENDA JAMES O'SHEA" w:date="2018-06-14T18:34:00Z">
            <w:r w:rsidRPr="00C740B7">
              <w:rPr>
                <w:rStyle w:val="Hyperlink"/>
                <w:noProof/>
              </w:rPr>
              <w:fldChar w:fldCharType="separate"/>
            </w:r>
            <w:r w:rsidRPr="00C740B7">
              <w:rPr>
                <w:rStyle w:val="Hyperlink"/>
                <w:noProof/>
              </w:rPr>
              <w:t>Chapter Six: Evaluation</w:t>
            </w:r>
            <w:r>
              <w:rPr>
                <w:noProof/>
                <w:webHidden/>
              </w:rPr>
              <w:tab/>
            </w:r>
            <w:r>
              <w:rPr>
                <w:noProof/>
                <w:webHidden/>
              </w:rPr>
              <w:fldChar w:fldCharType="begin"/>
            </w:r>
            <w:r>
              <w:rPr>
                <w:noProof/>
                <w:webHidden/>
              </w:rPr>
              <w:instrText xml:space="preserve"> PAGEREF _Toc516764683 \h </w:instrText>
            </w:r>
          </w:ins>
          <w:ins w:id="412" w:author="ENDA JAMES O'SHEA" w:date="2018-06-14T18:35:00Z">
            <w:r>
              <w:rPr>
                <w:noProof/>
                <w:webHidden/>
              </w:rPr>
            </w:r>
          </w:ins>
          <w:r>
            <w:rPr>
              <w:noProof/>
              <w:webHidden/>
            </w:rPr>
            <w:fldChar w:fldCharType="separate"/>
          </w:r>
          <w:ins w:id="413" w:author="ENDA JAMES O'SHEA" w:date="2018-06-14T18:35:00Z">
            <w:r>
              <w:rPr>
                <w:noProof/>
                <w:webHidden/>
              </w:rPr>
              <w:t>41</w:t>
            </w:r>
          </w:ins>
          <w:ins w:id="414"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15" w:author="ENDA JAMES O'SHEA" w:date="2018-06-14T18:34:00Z"/>
              <w:rFonts w:cstheme="minorBidi"/>
              <w:noProof/>
              <w:lang w:val="en-GB" w:eastAsia="en-GB"/>
            </w:rPr>
          </w:pPr>
          <w:ins w:id="416"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"_Toc516764684"</w:instrText>
            </w:r>
            <w:r w:rsidRPr="00C740B7">
              <w:rPr>
                <w:rStyle w:val="Hyperlink"/>
                <w:noProof/>
              </w:rPr>
              <w:instrText xml:space="preserve"> </w:instrText>
            </w:r>
          </w:ins>
          <w:ins w:id="417" w:author="ENDA JAMES O'SHEA" w:date="2018-06-14T18:35:00Z">
            <w:r w:rsidRPr="00C740B7">
              <w:rPr>
                <w:rStyle w:val="Hyperlink"/>
                <w:noProof/>
              </w:rPr>
            </w:r>
          </w:ins>
          <w:ins w:id="418" w:author="ENDA JAMES O'SHEA" w:date="2018-06-14T18:34:00Z">
            <w:r w:rsidRPr="00C740B7">
              <w:rPr>
                <w:rStyle w:val="Hyperlink"/>
                <w:noProof/>
              </w:rPr>
              <w:fldChar w:fldCharType="separate"/>
            </w:r>
            <w:r w:rsidRPr="00C740B7">
              <w:rPr>
                <w:rStyle w:val="Hyperlink"/>
                <w:noProof/>
              </w:rPr>
              <w:t>6.2</w:t>
            </w:r>
            <w:r>
              <w:rPr>
                <w:rFonts w:cstheme="minorBidi"/>
                <w:noProof/>
                <w:lang w:val="en-GB" w:eastAsia="en-GB"/>
              </w:rPr>
              <w:tab/>
            </w:r>
            <w:r w:rsidRPr="00C740B7">
              <w:rPr>
                <w:rStyle w:val="Hyperlink"/>
                <w:noProof/>
              </w:rPr>
              <w:t>Overview</w:t>
            </w:r>
            <w:r>
              <w:rPr>
                <w:noProof/>
                <w:webHidden/>
              </w:rPr>
              <w:tab/>
            </w:r>
            <w:r>
              <w:rPr>
                <w:noProof/>
                <w:webHidden/>
              </w:rPr>
              <w:fldChar w:fldCharType="begin"/>
            </w:r>
            <w:r>
              <w:rPr>
                <w:noProof/>
                <w:webHidden/>
              </w:rPr>
              <w:instrText xml:space="preserve"> PAGEREF _Toc516764684 \h </w:instrText>
            </w:r>
          </w:ins>
          <w:ins w:id="419" w:author="ENDA JAMES O'SHEA" w:date="2018-06-14T18:35:00Z">
            <w:r>
              <w:rPr>
                <w:noProof/>
                <w:webHidden/>
              </w:rPr>
            </w:r>
          </w:ins>
          <w:r>
            <w:rPr>
              <w:noProof/>
              <w:webHidden/>
            </w:rPr>
            <w:fldChar w:fldCharType="separate"/>
          </w:r>
          <w:ins w:id="420" w:author="ENDA JAMES O'SHEA" w:date="2018-06-14T18:35:00Z">
            <w:r>
              <w:rPr>
                <w:noProof/>
                <w:webHidden/>
              </w:rPr>
              <w:t>41</w:t>
            </w:r>
          </w:ins>
          <w:ins w:id="421"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22" w:author="ENDA JAMES O'SHEA" w:date="2018-06-14T18:34:00Z"/>
              <w:rFonts w:cstheme="minorBidi"/>
              <w:noProof/>
              <w:lang w:val="en-GB" w:eastAsia="en-GB"/>
            </w:rPr>
          </w:pPr>
          <w:ins w:id="423"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"_Toc516764685"</w:instrText>
            </w:r>
            <w:r w:rsidRPr="00C740B7">
              <w:rPr>
                <w:rStyle w:val="Hyperlink"/>
                <w:noProof/>
              </w:rPr>
              <w:instrText xml:space="preserve"> </w:instrText>
            </w:r>
          </w:ins>
          <w:ins w:id="424" w:author="ENDA JAMES O'SHEA" w:date="2018-06-14T18:35:00Z">
            <w:r w:rsidRPr="00C740B7">
              <w:rPr>
                <w:rStyle w:val="Hyperlink"/>
                <w:noProof/>
              </w:rPr>
            </w:r>
          </w:ins>
          <w:ins w:id="425" w:author="ENDA JAMES O'SHEA" w:date="2018-06-14T18:34:00Z">
            <w:r w:rsidRPr="00C740B7">
              <w:rPr>
                <w:rStyle w:val="Hyperlink"/>
                <w:noProof/>
              </w:rPr>
              <w:fldChar w:fldCharType="separate"/>
            </w:r>
            <w:r w:rsidRPr="00C740B7">
              <w:rPr>
                <w:rStyle w:val="Hyperlink"/>
                <w:noProof/>
              </w:rPr>
              <w:t>6.3</w:t>
            </w:r>
            <w:r>
              <w:rPr>
                <w:rFonts w:cstheme="minorBidi"/>
                <w:noProof/>
                <w:lang w:val="en-GB" w:eastAsia="en-GB"/>
              </w:rPr>
              <w:tab/>
            </w:r>
            <w:r w:rsidRPr="00C740B7">
              <w:rPr>
                <w:rStyle w:val="Hyperlink"/>
                <w:noProof/>
              </w:rPr>
              <w:t>BinarySearch</w:t>
            </w:r>
            <w:r>
              <w:rPr>
                <w:noProof/>
                <w:webHidden/>
              </w:rPr>
              <w:tab/>
            </w:r>
            <w:r>
              <w:rPr>
                <w:noProof/>
                <w:webHidden/>
              </w:rPr>
              <w:fldChar w:fldCharType="begin"/>
            </w:r>
            <w:r>
              <w:rPr>
                <w:noProof/>
                <w:webHidden/>
              </w:rPr>
              <w:instrText xml:space="preserve"> PAGEREF _Toc516764685 \h </w:instrText>
            </w:r>
          </w:ins>
          <w:ins w:id="426" w:author="ENDA JAMES O'SHEA" w:date="2018-06-14T18:35:00Z">
            <w:r>
              <w:rPr>
                <w:noProof/>
                <w:webHidden/>
              </w:rPr>
            </w:r>
          </w:ins>
          <w:r>
            <w:rPr>
              <w:noProof/>
              <w:webHidden/>
            </w:rPr>
            <w:fldChar w:fldCharType="separate"/>
          </w:r>
          <w:ins w:id="427" w:author="ENDA JAMES O'SHEA" w:date="2018-06-14T18:35:00Z">
            <w:r>
              <w:rPr>
                <w:noProof/>
                <w:webHidden/>
              </w:rPr>
              <w:t>41</w:t>
            </w:r>
          </w:ins>
          <w:ins w:id="428"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29" w:author="ENDA JAMES O'SHEA" w:date="2018-06-14T18:34:00Z"/>
              <w:rFonts w:cstheme="minorBidi"/>
              <w:noProof/>
              <w:lang w:val="en-GB" w:eastAsia="en-GB"/>
            </w:rPr>
          </w:pPr>
          <w:ins w:id="430"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"_Toc516764686"</w:instrText>
            </w:r>
            <w:r w:rsidRPr="00C740B7">
              <w:rPr>
                <w:rStyle w:val="Hyperlink"/>
                <w:noProof/>
              </w:rPr>
              <w:instrText xml:space="preserve"> </w:instrText>
            </w:r>
          </w:ins>
          <w:ins w:id="431" w:author="ENDA JAMES O'SHEA" w:date="2018-06-14T18:35:00Z">
            <w:r w:rsidRPr="00C740B7">
              <w:rPr>
                <w:rStyle w:val="Hyperlink"/>
                <w:noProof/>
              </w:rPr>
            </w:r>
          </w:ins>
          <w:ins w:id="432" w:author="ENDA JAMES O'SHEA" w:date="2018-06-14T18:34:00Z">
            <w:r w:rsidRPr="00C740B7">
              <w:rPr>
                <w:rStyle w:val="Hyperlink"/>
                <w:noProof/>
              </w:rPr>
              <w:fldChar w:fldCharType="separate"/>
            </w:r>
            <w:r w:rsidRPr="00C740B7">
              <w:rPr>
                <w:rStyle w:val="Hyperlink"/>
                <w:noProof/>
              </w:rPr>
              <w:t>6.4</w:t>
            </w:r>
            <w:r>
              <w:rPr>
                <w:rFonts w:cstheme="minorBidi"/>
                <w:noProof/>
                <w:lang w:val="en-GB" w:eastAsia="en-GB"/>
              </w:rPr>
              <w:tab/>
            </w:r>
            <w:r w:rsidRPr="00C740B7">
              <w:rPr>
                <w:rStyle w:val="Hyperlink"/>
                <w:noProof/>
              </w:rPr>
              <w:t>PrefixSum</w:t>
            </w:r>
            <w:r>
              <w:rPr>
                <w:noProof/>
                <w:webHidden/>
              </w:rPr>
              <w:tab/>
            </w:r>
            <w:r>
              <w:rPr>
                <w:noProof/>
                <w:webHidden/>
              </w:rPr>
              <w:fldChar w:fldCharType="begin"/>
            </w:r>
            <w:r>
              <w:rPr>
                <w:noProof/>
                <w:webHidden/>
              </w:rPr>
              <w:instrText xml:space="preserve"> PAGEREF _Toc516764686 \h </w:instrText>
            </w:r>
          </w:ins>
          <w:ins w:id="433" w:author="ENDA JAMES O'SHEA" w:date="2018-06-14T18:35:00Z">
            <w:r>
              <w:rPr>
                <w:noProof/>
                <w:webHidden/>
              </w:rPr>
            </w:r>
          </w:ins>
          <w:r>
            <w:rPr>
              <w:noProof/>
              <w:webHidden/>
            </w:rPr>
            <w:fldChar w:fldCharType="separate"/>
          </w:r>
          <w:ins w:id="434" w:author="ENDA JAMES O'SHEA" w:date="2018-06-14T18:35:00Z">
            <w:r>
              <w:rPr>
                <w:noProof/>
                <w:webHidden/>
              </w:rPr>
              <w:t>41</w:t>
            </w:r>
          </w:ins>
          <w:ins w:id="435"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36" w:author="ENDA JAMES O'SHEA" w:date="2018-06-14T18:34:00Z"/>
              <w:rFonts w:cstheme="minorBidi"/>
              <w:noProof/>
              <w:lang w:val="en-GB" w:eastAsia="en-GB"/>
            </w:rPr>
          </w:pPr>
          <w:ins w:id="437"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"_Toc516764687"</w:instrText>
            </w:r>
            <w:r w:rsidRPr="00C740B7">
              <w:rPr>
                <w:rStyle w:val="Hyperlink"/>
                <w:noProof/>
              </w:rPr>
              <w:instrText xml:space="preserve"> </w:instrText>
            </w:r>
          </w:ins>
          <w:ins w:id="438" w:author="ENDA JAMES O'SHEA" w:date="2018-06-14T18:35:00Z">
            <w:r w:rsidRPr="00C740B7">
              <w:rPr>
                <w:rStyle w:val="Hyperlink"/>
                <w:noProof/>
              </w:rPr>
            </w:r>
          </w:ins>
          <w:ins w:id="439" w:author="ENDA JAMES O'SHEA" w:date="2018-06-14T18:34:00Z">
            <w:r w:rsidRPr="00C740B7">
              <w:rPr>
                <w:rStyle w:val="Hyperlink"/>
                <w:noProof/>
              </w:rPr>
              <w:fldChar w:fldCharType="separate"/>
            </w:r>
            <w:r w:rsidRPr="00C740B7">
              <w:rPr>
                <w:rStyle w:val="Hyperlink"/>
                <w:noProof/>
              </w:rPr>
              <w:t>6.5</w:t>
            </w:r>
            <w:r>
              <w:rPr>
                <w:rFonts w:cstheme="minorBidi"/>
                <w:noProof/>
                <w:lang w:val="en-GB" w:eastAsia="en-GB"/>
              </w:rPr>
              <w:tab/>
            </w:r>
            <w:r w:rsidRPr="00C740B7">
              <w:rPr>
                <w:rStyle w:val="Hyperlink"/>
                <w:noProof/>
              </w:rPr>
              <w:t>Longest Repeated Substring</w:t>
            </w:r>
            <w:r>
              <w:rPr>
                <w:noProof/>
                <w:webHidden/>
              </w:rPr>
              <w:tab/>
            </w:r>
            <w:r>
              <w:rPr>
                <w:noProof/>
                <w:webHidden/>
              </w:rPr>
              <w:fldChar w:fldCharType="begin"/>
            </w:r>
            <w:r>
              <w:rPr>
                <w:noProof/>
                <w:webHidden/>
              </w:rPr>
              <w:instrText xml:space="preserve"> PAGEREF _Toc516764687 \h </w:instrText>
            </w:r>
          </w:ins>
          <w:ins w:id="440" w:author="ENDA JAMES O'SHEA" w:date="2018-06-14T18:35:00Z">
            <w:r>
              <w:rPr>
                <w:noProof/>
                <w:webHidden/>
              </w:rPr>
            </w:r>
          </w:ins>
          <w:r>
            <w:rPr>
              <w:noProof/>
              <w:webHidden/>
            </w:rPr>
            <w:fldChar w:fldCharType="separate"/>
          </w:r>
          <w:ins w:id="441" w:author="ENDA JAMES O'SHEA" w:date="2018-06-14T18:35:00Z">
            <w:r>
              <w:rPr>
                <w:noProof/>
                <w:webHidden/>
              </w:rPr>
              <w:t>42</w:t>
            </w:r>
          </w:ins>
          <w:ins w:id="442"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43" w:author="ENDA JAMES O'SHEA" w:date="2018-06-14T18:34:00Z"/>
              <w:rFonts w:cstheme="minorBidi"/>
              <w:noProof/>
              <w:lang w:val="en-GB" w:eastAsia="en-GB"/>
            </w:rPr>
          </w:pPr>
          <w:ins w:id="444"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"_Toc516764688"</w:instrText>
            </w:r>
            <w:r w:rsidRPr="00C740B7">
              <w:rPr>
                <w:rStyle w:val="Hyperlink"/>
                <w:noProof/>
              </w:rPr>
              <w:instrText xml:space="preserve"> </w:instrText>
            </w:r>
          </w:ins>
          <w:ins w:id="445" w:author="ENDA JAMES O'SHEA" w:date="2018-06-14T18:35:00Z">
            <w:r w:rsidRPr="00C740B7">
              <w:rPr>
                <w:rStyle w:val="Hyperlink"/>
                <w:noProof/>
              </w:rPr>
            </w:r>
          </w:ins>
          <w:ins w:id="446" w:author="ENDA JAMES O'SHEA" w:date="2018-06-14T18:34:00Z">
            <w:r w:rsidRPr="00C740B7">
              <w:rPr>
                <w:rStyle w:val="Hyperlink"/>
                <w:noProof/>
              </w:rPr>
              <w:fldChar w:fldCharType="separate"/>
            </w:r>
            <w:r w:rsidRPr="00C740B7">
              <w:rPr>
                <w:rStyle w:val="Hyperlink"/>
                <w:noProof/>
              </w:rPr>
              <w:t>6.6</w:t>
            </w:r>
            <w:r>
              <w:rPr>
                <w:rFonts w:cstheme="minorBidi"/>
                <w:noProof/>
                <w:lang w:val="en-GB" w:eastAsia="en-GB"/>
              </w:rPr>
              <w:tab/>
            </w:r>
            <w:r w:rsidRPr="00C740B7">
              <w:rPr>
                <w:rStyle w:val="Hyperlink"/>
                <w:noProof/>
              </w:rPr>
              <w:t>OpenJML Tool</w:t>
            </w:r>
            <w:r>
              <w:rPr>
                <w:noProof/>
                <w:webHidden/>
              </w:rPr>
              <w:tab/>
            </w:r>
            <w:r>
              <w:rPr>
                <w:noProof/>
                <w:webHidden/>
              </w:rPr>
              <w:fldChar w:fldCharType="begin"/>
            </w:r>
            <w:r>
              <w:rPr>
                <w:noProof/>
                <w:webHidden/>
              </w:rPr>
              <w:instrText xml:space="preserve"> PAGEREF _Toc516764688 \h </w:instrText>
            </w:r>
          </w:ins>
          <w:ins w:id="447" w:author="ENDA JAMES O'SHEA" w:date="2018-06-14T18:35:00Z">
            <w:r>
              <w:rPr>
                <w:noProof/>
                <w:webHidden/>
              </w:rPr>
            </w:r>
          </w:ins>
          <w:r>
            <w:rPr>
              <w:noProof/>
              <w:webHidden/>
            </w:rPr>
            <w:fldChar w:fldCharType="separate"/>
          </w:r>
          <w:ins w:id="448" w:author="ENDA JAMES O'SHEA" w:date="2018-06-14T18:35:00Z">
            <w:r>
              <w:rPr>
                <w:noProof/>
                <w:webHidden/>
              </w:rPr>
              <w:t>42</w:t>
            </w:r>
          </w:ins>
          <w:ins w:id="449"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50" w:author="ENDA JAMES O'SHEA" w:date="2018-06-14T18:34:00Z"/>
              <w:rFonts w:cstheme="minorBidi"/>
              <w:noProof/>
              <w:lang w:val="en-GB" w:eastAsia="en-GB"/>
            </w:rPr>
          </w:pPr>
          <w:ins w:id="451"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"_Toc516764689"</w:instrText>
            </w:r>
            <w:r w:rsidRPr="00C740B7">
              <w:rPr>
                <w:rStyle w:val="Hyperlink"/>
                <w:noProof/>
              </w:rPr>
              <w:instrText xml:space="preserve"> </w:instrText>
            </w:r>
          </w:ins>
          <w:ins w:id="452" w:author="ENDA JAMES O'SHEA" w:date="2018-06-14T18:35:00Z">
            <w:r w:rsidRPr="00C740B7">
              <w:rPr>
                <w:rStyle w:val="Hyperlink"/>
                <w:noProof/>
              </w:rPr>
            </w:r>
          </w:ins>
          <w:ins w:id="453" w:author="ENDA JAMES O'SHEA" w:date="2018-06-14T18:34:00Z">
            <w:r w:rsidRPr="00C740B7">
              <w:rPr>
                <w:rStyle w:val="Hyperlink"/>
                <w:noProof/>
              </w:rPr>
              <w:fldChar w:fldCharType="separate"/>
            </w:r>
            <w:r w:rsidRPr="00C740B7">
              <w:rPr>
                <w:rStyle w:val="Hyperlink"/>
                <w:noProof/>
              </w:rPr>
              <w:t xml:space="preserve">6.7 </w:t>
            </w:r>
            <w:r>
              <w:rPr>
                <w:rFonts w:cstheme="minorBidi"/>
                <w:noProof/>
                <w:lang w:val="en-GB" w:eastAsia="en-GB"/>
              </w:rPr>
              <w:tab/>
            </w:r>
            <w:r w:rsidRPr="00C740B7">
              <w:rPr>
                <w:rStyle w:val="Hyperlink"/>
                <w:noProof/>
              </w:rPr>
              <w:t>My Work</w:t>
            </w:r>
            <w:r>
              <w:rPr>
                <w:noProof/>
                <w:webHidden/>
              </w:rPr>
              <w:tab/>
            </w:r>
            <w:r>
              <w:rPr>
                <w:noProof/>
                <w:webHidden/>
              </w:rPr>
              <w:fldChar w:fldCharType="begin"/>
            </w:r>
            <w:r>
              <w:rPr>
                <w:noProof/>
                <w:webHidden/>
              </w:rPr>
              <w:instrText xml:space="preserve"> PAGEREF _Toc516764689 \h </w:instrText>
            </w:r>
          </w:ins>
          <w:ins w:id="454" w:author="ENDA JAMES O'SHEA" w:date="2018-06-14T18:35:00Z">
            <w:r>
              <w:rPr>
                <w:noProof/>
                <w:webHidden/>
              </w:rPr>
            </w:r>
          </w:ins>
          <w:r>
            <w:rPr>
              <w:noProof/>
              <w:webHidden/>
            </w:rPr>
            <w:fldChar w:fldCharType="separate"/>
          </w:r>
          <w:ins w:id="455" w:author="ENDA JAMES O'SHEA" w:date="2018-06-14T18:35:00Z">
            <w:r>
              <w:rPr>
                <w:noProof/>
                <w:webHidden/>
              </w:rPr>
              <w:t>43</w:t>
            </w:r>
          </w:ins>
          <w:ins w:id="456" w:author="ENDA JAMES O'SHEA" w:date="2018-06-14T18:34:00Z">
            <w:r>
              <w:rPr>
                <w:noProof/>
                <w:webHidden/>
              </w:rPr>
              <w:fldChar w:fldCharType="end"/>
            </w:r>
            <w:r w:rsidRPr="00C740B7">
              <w:rPr>
                <w:rStyle w:val="Hyperlink"/>
                <w:noProof/>
              </w:rPr>
              <w:fldChar w:fldCharType="end"/>
            </w:r>
          </w:ins>
        </w:p>
        <w:p w:rsidR="00C15F67" w:rsidRDefault="00C15F67">
          <w:pPr>
            <w:pStyle w:val="TOC1"/>
            <w:tabs>
              <w:tab w:val="right" w:leader="dot" w:pos="9016"/>
            </w:tabs>
            <w:rPr>
              <w:ins w:id="457" w:author="ENDA JAMES O'SHEA" w:date="2018-06-14T18:34:00Z"/>
              <w:rFonts w:asciiTheme="minorHAnsi" w:eastAsiaTheme="minorEastAsia" w:hAnsiTheme="minorHAnsi"/>
              <w:noProof/>
              <w:sz w:val="22"/>
              <w:lang w:val="en-GB" w:eastAsia="en-GB"/>
            </w:rPr>
          </w:pPr>
          <w:ins w:id="458"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"_Toc516764690"</w:instrText>
            </w:r>
            <w:r w:rsidRPr="00C740B7">
              <w:rPr>
                <w:rStyle w:val="Hyperlink"/>
                <w:noProof/>
              </w:rPr>
              <w:instrText xml:space="preserve"> </w:instrText>
            </w:r>
          </w:ins>
          <w:ins w:id="459" w:author="ENDA JAMES O'SHEA" w:date="2018-06-14T18:35:00Z">
            <w:r w:rsidRPr="00C740B7">
              <w:rPr>
                <w:rStyle w:val="Hyperlink"/>
                <w:noProof/>
              </w:rPr>
            </w:r>
          </w:ins>
          <w:ins w:id="460" w:author="ENDA JAMES O'SHEA" w:date="2018-06-14T18:34:00Z">
            <w:r w:rsidRPr="00C740B7">
              <w:rPr>
                <w:rStyle w:val="Hyperlink"/>
                <w:noProof/>
              </w:rPr>
              <w:fldChar w:fldCharType="separate"/>
            </w:r>
            <w:r w:rsidRPr="00C740B7">
              <w:rPr>
                <w:rStyle w:val="Hyperlink"/>
                <w:rFonts w:eastAsiaTheme="majorEastAsia" w:cs="Times New Roman"/>
                <w:noProof/>
                <w:lang w:val="en-GB"/>
              </w:rPr>
              <w:t>Chapter five: Conclusion</w:t>
            </w:r>
            <w:r>
              <w:rPr>
                <w:noProof/>
                <w:webHidden/>
              </w:rPr>
              <w:tab/>
            </w:r>
            <w:r>
              <w:rPr>
                <w:noProof/>
                <w:webHidden/>
              </w:rPr>
              <w:fldChar w:fldCharType="begin"/>
            </w:r>
            <w:r>
              <w:rPr>
                <w:noProof/>
                <w:webHidden/>
              </w:rPr>
              <w:instrText xml:space="preserve"> PAGEREF _Toc516764690 \h </w:instrText>
            </w:r>
          </w:ins>
          <w:ins w:id="461" w:author="ENDA JAMES O'SHEA" w:date="2018-06-14T18:35:00Z">
            <w:r>
              <w:rPr>
                <w:noProof/>
                <w:webHidden/>
              </w:rPr>
            </w:r>
          </w:ins>
          <w:r>
            <w:rPr>
              <w:noProof/>
              <w:webHidden/>
            </w:rPr>
            <w:fldChar w:fldCharType="separate"/>
          </w:r>
          <w:ins w:id="462" w:author="ENDA JAMES O'SHEA" w:date="2018-06-14T18:35:00Z">
            <w:r>
              <w:rPr>
                <w:noProof/>
                <w:webHidden/>
              </w:rPr>
              <w:t>44</w:t>
            </w:r>
          </w:ins>
          <w:ins w:id="463"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right" w:leader="dot" w:pos="9016"/>
            </w:tabs>
            <w:rPr>
              <w:ins w:id="464" w:author="ENDA JAMES O'SHEA" w:date="2018-06-14T18:34:00Z"/>
              <w:rFonts w:cstheme="minorBidi"/>
              <w:noProof/>
              <w:lang w:val="en-GB" w:eastAsia="en-GB"/>
            </w:rPr>
          </w:pPr>
          <w:ins w:id="465"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"_Toc516764691"</w:instrText>
            </w:r>
            <w:r w:rsidRPr="00C740B7">
              <w:rPr>
                <w:rStyle w:val="Hyperlink"/>
                <w:noProof/>
              </w:rPr>
              <w:instrText xml:space="preserve"> </w:instrText>
            </w:r>
          </w:ins>
          <w:ins w:id="466" w:author="ENDA JAMES O'SHEA" w:date="2018-06-14T18:35:00Z">
            <w:r w:rsidRPr="00C740B7">
              <w:rPr>
                <w:rStyle w:val="Hyperlink"/>
                <w:noProof/>
              </w:rPr>
            </w:r>
          </w:ins>
          <w:ins w:id="467" w:author="ENDA JAMES O'SHEA" w:date="2018-06-14T18:34:00Z">
            <w:r w:rsidRPr="00C740B7">
              <w:rPr>
                <w:rStyle w:val="Hyperlink"/>
                <w:noProof/>
              </w:rPr>
              <w:fldChar w:fldCharType="separate"/>
            </w:r>
            <w:r w:rsidRPr="00C740B7">
              <w:rPr>
                <w:rStyle w:val="Hyperlink"/>
                <w:rFonts w:ascii="Times New Roman" w:eastAsia="Arial Unicode MS" w:hAnsi="Times New Roman" w:cstheme="majorBidi"/>
                <w:noProof/>
                <w:lang w:val="en-GB" w:eastAsia="en-IE"/>
              </w:rPr>
              <w:t>Summary</w:t>
            </w:r>
            <w:r>
              <w:rPr>
                <w:noProof/>
                <w:webHidden/>
              </w:rPr>
              <w:tab/>
            </w:r>
            <w:r>
              <w:rPr>
                <w:noProof/>
                <w:webHidden/>
              </w:rPr>
              <w:fldChar w:fldCharType="begin"/>
            </w:r>
            <w:r>
              <w:rPr>
                <w:noProof/>
                <w:webHidden/>
              </w:rPr>
              <w:instrText xml:space="preserve"> PAGEREF _Toc516764691 \h </w:instrText>
            </w:r>
          </w:ins>
          <w:ins w:id="468" w:author="ENDA JAMES O'SHEA" w:date="2018-06-14T18:35:00Z">
            <w:r>
              <w:rPr>
                <w:noProof/>
                <w:webHidden/>
              </w:rPr>
            </w:r>
          </w:ins>
          <w:r>
            <w:rPr>
              <w:noProof/>
              <w:webHidden/>
            </w:rPr>
            <w:fldChar w:fldCharType="separate"/>
          </w:r>
          <w:ins w:id="469" w:author="ENDA JAMES O'SHEA" w:date="2018-06-14T18:35:00Z">
            <w:r>
              <w:rPr>
                <w:noProof/>
                <w:webHidden/>
              </w:rPr>
              <w:t>44</w:t>
            </w:r>
          </w:ins>
          <w:ins w:id="470"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71" w:author="ENDA JAMES O'SHEA" w:date="2018-06-14T18:34:00Z"/>
              <w:rFonts w:cstheme="minorBidi"/>
              <w:noProof/>
              <w:lang w:val="en-GB" w:eastAsia="en-GB"/>
            </w:rPr>
          </w:pPr>
          <w:ins w:id="472" w:author="ENDA JAMES O'SHEA" w:date="2018-06-14T18:34:00Z">
            <w:r w:rsidRPr="00C740B7">
              <w:rPr>
                <w:rStyle w:val="Hyperlink"/>
                <w:noProof/>
              </w:rPr>
              <w:lastRenderedPageBreak/>
              <w:fldChar w:fldCharType="begin"/>
            </w:r>
            <w:r w:rsidRPr="00C740B7">
              <w:rPr>
                <w:rStyle w:val="Hyperlink"/>
                <w:noProof/>
              </w:rPr>
              <w:instrText xml:space="preserve"> </w:instrText>
            </w:r>
            <w:r>
              <w:rPr>
                <w:noProof/>
              </w:rPr>
              <w:instrText>HYPERLINK \l "_Toc516764692"</w:instrText>
            </w:r>
            <w:r w:rsidRPr="00C740B7">
              <w:rPr>
                <w:rStyle w:val="Hyperlink"/>
                <w:noProof/>
              </w:rPr>
              <w:instrText xml:space="preserve"> </w:instrText>
            </w:r>
          </w:ins>
          <w:ins w:id="473" w:author="ENDA JAMES O'SHEA" w:date="2018-06-14T18:35:00Z">
            <w:r w:rsidRPr="00C740B7">
              <w:rPr>
                <w:rStyle w:val="Hyperlink"/>
                <w:noProof/>
              </w:rPr>
            </w:r>
          </w:ins>
          <w:ins w:id="474" w:author="ENDA JAMES O'SHEA" w:date="2018-06-14T18:34:00Z">
            <w:r w:rsidRPr="00C740B7">
              <w:rPr>
                <w:rStyle w:val="Hyperlink"/>
                <w:noProof/>
              </w:rPr>
              <w:fldChar w:fldCharType="separate"/>
            </w:r>
            <w:r w:rsidRPr="00C740B7">
              <w:rPr>
                <w:rStyle w:val="Hyperlink"/>
                <w:rFonts w:ascii="Times New Roman" w:eastAsia="Arial Unicode MS" w:hAnsi="Times New Roman" w:cstheme="majorBidi"/>
                <w:noProof/>
                <w:lang w:val="en-GB" w:eastAsia="en-IE"/>
              </w:rPr>
              <w:t>5.1</w:t>
            </w:r>
            <w:r>
              <w:rPr>
                <w:rFonts w:cstheme="minorBidi"/>
                <w:noProof/>
                <w:lang w:val="en-GB" w:eastAsia="en-GB"/>
              </w:rPr>
              <w:tab/>
            </w:r>
            <w:r w:rsidRPr="00C740B7">
              <w:rPr>
                <w:rStyle w:val="Hyperlink"/>
                <w:rFonts w:ascii="Times New Roman" w:eastAsia="Arial Unicode MS" w:hAnsi="Times New Roman" w:cstheme="majorBidi"/>
                <w:noProof/>
                <w:lang w:val="en-GB" w:eastAsia="en-IE"/>
              </w:rPr>
              <w:t>Contribution to the state-of-the-art</w:t>
            </w:r>
            <w:r>
              <w:rPr>
                <w:noProof/>
                <w:webHidden/>
              </w:rPr>
              <w:tab/>
            </w:r>
            <w:r>
              <w:rPr>
                <w:noProof/>
                <w:webHidden/>
              </w:rPr>
              <w:fldChar w:fldCharType="begin"/>
            </w:r>
            <w:r>
              <w:rPr>
                <w:noProof/>
                <w:webHidden/>
              </w:rPr>
              <w:instrText xml:space="preserve"> PAGEREF _Toc516764692 \h </w:instrText>
            </w:r>
          </w:ins>
          <w:ins w:id="475" w:author="ENDA JAMES O'SHEA" w:date="2018-06-14T18:35:00Z">
            <w:r>
              <w:rPr>
                <w:noProof/>
                <w:webHidden/>
              </w:rPr>
            </w:r>
          </w:ins>
          <w:r>
            <w:rPr>
              <w:noProof/>
              <w:webHidden/>
            </w:rPr>
            <w:fldChar w:fldCharType="separate"/>
          </w:r>
          <w:ins w:id="476" w:author="ENDA JAMES O'SHEA" w:date="2018-06-14T18:35:00Z">
            <w:r>
              <w:rPr>
                <w:noProof/>
                <w:webHidden/>
              </w:rPr>
              <w:t>44</w:t>
            </w:r>
          </w:ins>
          <w:ins w:id="477"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78" w:author="ENDA JAMES O'SHEA" w:date="2018-06-14T18:34:00Z"/>
              <w:rFonts w:cstheme="minorBidi"/>
              <w:noProof/>
              <w:lang w:val="en-GB" w:eastAsia="en-GB"/>
            </w:rPr>
          </w:pPr>
          <w:ins w:id="479"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"_Toc516764693"</w:instrText>
            </w:r>
            <w:r w:rsidRPr="00C740B7">
              <w:rPr>
                <w:rStyle w:val="Hyperlink"/>
                <w:noProof/>
              </w:rPr>
              <w:instrText xml:space="preserve"> </w:instrText>
            </w:r>
          </w:ins>
          <w:ins w:id="480" w:author="ENDA JAMES O'SHEA" w:date="2018-06-14T18:35:00Z">
            <w:r w:rsidRPr="00C740B7">
              <w:rPr>
                <w:rStyle w:val="Hyperlink"/>
                <w:noProof/>
              </w:rPr>
            </w:r>
          </w:ins>
          <w:ins w:id="481" w:author="ENDA JAMES O'SHEA" w:date="2018-06-14T18:34:00Z">
            <w:r w:rsidRPr="00C740B7">
              <w:rPr>
                <w:rStyle w:val="Hyperlink"/>
                <w:noProof/>
              </w:rPr>
              <w:fldChar w:fldCharType="separate"/>
            </w:r>
            <w:r w:rsidRPr="00C740B7">
              <w:rPr>
                <w:rStyle w:val="Hyperlink"/>
                <w:rFonts w:ascii="Times New Roman" w:eastAsia="Arial Unicode MS" w:hAnsi="Times New Roman" w:cstheme="majorBidi"/>
                <w:noProof/>
                <w:lang w:val="en-GB" w:eastAsia="en-IE"/>
              </w:rPr>
              <w:t>5.2</w:t>
            </w:r>
            <w:r>
              <w:rPr>
                <w:rFonts w:cstheme="minorBidi"/>
                <w:noProof/>
                <w:lang w:val="en-GB" w:eastAsia="en-GB"/>
              </w:rPr>
              <w:tab/>
            </w:r>
            <w:r w:rsidRPr="00C740B7">
              <w:rPr>
                <w:rStyle w:val="Hyperlink"/>
                <w:rFonts w:ascii="Times New Roman" w:eastAsia="Arial Unicode MS" w:hAnsi="Times New Roman" w:cstheme="majorBidi"/>
                <w:noProof/>
                <w:lang w:val="en-GB" w:eastAsia="en-IE"/>
              </w:rPr>
              <w:t>Results discussion</w:t>
            </w:r>
            <w:r>
              <w:rPr>
                <w:noProof/>
                <w:webHidden/>
              </w:rPr>
              <w:tab/>
            </w:r>
            <w:r>
              <w:rPr>
                <w:noProof/>
                <w:webHidden/>
              </w:rPr>
              <w:fldChar w:fldCharType="begin"/>
            </w:r>
            <w:r>
              <w:rPr>
                <w:noProof/>
                <w:webHidden/>
              </w:rPr>
              <w:instrText xml:space="preserve"> PAGEREF _Toc516764693 \h </w:instrText>
            </w:r>
          </w:ins>
          <w:ins w:id="482" w:author="ENDA JAMES O'SHEA" w:date="2018-06-14T18:35:00Z">
            <w:r>
              <w:rPr>
                <w:noProof/>
                <w:webHidden/>
              </w:rPr>
            </w:r>
          </w:ins>
          <w:r>
            <w:rPr>
              <w:noProof/>
              <w:webHidden/>
            </w:rPr>
            <w:fldChar w:fldCharType="separate"/>
          </w:r>
          <w:ins w:id="483" w:author="ENDA JAMES O'SHEA" w:date="2018-06-14T18:35:00Z">
            <w:r>
              <w:rPr>
                <w:noProof/>
                <w:webHidden/>
              </w:rPr>
              <w:t>44</w:t>
            </w:r>
          </w:ins>
          <w:ins w:id="484"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85" w:author="ENDA JAMES O'SHEA" w:date="2018-06-14T18:34:00Z"/>
              <w:rFonts w:cstheme="minorBidi"/>
              <w:noProof/>
              <w:lang w:val="en-GB" w:eastAsia="en-GB"/>
            </w:rPr>
          </w:pPr>
          <w:ins w:id="486"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"_Toc516764694"</w:instrText>
            </w:r>
            <w:r w:rsidRPr="00C740B7">
              <w:rPr>
                <w:rStyle w:val="Hyperlink"/>
                <w:noProof/>
              </w:rPr>
              <w:instrText xml:space="preserve"> </w:instrText>
            </w:r>
          </w:ins>
          <w:ins w:id="487" w:author="ENDA JAMES O'SHEA" w:date="2018-06-14T18:35:00Z">
            <w:r w:rsidRPr="00C740B7">
              <w:rPr>
                <w:rStyle w:val="Hyperlink"/>
                <w:noProof/>
              </w:rPr>
            </w:r>
          </w:ins>
          <w:ins w:id="488" w:author="ENDA JAMES O'SHEA" w:date="2018-06-14T18:34:00Z">
            <w:r w:rsidRPr="00C740B7">
              <w:rPr>
                <w:rStyle w:val="Hyperlink"/>
                <w:noProof/>
              </w:rPr>
              <w:fldChar w:fldCharType="separate"/>
            </w:r>
            <w:r w:rsidRPr="00C740B7">
              <w:rPr>
                <w:rStyle w:val="Hyperlink"/>
                <w:rFonts w:ascii="Times New Roman" w:eastAsia="Arial Unicode MS" w:hAnsi="Times New Roman" w:cstheme="majorBidi"/>
                <w:noProof/>
                <w:lang w:val="en-GB" w:eastAsia="en-IE"/>
              </w:rPr>
              <w:t>5.3</w:t>
            </w:r>
            <w:r>
              <w:rPr>
                <w:rFonts w:cstheme="minorBidi"/>
                <w:noProof/>
                <w:lang w:val="en-GB" w:eastAsia="en-GB"/>
              </w:rPr>
              <w:tab/>
            </w:r>
            <w:r w:rsidRPr="00C740B7">
              <w:rPr>
                <w:rStyle w:val="Hyperlink"/>
                <w:rFonts w:ascii="Times New Roman" w:eastAsia="Arial Unicode MS" w:hAnsi="Times New Roman" w:cstheme="majorBidi"/>
                <w:noProof/>
                <w:lang w:val="en-GB" w:eastAsia="en-IE"/>
              </w:rPr>
              <w:t>Project Approach</w:t>
            </w:r>
            <w:r>
              <w:rPr>
                <w:noProof/>
                <w:webHidden/>
              </w:rPr>
              <w:tab/>
            </w:r>
            <w:r>
              <w:rPr>
                <w:noProof/>
                <w:webHidden/>
              </w:rPr>
              <w:fldChar w:fldCharType="begin"/>
            </w:r>
            <w:r>
              <w:rPr>
                <w:noProof/>
                <w:webHidden/>
              </w:rPr>
              <w:instrText xml:space="preserve"> PAGEREF _Toc516764694 \h </w:instrText>
            </w:r>
          </w:ins>
          <w:ins w:id="489" w:author="ENDA JAMES O'SHEA" w:date="2018-06-14T18:35:00Z">
            <w:r>
              <w:rPr>
                <w:noProof/>
                <w:webHidden/>
              </w:rPr>
            </w:r>
          </w:ins>
          <w:r>
            <w:rPr>
              <w:noProof/>
              <w:webHidden/>
            </w:rPr>
            <w:fldChar w:fldCharType="separate"/>
          </w:r>
          <w:ins w:id="490" w:author="ENDA JAMES O'SHEA" w:date="2018-06-14T18:35:00Z">
            <w:r>
              <w:rPr>
                <w:noProof/>
                <w:webHidden/>
              </w:rPr>
              <w:t>44</w:t>
            </w:r>
          </w:ins>
          <w:ins w:id="491"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880"/>
              <w:tab w:val="right" w:leader="dot" w:pos="9016"/>
            </w:tabs>
            <w:rPr>
              <w:ins w:id="492" w:author="ENDA JAMES O'SHEA" w:date="2018-06-14T18:34:00Z"/>
              <w:rFonts w:cstheme="minorBidi"/>
              <w:noProof/>
              <w:lang w:val="en-GB" w:eastAsia="en-GB"/>
            </w:rPr>
          </w:pPr>
          <w:ins w:id="493"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"_Toc516764695"</w:instrText>
            </w:r>
            <w:r w:rsidRPr="00C740B7">
              <w:rPr>
                <w:rStyle w:val="Hyperlink"/>
                <w:noProof/>
              </w:rPr>
              <w:instrText xml:space="preserve"> </w:instrText>
            </w:r>
          </w:ins>
          <w:ins w:id="494" w:author="ENDA JAMES O'SHEA" w:date="2018-06-14T18:35:00Z">
            <w:r w:rsidRPr="00C740B7">
              <w:rPr>
                <w:rStyle w:val="Hyperlink"/>
                <w:noProof/>
              </w:rPr>
            </w:r>
          </w:ins>
          <w:ins w:id="495" w:author="ENDA JAMES O'SHEA" w:date="2018-06-14T18:34:00Z">
            <w:r w:rsidRPr="00C740B7">
              <w:rPr>
                <w:rStyle w:val="Hyperlink"/>
                <w:noProof/>
              </w:rPr>
              <w:fldChar w:fldCharType="separate"/>
            </w:r>
            <w:r w:rsidRPr="00C740B7">
              <w:rPr>
                <w:rStyle w:val="Hyperlink"/>
                <w:rFonts w:ascii="Times New Roman" w:eastAsia="Arial Unicode MS" w:hAnsi="Times New Roman" w:cstheme="majorBidi"/>
                <w:noProof/>
                <w:lang w:val="en-GB" w:eastAsia="en-IE"/>
              </w:rPr>
              <w:t>5.3</w:t>
            </w:r>
            <w:r>
              <w:rPr>
                <w:rFonts w:cstheme="minorBidi"/>
                <w:noProof/>
                <w:lang w:val="en-GB" w:eastAsia="en-GB"/>
              </w:rPr>
              <w:tab/>
            </w:r>
            <w:r w:rsidRPr="00C740B7">
              <w:rPr>
                <w:rStyle w:val="Hyperlink"/>
                <w:rFonts w:ascii="Times New Roman" w:eastAsia="Arial Unicode MS" w:hAnsi="Times New Roman" w:cstheme="majorBidi"/>
                <w:noProof/>
                <w:lang w:val="en-GB" w:eastAsia="en-IE"/>
              </w:rPr>
              <w:t>Future Work</w:t>
            </w:r>
            <w:r>
              <w:rPr>
                <w:noProof/>
                <w:webHidden/>
              </w:rPr>
              <w:tab/>
            </w:r>
            <w:r>
              <w:rPr>
                <w:noProof/>
                <w:webHidden/>
              </w:rPr>
              <w:fldChar w:fldCharType="begin"/>
            </w:r>
            <w:r>
              <w:rPr>
                <w:noProof/>
                <w:webHidden/>
              </w:rPr>
              <w:instrText xml:space="preserve"> PAGEREF _Toc516764695 \h </w:instrText>
            </w:r>
          </w:ins>
          <w:ins w:id="496" w:author="ENDA JAMES O'SHEA" w:date="2018-06-14T18:35:00Z">
            <w:r>
              <w:rPr>
                <w:noProof/>
                <w:webHidden/>
              </w:rPr>
            </w:r>
          </w:ins>
          <w:r>
            <w:rPr>
              <w:noProof/>
              <w:webHidden/>
            </w:rPr>
            <w:fldChar w:fldCharType="separate"/>
          </w:r>
          <w:ins w:id="497" w:author="ENDA JAMES O'SHEA" w:date="2018-06-14T18:35:00Z">
            <w:r>
              <w:rPr>
                <w:noProof/>
                <w:webHidden/>
              </w:rPr>
              <w:t>44</w:t>
            </w:r>
          </w:ins>
          <w:ins w:id="498" w:author="ENDA JAMES O'SHEA" w:date="2018-06-14T18:34:00Z">
            <w:r>
              <w:rPr>
                <w:noProof/>
                <w:webHidden/>
              </w:rPr>
              <w:fldChar w:fldCharType="end"/>
            </w:r>
            <w:r w:rsidRPr="00C740B7">
              <w:rPr>
                <w:rStyle w:val="Hyperlink"/>
                <w:noProof/>
              </w:rPr>
              <w:fldChar w:fldCharType="end"/>
            </w:r>
          </w:ins>
        </w:p>
        <w:p w:rsidR="00C15F67" w:rsidRDefault="00C15F67">
          <w:pPr>
            <w:pStyle w:val="TOC1"/>
            <w:tabs>
              <w:tab w:val="right" w:leader="dot" w:pos="9016"/>
            </w:tabs>
            <w:rPr>
              <w:ins w:id="499" w:author="ENDA JAMES O'SHEA" w:date="2018-06-14T18:34:00Z"/>
              <w:rFonts w:asciiTheme="minorHAnsi" w:eastAsiaTheme="minorEastAsia" w:hAnsiTheme="minorHAnsi"/>
              <w:noProof/>
              <w:sz w:val="22"/>
              <w:lang w:val="en-GB" w:eastAsia="en-GB"/>
            </w:rPr>
          </w:pPr>
          <w:ins w:id="500"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"_Toc516764696"</w:instrText>
            </w:r>
            <w:r w:rsidRPr="00C740B7">
              <w:rPr>
                <w:rStyle w:val="Hyperlink"/>
                <w:noProof/>
              </w:rPr>
              <w:instrText xml:space="preserve"> </w:instrText>
            </w:r>
          </w:ins>
          <w:ins w:id="501" w:author="ENDA JAMES O'SHEA" w:date="2018-06-14T18:35:00Z">
            <w:r w:rsidRPr="00C740B7">
              <w:rPr>
                <w:rStyle w:val="Hyperlink"/>
                <w:noProof/>
              </w:rPr>
            </w:r>
          </w:ins>
          <w:ins w:id="502" w:author="ENDA JAMES O'SHEA" w:date="2018-06-14T18:34:00Z">
            <w:r w:rsidRPr="00C740B7">
              <w:rPr>
                <w:rStyle w:val="Hyperlink"/>
                <w:noProof/>
              </w:rPr>
              <w:fldChar w:fldCharType="separate"/>
            </w:r>
            <w:r w:rsidRPr="00C740B7">
              <w:rPr>
                <w:rStyle w:val="Hyperlink"/>
                <w:rFonts w:cs="Times New Roman"/>
                <w:noProof/>
                <w:lang w:val="en-GB"/>
              </w:rPr>
              <w:t>References</w:t>
            </w:r>
            <w:r>
              <w:rPr>
                <w:noProof/>
                <w:webHidden/>
              </w:rPr>
              <w:tab/>
            </w:r>
            <w:r>
              <w:rPr>
                <w:noProof/>
                <w:webHidden/>
              </w:rPr>
              <w:fldChar w:fldCharType="begin"/>
            </w:r>
            <w:r>
              <w:rPr>
                <w:noProof/>
                <w:webHidden/>
              </w:rPr>
              <w:instrText xml:space="preserve"> PAGEREF _Toc516764696 \h </w:instrText>
            </w:r>
          </w:ins>
          <w:ins w:id="503" w:author="ENDA JAMES O'SHEA" w:date="2018-06-14T18:35:00Z">
            <w:r>
              <w:rPr>
                <w:noProof/>
                <w:webHidden/>
              </w:rPr>
            </w:r>
          </w:ins>
          <w:r>
            <w:rPr>
              <w:noProof/>
              <w:webHidden/>
            </w:rPr>
            <w:fldChar w:fldCharType="separate"/>
          </w:r>
          <w:ins w:id="504" w:author="ENDA JAMES O'SHEA" w:date="2018-06-14T18:35:00Z">
            <w:r>
              <w:rPr>
                <w:noProof/>
                <w:webHidden/>
              </w:rPr>
              <w:t>45</w:t>
            </w:r>
          </w:ins>
          <w:ins w:id="505" w:author="ENDA JAMES O'SHEA" w:date="2018-06-14T18:34:00Z">
            <w:r>
              <w:rPr>
                <w:noProof/>
                <w:webHidden/>
              </w:rPr>
              <w:fldChar w:fldCharType="end"/>
            </w:r>
            <w:r w:rsidRPr="00C740B7">
              <w:rPr>
                <w:rStyle w:val="Hyperlink"/>
                <w:noProof/>
              </w:rPr>
              <w:fldChar w:fldCharType="end"/>
            </w:r>
          </w:ins>
        </w:p>
        <w:p w:rsidR="00C15F67" w:rsidRDefault="00C15F67">
          <w:pPr>
            <w:pStyle w:val="TOC1"/>
            <w:tabs>
              <w:tab w:val="right" w:leader="dot" w:pos="9016"/>
            </w:tabs>
            <w:rPr>
              <w:ins w:id="506" w:author="ENDA JAMES O'SHEA" w:date="2018-06-14T18:34:00Z"/>
              <w:rFonts w:asciiTheme="minorHAnsi" w:eastAsiaTheme="minorEastAsia" w:hAnsiTheme="minorHAnsi"/>
              <w:noProof/>
              <w:sz w:val="22"/>
              <w:lang w:val="en-GB" w:eastAsia="en-GB"/>
            </w:rPr>
          </w:pPr>
          <w:ins w:id="507"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"_Toc516764697"</w:instrText>
            </w:r>
            <w:r w:rsidRPr="00C740B7">
              <w:rPr>
                <w:rStyle w:val="Hyperlink"/>
                <w:noProof/>
              </w:rPr>
              <w:instrText xml:space="preserve"> </w:instrText>
            </w:r>
          </w:ins>
          <w:ins w:id="508" w:author="ENDA JAMES O'SHEA" w:date="2018-06-14T18:35:00Z">
            <w:r w:rsidRPr="00C740B7">
              <w:rPr>
                <w:rStyle w:val="Hyperlink"/>
                <w:noProof/>
              </w:rPr>
            </w:r>
          </w:ins>
          <w:ins w:id="509" w:author="ENDA JAMES O'SHEA" w:date="2018-06-14T18:34:00Z">
            <w:r w:rsidRPr="00C740B7">
              <w:rPr>
                <w:rStyle w:val="Hyperlink"/>
                <w:noProof/>
              </w:rPr>
              <w:fldChar w:fldCharType="separate"/>
            </w:r>
            <w:r w:rsidRPr="00C740B7">
              <w:rPr>
                <w:rStyle w:val="Hyperlink"/>
                <w:noProof/>
                <w:lang w:val="en-GB"/>
              </w:rPr>
              <w:t>Appendices</w:t>
            </w:r>
            <w:r>
              <w:rPr>
                <w:noProof/>
                <w:webHidden/>
              </w:rPr>
              <w:tab/>
            </w:r>
            <w:r>
              <w:rPr>
                <w:noProof/>
                <w:webHidden/>
              </w:rPr>
              <w:fldChar w:fldCharType="begin"/>
            </w:r>
            <w:r>
              <w:rPr>
                <w:noProof/>
                <w:webHidden/>
              </w:rPr>
              <w:instrText xml:space="preserve"> PAGEREF _Toc516764697 \h </w:instrText>
            </w:r>
          </w:ins>
          <w:ins w:id="510" w:author="ENDA JAMES O'SHEA" w:date="2018-06-14T18:35:00Z">
            <w:r>
              <w:rPr>
                <w:noProof/>
                <w:webHidden/>
              </w:rPr>
            </w:r>
          </w:ins>
          <w:r>
            <w:rPr>
              <w:noProof/>
              <w:webHidden/>
            </w:rPr>
            <w:fldChar w:fldCharType="separate"/>
          </w:r>
          <w:ins w:id="511" w:author="ENDA JAMES O'SHEA" w:date="2018-06-14T18:35:00Z">
            <w:r>
              <w:rPr>
                <w:noProof/>
                <w:webHidden/>
              </w:rPr>
              <w:t>52</w:t>
            </w:r>
          </w:ins>
          <w:ins w:id="512"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right" w:leader="dot" w:pos="9016"/>
            </w:tabs>
            <w:rPr>
              <w:ins w:id="513" w:author="ENDA JAMES O'SHEA" w:date="2018-06-14T18:34:00Z"/>
              <w:rFonts w:cstheme="minorBidi"/>
              <w:noProof/>
              <w:lang w:val="en-GB" w:eastAsia="en-GB"/>
            </w:rPr>
          </w:pPr>
          <w:ins w:id="514"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"_Toc516764698"</w:instrText>
            </w:r>
            <w:r w:rsidRPr="00C740B7">
              <w:rPr>
                <w:rStyle w:val="Hyperlink"/>
                <w:noProof/>
              </w:rPr>
              <w:instrText xml:space="preserve"> </w:instrText>
            </w:r>
          </w:ins>
          <w:ins w:id="515" w:author="ENDA JAMES O'SHEA" w:date="2018-06-14T18:35:00Z">
            <w:r w:rsidRPr="00C740B7">
              <w:rPr>
                <w:rStyle w:val="Hyperlink"/>
                <w:noProof/>
              </w:rPr>
            </w:r>
          </w:ins>
          <w:ins w:id="516" w:author="ENDA JAMES O'SHEA" w:date="2018-06-14T18:34:00Z">
            <w:r w:rsidRPr="00C740B7">
              <w:rPr>
                <w:rStyle w:val="Hyperlink"/>
                <w:noProof/>
              </w:rPr>
              <w:fldChar w:fldCharType="separate"/>
            </w:r>
            <w:r w:rsidRPr="00C740B7">
              <w:rPr>
                <w:rStyle w:val="Hyperlink"/>
                <w:noProof/>
              </w:rPr>
              <w:t>Chapter xyz:</w:t>
            </w:r>
            <w:r>
              <w:rPr>
                <w:noProof/>
                <w:webHidden/>
              </w:rPr>
              <w:tab/>
            </w:r>
            <w:r>
              <w:rPr>
                <w:noProof/>
                <w:webHidden/>
              </w:rPr>
              <w:fldChar w:fldCharType="begin"/>
            </w:r>
            <w:r>
              <w:rPr>
                <w:noProof/>
                <w:webHidden/>
              </w:rPr>
              <w:instrText xml:space="preserve"> PAGEREF _Toc516764698 \h </w:instrText>
            </w:r>
          </w:ins>
          <w:ins w:id="517" w:author="ENDA JAMES O'SHEA" w:date="2018-06-14T18:35:00Z">
            <w:r>
              <w:rPr>
                <w:noProof/>
                <w:webHidden/>
              </w:rPr>
            </w:r>
          </w:ins>
          <w:r>
            <w:rPr>
              <w:noProof/>
              <w:webHidden/>
            </w:rPr>
            <w:fldChar w:fldCharType="separate"/>
          </w:r>
          <w:ins w:id="518" w:author="ENDA JAMES O'SHEA" w:date="2018-06-14T18:35:00Z">
            <w:r>
              <w:rPr>
                <w:noProof/>
                <w:webHidden/>
              </w:rPr>
              <w:t>52</w:t>
            </w:r>
          </w:ins>
          <w:ins w:id="519"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right" w:leader="dot" w:pos="9016"/>
            </w:tabs>
            <w:rPr>
              <w:ins w:id="520" w:author="ENDA JAMES O'SHEA" w:date="2018-06-14T18:34:00Z"/>
              <w:rFonts w:cstheme="minorBidi"/>
              <w:noProof/>
              <w:lang w:val="en-GB" w:eastAsia="en-GB"/>
            </w:rPr>
          </w:pPr>
          <w:ins w:id="521"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"_Toc516764699"</w:instrText>
            </w:r>
            <w:r w:rsidRPr="00C740B7">
              <w:rPr>
                <w:rStyle w:val="Hyperlink"/>
                <w:noProof/>
              </w:rPr>
              <w:instrText xml:space="preserve"> </w:instrText>
            </w:r>
          </w:ins>
          <w:ins w:id="522" w:author="ENDA JAMES O'SHEA" w:date="2018-06-14T18:35:00Z">
            <w:r w:rsidRPr="00C740B7">
              <w:rPr>
                <w:rStyle w:val="Hyperlink"/>
                <w:noProof/>
              </w:rPr>
            </w:r>
          </w:ins>
          <w:ins w:id="523" w:author="ENDA JAMES O'SHEA" w:date="2018-06-14T18:34:00Z">
            <w:r w:rsidRPr="00C740B7">
              <w:rPr>
                <w:rStyle w:val="Hyperlink"/>
                <w:noProof/>
              </w:rPr>
              <w:fldChar w:fldCharType="separate"/>
            </w:r>
            <w:r w:rsidRPr="00C740B7">
              <w:rPr>
                <w:rStyle w:val="Hyperlink"/>
                <w:noProof/>
              </w:rPr>
              <w:t>Symbolic Execution</w:t>
            </w:r>
            <w:r>
              <w:rPr>
                <w:noProof/>
                <w:webHidden/>
              </w:rPr>
              <w:tab/>
            </w:r>
            <w:r>
              <w:rPr>
                <w:noProof/>
                <w:webHidden/>
              </w:rPr>
              <w:fldChar w:fldCharType="begin"/>
            </w:r>
            <w:r>
              <w:rPr>
                <w:noProof/>
                <w:webHidden/>
              </w:rPr>
              <w:instrText xml:space="preserve"> PAGEREF _Toc516764699 \h </w:instrText>
            </w:r>
          </w:ins>
          <w:ins w:id="524" w:author="ENDA JAMES O'SHEA" w:date="2018-06-14T18:35:00Z">
            <w:r>
              <w:rPr>
                <w:noProof/>
                <w:webHidden/>
              </w:rPr>
            </w:r>
          </w:ins>
          <w:r>
            <w:rPr>
              <w:noProof/>
              <w:webHidden/>
            </w:rPr>
            <w:fldChar w:fldCharType="separate"/>
          </w:r>
          <w:ins w:id="525" w:author="ENDA JAMES O'SHEA" w:date="2018-06-14T18:35:00Z">
            <w:r>
              <w:rPr>
                <w:noProof/>
                <w:webHidden/>
              </w:rPr>
              <w:t>52</w:t>
            </w:r>
          </w:ins>
          <w:ins w:id="526"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right" w:leader="dot" w:pos="9016"/>
            </w:tabs>
            <w:rPr>
              <w:ins w:id="527" w:author="ENDA JAMES O'SHEA" w:date="2018-06-14T18:34:00Z"/>
              <w:rFonts w:cstheme="minorBidi"/>
              <w:noProof/>
              <w:lang w:val="en-GB" w:eastAsia="en-GB"/>
            </w:rPr>
          </w:pPr>
          <w:ins w:id="528"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"_Toc516764700"</w:instrText>
            </w:r>
            <w:r w:rsidRPr="00C740B7">
              <w:rPr>
                <w:rStyle w:val="Hyperlink"/>
                <w:noProof/>
              </w:rPr>
              <w:instrText xml:space="preserve"> </w:instrText>
            </w:r>
          </w:ins>
          <w:ins w:id="529" w:author="ENDA JAMES O'SHEA" w:date="2018-06-14T18:35:00Z">
            <w:r w:rsidRPr="00C740B7">
              <w:rPr>
                <w:rStyle w:val="Hyperlink"/>
                <w:noProof/>
              </w:rPr>
            </w:r>
          </w:ins>
          <w:ins w:id="530" w:author="ENDA JAMES O'SHEA" w:date="2018-06-14T18:34:00Z">
            <w:r w:rsidRPr="00C740B7">
              <w:rPr>
                <w:rStyle w:val="Hyperlink"/>
                <w:noProof/>
              </w:rPr>
              <w:fldChar w:fldCharType="separate"/>
            </w:r>
            <w:r w:rsidRPr="00C740B7">
              <w:rPr>
                <w:rStyle w:val="Hyperlink"/>
                <w:noProof/>
              </w:rPr>
              <w:t>Chapter xyz</w:t>
            </w:r>
            <w:r>
              <w:rPr>
                <w:noProof/>
                <w:webHidden/>
              </w:rPr>
              <w:tab/>
            </w:r>
            <w:r>
              <w:rPr>
                <w:noProof/>
                <w:webHidden/>
              </w:rPr>
              <w:fldChar w:fldCharType="begin"/>
            </w:r>
            <w:r>
              <w:rPr>
                <w:noProof/>
                <w:webHidden/>
              </w:rPr>
              <w:instrText xml:space="preserve"> PAGEREF _Toc516764700 \h </w:instrText>
            </w:r>
          </w:ins>
          <w:ins w:id="531" w:author="ENDA JAMES O'SHEA" w:date="2018-06-14T18:35:00Z">
            <w:r>
              <w:rPr>
                <w:noProof/>
                <w:webHidden/>
              </w:rPr>
            </w:r>
          </w:ins>
          <w:r>
            <w:rPr>
              <w:noProof/>
              <w:webHidden/>
            </w:rPr>
            <w:fldChar w:fldCharType="separate"/>
          </w:r>
          <w:ins w:id="532" w:author="ENDA JAMES O'SHEA" w:date="2018-06-14T18:35:00Z">
            <w:r>
              <w:rPr>
                <w:noProof/>
                <w:webHidden/>
              </w:rPr>
              <w:t>53</w:t>
            </w:r>
          </w:ins>
          <w:ins w:id="533"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right" w:leader="dot" w:pos="9016"/>
            </w:tabs>
            <w:rPr>
              <w:ins w:id="534" w:author="ENDA JAMES O'SHEA" w:date="2018-06-14T18:34:00Z"/>
              <w:rFonts w:cstheme="minorBidi"/>
              <w:noProof/>
              <w:lang w:val="en-GB" w:eastAsia="en-GB"/>
            </w:rPr>
          </w:pPr>
          <w:ins w:id="535"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"_Toc516764701"</w:instrText>
            </w:r>
            <w:r w:rsidRPr="00C740B7">
              <w:rPr>
                <w:rStyle w:val="Hyperlink"/>
                <w:noProof/>
              </w:rPr>
              <w:instrText xml:space="preserve"> </w:instrText>
            </w:r>
          </w:ins>
          <w:ins w:id="536" w:author="ENDA JAMES O'SHEA" w:date="2018-06-14T18:35:00Z">
            <w:r w:rsidRPr="00C740B7">
              <w:rPr>
                <w:rStyle w:val="Hyperlink"/>
                <w:noProof/>
              </w:rPr>
            </w:r>
          </w:ins>
          <w:ins w:id="537" w:author="ENDA JAMES O'SHEA" w:date="2018-06-14T18:34:00Z">
            <w:r w:rsidRPr="00C740B7">
              <w:rPr>
                <w:rStyle w:val="Hyperlink"/>
                <w:noProof/>
              </w:rPr>
              <w:fldChar w:fldCharType="separate"/>
            </w:r>
            <w:r w:rsidRPr="00C740B7">
              <w:rPr>
                <w:rStyle w:val="Hyperlink"/>
                <w:noProof/>
              </w:rPr>
              <w:t>Case Study 1</w:t>
            </w:r>
            <w:r>
              <w:rPr>
                <w:noProof/>
                <w:webHidden/>
              </w:rPr>
              <w:tab/>
            </w:r>
            <w:r>
              <w:rPr>
                <w:noProof/>
                <w:webHidden/>
              </w:rPr>
              <w:fldChar w:fldCharType="begin"/>
            </w:r>
            <w:r>
              <w:rPr>
                <w:noProof/>
                <w:webHidden/>
              </w:rPr>
              <w:instrText xml:space="preserve"> PAGEREF _Toc516764701 \h </w:instrText>
            </w:r>
          </w:ins>
          <w:ins w:id="538" w:author="ENDA JAMES O'SHEA" w:date="2018-06-14T18:35:00Z">
            <w:r>
              <w:rPr>
                <w:noProof/>
                <w:webHidden/>
              </w:rPr>
            </w:r>
          </w:ins>
          <w:r>
            <w:rPr>
              <w:noProof/>
              <w:webHidden/>
            </w:rPr>
            <w:fldChar w:fldCharType="separate"/>
          </w:r>
          <w:ins w:id="539" w:author="ENDA JAMES O'SHEA" w:date="2018-06-14T18:35:00Z">
            <w:r>
              <w:rPr>
                <w:noProof/>
                <w:webHidden/>
              </w:rPr>
              <w:t>53</w:t>
            </w:r>
          </w:ins>
          <w:ins w:id="540"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right" w:leader="dot" w:pos="9016"/>
            </w:tabs>
            <w:rPr>
              <w:ins w:id="541" w:author="ENDA JAMES O'SHEA" w:date="2018-06-14T18:34:00Z"/>
              <w:rFonts w:cstheme="minorBidi"/>
              <w:noProof/>
              <w:lang w:val="en-GB" w:eastAsia="en-GB"/>
            </w:rPr>
          </w:pPr>
          <w:ins w:id="542"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"_Toc516764702"</w:instrText>
            </w:r>
            <w:r w:rsidRPr="00C740B7">
              <w:rPr>
                <w:rStyle w:val="Hyperlink"/>
                <w:noProof/>
              </w:rPr>
              <w:instrText xml:space="preserve"> </w:instrText>
            </w:r>
          </w:ins>
          <w:ins w:id="543" w:author="ENDA JAMES O'SHEA" w:date="2018-06-14T18:35:00Z">
            <w:r w:rsidRPr="00C740B7">
              <w:rPr>
                <w:rStyle w:val="Hyperlink"/>
                <w:noProof/>
              </w:rPr>
            </w:r>
          </w:ins>
          <w:ins w:id="544" w:author="ENDA JAMES O'SHEA" w:date="2018-06-14T18:34:00Z">
            <w:r w:rsidRPr="00C740B7">
              <w:rPr>
                <w:rStyle w:val="Hyperlink"/>
                <w:noProof/>
              </w:rPr>
              <w:fldChar w:fldCharType="separate"/>
            </w:r>
            <w:r w:rsidRPr="00C740B7">
              <w:rPr>
                <w:rStyle w:val="Hyperlink"/>
                <w:noProof/>
              </w:rPr>
              <w:t>Case Study 2</w:t>
            </w:r>
            <w:r>
              <w:rPr>
                <w:noProof/>
                <w:webHidden/>
              </w:rPr>
              <w:tab/>
            </w:r>
            <w:r>
              <w:rPr>
                <w:noProof/>
                <w:webHidden/>
              </w:rPr>
              <w:fldChar w:fldCharType="begin"/>
            </w:r>
            <w:r>
              <w:rPr>
                <w:noProof/>
                <w:webHidden/>
              </w:rPr>
              <w:instrText xml:space="preserve"> PAGEREF _Toc516764702 \h </w:instrText>
            </w:r>
          </w:ins>
          <w:ins w:id="545" w:author="ENDA JAMES O'SHEA" w:date="2018-06-14T18:35:00Z">
            <w:r>
              <w:rPr>
                <w:noProof/>
                <w:webHidden/>
              </w:rPr>
            </w:r>
          </w:ins>
          <w:r>
            <w:rPr>
              <w:noProof/>
              <w:webHidden/>
            </w:rPr>
            <w:fldChar w:fldCharType="separate"/>
          </w:r>
          <w:ins w:id="546" w:author="ENDA JAMES O'SHEA" w:date="2018-06-14T18:35:00Z">
            <w:r>
              <w:rPr>
                <w:noProof/>
                <w:webHidden/>
              </w:rPr>
              <w:t>65</w:t>
            </w:r>
          </w:ins>
          <w:ins w:id="547"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right" w:leader="dot" w:pos="9016"/>
            </w:tabs>
            <w:rPr>
              <w:ins w:id="548" w:author="ENDA JAMES O'SHEA" w:date="2018-06-14T18:34:00Z"/>
              <w:rFonts w:cstheme="minorBidi"/>
              <w:noProof/>
              <w:lang w:val="en-GB" w:eastAsia="en-GB"/>
            </w:rPr>
          </w:pPr>
          <w:ins w:id="549"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"_Toc516764703"</w:instrText>
            </w:r>
            <w:r w:rsidRPr="00C740B7">
              <w:rPr>
                <w:rStyle w:val="Hyperlink"/>
                <w:noProof/>
              </w:rPr>
              <w:instrText xml:space="preserve"> </w:instrText>
            </w:r>
          </w:ins>
          <w:ins w:id="550" w:author="ENDA JAMES O'SHEA" w:date="2018-06-14T18:35:00Z">
            <w:r w:rsidRPr="00C740B7">
              <w:rPr>
                <w:rStyle w:val="Hyperlink"/>
                <w:noProof/>
              </w:rPr>
            </w:r>
          </w:ins>
          <w:ins w:id="551" w:author="ENDA JAMES O'SHEA" w:date="2018-06-14T18:34:00Z">
            <w:r w:rsidRPr="00C740B7">
              <w:rPr>
                <w:rStyle w:val="Hyperlink"/>
                <w:noProof/>
              </w:rPr>
              <w:fldChar w:fldCharType="separate"/>
            </w:r>
            <w:r w:rsidRPr="00C740B7">
              <w:rPr>
                <w:rStyle w:val="Hyperlink"/>
                <w:noProof/>
              </w:rPr>
              <w:t>PrefixSum</w:t>
            </w:r>
            <w:r>
              <w:rPr>
                <w:noProof/>
                <w:webHidden/>
              </w:rPr>
              <w:tab/>
            </w:r>
            <w:r>
              <w:rPr>
                <w:noProof/>
                <w:webHidden/>
              </w:rPr>
              <w:fldChar w:fldCharType="begin"/>
            </w:r>
            <w:r>
              <w:rPr>
                <w:noProof/>
                <w:webHidden/>
              </w:rPr>
              <w:instrText xml:space="preserve"> PAGEREF _Toc516764703 \h </w:instrText>
            </w:r>
          </w:ins>
          <w:ins w:id="552" w:author="ENDA JAMES O'SHEA" w:date="2018-06-14T18:35:00Z">
            <w:r>
              <w:rPr>
                <w:noProof/>
                <w:webHidden/>
              </w:rPr>
            </w:r>
          </w:ins>
          <w:r>
            <w:rPr>
              <w:noProof/>
              <w:webHidden/>
            </w:rPr>
            <w:fldChar w:fldCharType="separate"/>
          </w:r>
          <w:ins w:id="553" w:author="ENDA JAMES O'SHEA" w:date="2018-06-14T18:35:00Z">
            <w:r>
              <w:rPr>
                <w:noProof/>
                <w:webHidden/>
              </w:rPr>
              <w:t>65</w:t>
            </w:r>
          </w:ins>
          <w:ins w:id="554" w:author="ENDA JAMES O'SHEA" w:date="2018-06-14T18:34:00Z">
            <w:r>
              <w:rPr>
                <w:noProof/>
                <w:webHidden/>
              </w:rPr>
              <w:fldChar w:fldCharType="end"/>
            </w:r>
            <w:r w:rsidRPr="00C740B7">
              <w:rPr>
                <w:rStyle w:val="Hyperlink"/>
                <w:noProof/>
              </w:rPr>
              <w:fldChar w:fldCharType="end"/>
            </w:r>
          </w:ins>
        </w:p>
        <w:p w:rsidR="00C15F67" w:rsidRDefault="00C15F67">
          <w:pPr>
            <w:pStyle w:val="TOC3"/>
            <w:tabs>
              <w:tab w:val="right" w:leader="dot" w:pos="9016"/>
            </w:tabs>
            <w:rPr>
              <w:ins w:id="555" w:author="ENDA JAMES O'SHEA" w:date="2018-06-14T18:34:00Z"/>
              <w:rFonts w:cstheme="minorBidi"/>
              <w:noProof/>
              <w:lang w:val="en-GB" w:eastAsia="en-GB"/>
            </w:rPr>
          </w:pPr>
          <w:ins w:id="556"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"_Toc516764704"</w:instrText>
            </w:r>
            <w:r w:rsidRPr="00C740B7">
              <w:rPr>
                <w:rStyle w:val="Hyperlink"/>
                <w:noProof/>
              </w:rPr>
              <w:instrText xml:space="preserve"> </w:instrText>
            </w:r>
          </w:ins>
          <w:ins w:id="557" w:author="ENDA JAMES O'SHEA" w:date="2018-06-14T18:35:00Z">
            <w:r w:rsidRPr="00C740B7">
              <w:rPr>
                <w:rStyle w:val="Hyperlink"/>
                <w:noProof/>
              </w:rPr>
            </w:r>
          </w:ins>
          <w:ins w:id="558" w:author="ENDA JAMES O'SHEA" w:date="2018-06-14T18:34:00Z">
            <w:r w:rsidRPr="00C740B7">
              <w:rPr>
                <w:rStyle w:val="Hyperlink"/>
                <w:noProof/>
              </w:rPr>
              <w:fldChar w:fldCharType="separate"/>
            </w:r>
            <w:r w:rsidRPr="00C740B7">
              <w:rPr>
                <w:rStyle w:val="Hyperlink"/>
                <w:noProof/>
              </w:rPr>
              <w:t>Trace of ‘pow2’ specification error</w:t>
            </w:r>
            <w:r>
              <w:rPr>
                <w:noProof/>
                <w:webHidden/>
              </w:rPr>
              <w:tab/>
            </w:r>
            <w:r>
              <w:rPr>
                <w:noProof/>
                <w:webHidden/>
              </w:rPr>
              <w:fldChar w:fldCharType="begin"/>
            </w:r>
            <w:r>
              <w:rPr>
                <w:noProof/>
                <w:webHidden/>
              </w:rPr>
              <w:instrText xml:space="preserve"> PAGEREF _Toc516764704 \h </w:instrText>
            </w:r>
          </w:ins>
          <w:ins w:id="559" w:author="ENDA JAMES O'SHEA" w:date="2018-06-14T18:35:00Z">
            <w:r>
              <w:rPr>
                <w:noProof/>
                <w:webHidden/>
              </w:rPr>
            </w:r>
          </w:ins>
          <w:r>
            <w:rPr>
              <w:noProof/>
              <w:webHidden/>
            </w:rPr>
            <w:fldChar w:fldCharType="separate"/>
          </w:r>
          <w:ins w:id="560" w:author="ENDA JAMES O'SHEA" w:date="2018-06-14T18:35:00Z">
            <w:r>
              <w:rPr>
                <w:noProof/>
                <w:webHidden/>
              </w:rPr>
              <w:t>68</w:t>
            </w:r>
          </w:ins>
          <w:ins w:id="561" w:author="ENDA JAMES O'SHEA" w:date="2018-06-14T18:34:00Z">
            <w:r>
              <w:rPr>
                <w:noProof/>
                <w:webHidden/>
              </w:rPr>
              <w:fldChar w:fldCharType="end"/>
            </w:r>
            <w:r w:rsidRPr="00C740B7">
              <w:rPr>
                <w:rStyle w:val="Hyperlink"/>
                <w:noProof/>
              </w:rPr>
              <w:fldChar w:fldCharType="end"/>
            </w:r>
          </w:ins>
        </w:p>
        <w:p w:rsidR="00C15F67" w:rsidRDefault="00C15F67">
          <w:pPr>
            <w:pStyle w:val="TOC2"/>
            <w:tabs>
              <w:tab w:val="left" w:pos="1540"/>
              <w:tab w:val="right" w:leader="dot" w:pos="9016"/>
            </w:tabs>
            <w:rPr>
              <w:ins w:id="562" w:author="ENDA JAMES O'SHEA" w:date="2018-06-14T18:34:00Z"/>
              <w:rFonts w:cstheme="minorBidi"/>
              <w:noProof/>
              <w:lang w:val="en-GB" w:eastAsia="en-GB"/>
            </w:rPr>
          </w:pPr>
          <w:ins w:id="563" w:author="ENDA JAMES O'SHEA" w:date="2018-06-14T18:34:00Z">
            <w:r w:rsidRPr="00C740B7">
              <w:rPr>
                <w:rStyle w:val="Hyperlink"/>
                <w:noProof/>
              </w:rPr>
              <w:fldChar w:fldCharType="begin"/>
            </w:r>
            <w:r w:rsidRPr="00C740B7">
              <w:rPr>
                <w:rStyle w:val="Hyperlink"/>
                <w:noProof/>
              </w:rPr>
              <w:instrText xml:space="preserve"> </w:instrText>
            </w:r>
            <w:r>
              <w:rPr>
                <w:noProof/>
              </w:rPr>
              <w:instrText>HYPERLINK \l "_Toc516764705"</w:instrText>
            </w:r>
            <w:r w:rsidRPr="00C740B7">
              <w:rPr>
                <w:rStyle w:val="Hyperlink"/>
                <w:noProof/>
              </w:rPr>
              <w:instrText xml:space="preserve"> </w:instrText>
            </w:r>
          </w:ins>
          <w:ins w:id="564" w:author="ENDA JAMES O'SHEA" w:date="2018-06-14T18:35:00Z">
            <w:r w:rsidRPr="00C740B7">
              <w:rPr>
                <w:rStyle w:val="Hyperlink"/>
                <w:noProof/>
              </w:rPr>
            </w:r>
          </w:ins>
          <w:ins w:id="565" w:author="ENDA JAMES O'SHEA" w:date="2018-06-14T18:34:00Z">
            <w:r w:rsidRPr="00C740B7">
              <w:rPr>
                <w:rStyle w:val="Hyperlink"/>
                <w:noProof/>
              </w:rPr>
              <w:fldChar w:fldCharType="separate"/>
            </w:r>
            <w:r w:rsidRPr="00C740B7">
              <w:rPr>
                <w:rStyle w:val="Hyperlink"/>
                <w:noProof/>
              </w:rPr>
              <w:t>Appendix 5</w:t>
            </w:r>
            <w:r>
              <w:rPr>
                <w:rFonts w:cstheme="minorBidi"/>
                <w:noProof/>
                <w:lang w:val="en-GB" w:eastAsia="en-GB"/>
              </w:rPr>
              <w:tab/>
            </w:r>
            <w:r w:rsidRPr="00C740B7">
              <w:rPr>
                <w:rStyle w:val="Hyperlink"/>
                <w:noProof/>
              </w:rPr>
              <w:t xml:space="preserve"> Taught M.Sc. Dissertation Guidelines (valid from Oct 2015)</w:t>
            </w:r>
            <w:r>
              <w:rPr>
                <w:noProof/>
                <w:webHidden/>
              </w:rPr>
              <w:tab/>
            </w:r>
            <w:r>
              <w:rPr>
                <w:noProof/>
                <w:webHidden/>
              </w:rPr>
              <w:fldChar w:fldCharType="begin"/>
            </w:r>
            <w:r>
              <w:rPr>
                <w:noProof/>
                <w:webHidden/>
              </w:rPr>
              <w:instrText xml:space="preserve"> PAGEREF _Toc516764705 \h </w:instrText>
            </w:r>
          </w:ins>
          <w:ins w:id="566" w:author="ENDA JAMES O'SHEA" w:date="2018-06-14T18:35:00Z">
            <w:r>
              <w:rPr>
                <w:noProof/>
                <w:webHidden/>
              </w:rPr>
            </w:r>
          </w:ins>
          <w:r>
            <w:rPr>
              <w:noProof/>
              <w:webHidden/>
            </w:rPr>
            <w:fldChar w:fldCharType="separate"/>
          </w:r>
          <w:ins w:id="567" w:author="ENDA JAMES O'SHEA" w:date="2018-06-14T18:35:00Z">
            <w:r>
              <w:rPr>
                <w:noProof/>
                <w:webHidden/>
              </w:rPr>
              <w:t>88</w:t>
            </w:r>
          </w:ins>
          <w:ins w:id="568" w:author="ENDA JAMES O'SHEA" w:date="2018-06-14T18:34:00Z">
            <w:r>
              <w:rPr>
                <w:noProof/>
                <w:webHidden/>
              </w:rPr>
              <w:fldChar w:fldCharType="end"/>
            </w:r>
            <w:r w:rsidRPr="00C740B7">
              <w:rPr>
                <w:rStyle w:val="Hyperlink"/>
                <w:noProof/>
              </w:rPr>
              <w:fldChar w:fldCharType="end"/>
            </w:r>
          </w:ins>
        </w:p>
        <w:p w:rsidR="00DB24BF" w:rsidRPr="00C15F67" w:rsidDel="00C15F67" w:rsidRDefault="00DB24BF">
          <w:pPr>
            <w:pStyle w:val="TOC1"/>
            <w:tabs>
              <w:tab w:val="right" w:leader="dot" w:pos="9016"/>
            </w:tabs>
            <w:rPr>
              <w:del w:id="569" w:author="ENDA JAMES O'SHEA" w:date="2018-06-14T18:34:00Z"/>
              <w:rFonts w:asciiTheme="minorHAnsi" w:eastAsiaTheme="minorEastAsia" w:hAnsiTheme="minorHAnsi"/>
              <w:noProof/>
              <w:sz w:val="18"/>
              <w:lang w:val="en-GB" w:eastAsia="en-GB"/>
              <w:rPrChange w:id="570" w:author="ENDA JAMES O'SHEA" w:date="2018-06-14T18:34:00Z">
                <w:rPr>
                  <w:del w:id="571" w:author="ENDA JAMES O'SHEA" w:date="2018-06-14T18:34:00Z"/>
                  <w:rFonts w:asciiTheme="minorHAnsi" w:eastAsiaTheme="minorEastAsia" w:hAnsiTheme="minorHAnsi"/>
                  <w:noProof/>
                  <w:sz w:val="22"/>
                  <w:lang w:val="en-GB" w:eastAsia="en-GB"/>
                </w:rPr>
              </w:rPrChange>
            </w:rPr>
          </w:pPr>
          <w:del w:id="572" w:author="ENDA JAMES O'SHEA" w:date="2018-06-14T18:34:00Z">
            <w:r w:rsidRPr="00C15F67" w:rsidDel="00C15F67">
              <w:rPr>
                <w:noProof/>
                <w:sz w:val="28"/>
                <w:lang w:val="en-GB"/>
                <w:rPrChange w:id="573" w:author="ENDA JAMES O'SHEA" w:date="2018-06-14T18:34:00Z">
                  <w:rPr>
                    <w:rStyle w:val="Hyperlink"/>
                    <w:noProof/>
                    <w:lang w:val="en-GB"/>
                  </w:rPr>
                </w:rPrChange>
              </w:rPr>
              <w:delText>Dissertation Title</w:delText>
            </w:r>
            <w:r w:rsidRPr="00C15F67" w:rsidDel="00C15F67">
              <w:rPr>
                <w:noProof/>
                <w:webHidden/>
                <w:sz w:val="28"/>
                <w:rPrChange w:id="574" w:author="ENDA JAMES O'SHEA" w:date="2018-06-14T18:34:00Z">
                  <w:rPr>
                    <w:noProof/>
                    <w:webHidden/>
                  </w:rPr>
                </w:rPrChange>
              </w:rPr>
              <w:tab/>
              <w:delText>i</w:delText>
            </w:r>
          </w:del>
        </w:p>
        <w:p w:rsidR="00DB24BF" w:rsidRPr="00C15F67" w:rsidDel="00C15F67" w:rsidRDefault="00DB24BF">
          <w:pPr>
            <w:pStyle w:val="TOC2"/>
            <w:tabs>
              <w:tab w:val="right" w:leader="dot" w:pos="9016"/>
            </w:tabs>
            <w:rPr>
              <w:del w:id="575" w:author="ENDA JAMES O'SHEA" w:date="2018-06-14T18:34:00Z"/>
              <w:rFonts w:cstheme="minorBidi"/>
              <w:noProof/>
              <w:sz w:val="18"/>
              <w:lang w:val="en-GB" w:eastAsia="en-GB"/>
              <w:rPrChange w:id="576" w:author="ENDA JAMES O'SHEA" w:date="2018-06-14T18:34:00Z">
                <w:rPr>
                  <w:del w:id="577" w:author="ENDA JAMES O'SHEA" w:date="2018-06-14T18:34:00Z"/>
                  <w:rFonts w:cstheme="minorBidi"/>
                  <w:noProof/>
                  <w:lang w:val="en-GB" w:eastAsia="en-GB"/>
                </w:rPr>
              </w:rPrChange>
            </w:rPr>
          </w:pPr>
          <w:del w:id="578" w:author="ENDA JAMES O'SHEA" w:date="2018-06-14T18:34:00Z">
            <w:r w:rsidRPr="00C15F67" w:rsidDel="00C15F67">
              <w:rPr>
                <w:noProof/>
                <w:sz w:val="18"/>
                <w:rPrChange w:id="579" w:author="ENDA JAMES O'SHEA" w:date="2018-06-14T18:34:00Z">
                  <w:rPr>
                    <w:rStyle w:val="Hyperlink"/>
                    <w:noProof/>
                  </w:rPr>
                </w:rPrChange>
              </w:rPr>
              <w:delText>Declaration</w:delText>
            </w:r>
            <w:r w:rsidRPr="00C15F67" w:rsidDel="00C15F67">
              <w:rPr>
                <w:noProof/>
                <w:webHidden/>
                <w:sz w:val="18"/>
                <w:rPrChange w:id="580" w:author="ENDA JAMES O'SHEA" w:date="2018-06-14T18:34:00Z">
                  <w:rPr>
                    <w:noProof/>
                    <w:webHidden/>
                  </w:rPr>
                </w:rPrChange>
              </w:rPr>
              <w:tab/>
              <w:delText>i</w:delText>
            </w:r>
          </w:del>
        </w:p>
        <w:p w:rsidR="00DB24BF" w:rsidRPr="00C15F67" w:rsidDel="00C15F67" w:rsidRDefault="00DB24BF">
          <w:pPr>
            <w:pStyle w:val="TOC2"/>
            <w:tabs>
              <w:tab w:val="right" w:leader="dot" w:pos="9016"/>
            </w:tabs>
            <w:rPr>
              <w:del w:id="581" w:author="ENDA JAMES O'SHEA" w:date="2018-06-14T18:34:00Z"/>
              <w:rFonts w:cstheme="minorBidi"/>
              <w:noProof/>
              <w:sz w:val="18"/>
              <w:lang w:val="en-GB" w:eastAsia="en-GB"/>
              <w:rPrChange w:id="582" w:author="ENDA JAMES O'SHEA" w:date="2018-06-14T18:34:00Z">
                <w:rPr>
                  <w:del w:id="583" w:author="ENDA JAMES O'SHEA" w:date="2018-06-14T18:34:00Z"/>
                  <w:rFonts w:cstheme="minorBidi"/>
                  <w:noProof/>
                  <w:lang w:val="en-GB" w:eastAsia="en-GB"/>
                </w:rPr>
              </w:rPrChange>
            </w:rPr>
          </w:pPr>
          <w:del w:id="584" w:author="ENDA JAMES O'SHEA" w:date="2018-06-14T18:34:00Z">
            <w:r w:rsidRPr="00C15F67" w:rsidDel="00C15F67">
              <w:rPr>
                <w:noProof/>
                <w:sz w:val="18"/>
                <w:rPrChange w:id="585" w:author="ENDA JAMES O'SHEA" w:date="2018-06-14T18:34:00Z">
                  <w:rPr>
                    <w:rStyle w:val="Hyperlink"/>
                    <w:noProof/>
                  </w:rPr>
                </w:rPrChange>
              </w:rPr>
              <w:delText>Acknowledgements</w:delText>
            </w:r>
            <w:r w:rsidRPr="00C15F67" w:rsidDel="00C15F67">
              <w:rPr>
                <w:noProof/>
                <w:webHidden/>
                <w:sz w:val="18"/>
                <w:rPrChange w:id="586" w:author="ENDA JAMES O'SHEA" w:date="2018-06-14T18:34:00Z">
                  <w:rPr>
                    <w:noProof/>
                    <w:webHidden/>
                  </w:rPr>
                </w:rPrChange>
              </w:rPr>
              <w:tab/>
              <w:delText>ii</w:delText>
            </w:r>
          </w:del>
        </w:p>
        <w:p w:rsidR="00DB24BF" w:rsidRPr="00C15F67" w:rsidDel="00C15F67" w:rsidRDefault="00DB24BF">
          <w:pPr>
            <w:pStyle w:val="TOC2"/>
            <w:tabs>
              <w:tab w:val="right" w:leader="dot" w:pos="9016"/>
            </w:tabs>
            <w:rPr>
              <w:del w:id="587" w:author="ENDA JAMES O'SHEA" w:date="2018-06-14T18:34:00Z"/>
              <w:rFonts w:cstheme="minorBidi"/>
              <w:noProof/>
              <w:sz w:val="18"/>
              <w:lang w:val="en-GB" w:eastAsia="en-GB"/>
              <w:rPrChange w:id="588" w:author="ENDA JAMES O'SHEA" w:date="2018-06-14T18:34:00Z">
                <w:rPr>
                  <w:del w:id="589" w:author="ENDA JAMES O'SHEA" w:date="2018-06-14T18:34:00Z"/>
                  <w:rFonts w:cstheme="minorBidi"/>
                  <w:noProof/>
                  <w:lang w:val="en-GB" w:eastAsia="en-GB"/>
                </w:rPr>
              </w:rPrChange>
            </w:rPr>
          </w:pPr>
          <w:del w:id="590" w:author="ENDA JAMES O'SHEA" w:date="2018-06-14T18:34:00Z">
            <w:r w:rsidRPr="00C15F67" w:rsidDel="00C15F67">
              <w:rPr>
                <w:noProof/>
                <w:sz w:val="18"/>
                <w:rPrChange w:id="591" w:author="ENDA JAMES O'SHEA" w:date="2018-06-14T18:34:00Z">
                  <w:rPr>
                    <w:rStyle w:val="Hyperlink"/>
                    <w:noProof/>
                  </w:rPr>
                </w:rPrChange>
              </w:rPr>
              <w:delText>Abstract</w:delText>
            </w:r>
            <w:r w:rsidRPr="00C15F67" w:rsidDel="00C15F67">
              <w:rPr>
                <w:noProof/>
                <w:webHidden/>
                <w:sz w:val="18"/>
                <w:rPrChange w:id="592" w:author="ENDA JAMES O'SHEA" w:date="2018-06-14T18:34:00Z">
                  <w:rPr>
                    <w:noProof/>
                    <w:webHidden/>
                  </w:rPr>
                </w:rPrChange>
              </w:rPr>
              <w:tab/>
              <w:delText>iii</w:delText>
            </w:r>
          </w:del>
        </w:p>
        <w:p w:rsidR="00DB24BF" w:rsidRPr="00C15F67" w:rsidDel="00C15F67" w:rsidRDefault="00DB24BF">
          <w:pPr>
            <w:pStyle w:val="TOC2"/>
            <w:tabs>
              <w:tab w:val="right" w:leader="dot" w:pos="9016"/>
            </w:tabs>
            <w:rPr>
              <w:del w:id="593" w:author="ENDA JAMES O'SHEA" w:date="2018-06-14T18:34:00Z"/>
              <w:rFonts w:cstheme="minorBidi"/>
              <w:noProof/>
              <w:sz w:val="18"/>
              <w:lang w:val="en-GB" w:eastAsia="en-GB"/>
              <w:rPrChange w:id="594" w:author="ENDA JAMES O'SHEA" w:date="2018-06-14T18:34:00Z">
                <w:rPr>
                  <w:del w:id="595" w:author="ENDA JAMES O'SHEA" w:date="2018-06-14T18:34:00Z"/>
                  <w:rFonts w:cstheme="minorBidi"/>
                  <w:noProof/>
                  <w:lang w:val="en-GB" w:eastAsia="en-GB"/>
                </w:rPr>
              </w:rPrChange>
            </w:rPr>
          </w:pPr>
          <w:del w:id="596" w:author="ENDA JAMES O'SHEA" w:date="2018-06-14T18:34:00Z">
            <w:r w:rsidRPr="00C15F67" w:rsidDel="00C15F67">
              <w:rPr>
                <w:noProof/>
                <w:sz w:val="18"/>
                <w:rPrChange w:id="597" w:author="ENDA JAMES O'SHEA" w:date="2018-06-14T18:34:00Z">
                  <w:rPr>
                    <w:rStyle w:val="Hyperlink"/>
                    <w:noProof/>
                  </w:rPr>
                </w:rPrChange>
              </w:rPr>
              <w:delText>List of Figures</w:delText>
            </w:r>
            <w:r w:rsidRPr="00C15F67" w:rsidDel="00C15F67">
              <w:rPr>
                <w:noProof/>
                <w:webHidden/>
                <w:sz w:val="18"/>
                <w:rPrChange w:id="598" w:author="ENDA JAMES O'SHEA" w:date="2018-06-14T18:34:00Z">
                  <w:rPr>
                    <w:noProof/>
                    <w:webHidden/>
                  </w:rPr>
                </w:rPrChange>
              </w:rPr>
              <w:tab/>
              <w:delText>iv</w:delText>
            </w:r>
          </w:del>
        </w:p>
        <w:p w:rsidR="00DB24BF" w:rsidRPr="00C15F67" w:rsidDel="00C15F67" w:rsidRDefault="00DB24BF">
          <w:pPr>
            <w:pStyle w:val="TOC2"/>
            <w:tabs>
              <w:tab w:val="right" w:leader="dot" w:pos="9016"/>
            </w:tabs>
            <w:rPr>
              <w:del w:id="599" w:author="ENDA JAMES O'SHEA" w:date="2018-06-14T18:34:00Z"/>
              <w:rFonts w:cstheme="minorBidi"/>
              <w:noProof/>
              <w:sz w:val="18"/>
              <w:lang w:val="en-GB" w:eastAsia="en-GB"/>
              <w:rPrChange w:id="600" w:author="ENDA JAMES O'SHEA" w:date="2018-06-14T18:34:00Z">
                <w:rPr>
                  <w:del w:id="601" w:author="ENDA JAMES O'SHEA" w:date="2018-06-14T18:34:00Z"/>
                  <w:rFonts w:cstheme="minorBidi"/>
                  <w:noProof/>
                  <w:lang w:val="en-GB" w:eastAsia="en-GB"/>
                </w:rPr>
              </w:rPrChange>
            </w:rPr>
          </w:pPr>
          <w:del w:id="602" w:author="ENDA JAMES O'SHEA" w:date="2018-06-14T18:34:00Z">
            <w:r w:rsidRPr="00C15F67" w:rsidDel="00C15F67">
              <w:rPr>
                <w:noProof/>
                <w:sz w:val="18"/>
                <w:rPrChange w:id="603" w:author="ENDA JAMES O'SHEA" w:date="2018-06-14T18:34:00Z">
                  <w:rPr>
                    <w:rStyle w:val="Hyperlink"/>
                    <w:noProof/>
                  </w:rPr>
                </w:rPrChange>
              </w:rPr>
              <w:delText>List of Tables</w:delText>
            </w:r>
            <w:r w:rsidRPr="00C15F67" w:rsidDel="00C15F67">
              <w:rPr>
                <w:noProof/>
                <w:webHidden/>
                <w:sz w:val="18"/>
                <w:rPrChange w:id="604" w:author="ENDA JAMES O'SHEA" w:date="2018-06-14T18:34:00Z">
                  <w:rPr>
                    <w:noProof/>
                    <w:webHidden/>
                  </w:rPr>
                </w:rPrChange>
              </w:rPr>
              <w:tab/>
              <w:delText>iv</w:delText>
            </w:r>
          </w:del>
        </w:p>
        <w:p w:rsidR="00DB24BF" w:rsidRPr="00C15F67" w:rsidDel="00C15F67" w:rsidRDefault="00DB24BF">
          <w:pPr>
            <w:pStyle w:val="TOC1"/>
            <w:tabs>
              <w:tab w:val="right" w:leader="dot" w:pos="9016"/>
            </w:tabs>
            <w:rPr>
              <w:del w:id="605" w:author="ENDA JAMES O'SHEA" w:date="2018-06-14T18:34:00Z"/>
              <w:rFonts w:asciiTheme="minorHAnsi" w:eastAsiaTheme="minorEastAsia" w:hAnsiTheme="minorHAnsi"/>
              <w:noProof/>
              <w:sz w:val="18"/>
              <w:lang w:val="en-GB" w:eastAsia="en-GB"/>
              <w:rPrChange w:id="606" w:author="ENDA JAMES O'SHEA" w:date="2018-06-14T18:34:00Z">
                <w:rPr>
                  <w:del w:id="607" w:author="ENDA JAMES O'SHEA" w:date="2018-06-14T18:34:00Z"/>
                  <w:rFonts w:asciiTheme="minorHAnsi" w:eastAsiaTheme="minorEastAsia" w:hAnsiTheme="minorHAnsi"/>
                  <w:noProof/>
                  <w:sz w:val="22"/>
                  <w:lang w:val="en-GB" w:eastAsia="en-GB"/>
                </w:rPr>
              </w:rPrChange>
            </w:rPr>
          </w:pPr>
          <w:del w:id="608" w:author="ENDA JAMES O'SHEA" w:date="2018-06-14T18:34:00Z">
            <w:r w:rsidRPr="00C15F67" w:rsidDel="00C15F67">
              <w:rPr>
                <w:noProof/>
                <w:sz w:val="28"/>
                <w:rPrChange w:id="609" w:author="ENDA JAMES O'SHEA" w:date="2018-06-14T18:34:00Z">
                  <w:rPr>
                    <w:rStyle w:val="Hyperlink"/>
                    <w:noProof/>
                  </w:rPr>
                </w:rPrChange>
              </w:rPr>
              <w:delText>Chapter One: Introduction</w:delText>
            </w:r>
            <w:r w:rsidRPr="00C15F67" w:rsidDel="00C15F67">
              <w:rPr>
                <w:noProof/>
                <w:webHidden/>
                <w:sz w:val="28"/>
                <w:rPrChange w:id="610" w:author="ENDA JAMES O'SHEA" w:date="2018-06-14T18:34:00Z">
                  <w:rPr>
                    <w:noProof/>
                    <w:webHidden/>
                  </w:rPr>
                </w:rPrChange>
              </w:rPr>
              <w:tab/>
              <w:delText>1</w:delText>
            </w:r>
          </w:del>
        </w:p>
        <w:p w:rsidR="00DB24BF" w:rsidRPr="00C15F67" w:rsidDel="00C15F67" w:rsidRDefault="00DB24BF">
          <w:pPr>
            <w:pStyle w:val="TOC2"/>
            <w:tabs>
              <w:tab w:val="right" w:leader="dot" w:pos="9016"/>
            </w:tabs>
            <w:rPr>
              <w:del w:id="611" w:author="ENDA JAMES O'SHEA" w:date="2018-06-14T18:34:00Z"/>
              <w:rFonts w:cstheme="minorBidi"/>
              <w:noProof/>
              <w:sz w:val="18"/>
              <w:lang w:val="en-GB" w:eastAsia="en-GB"/>
              <w:rPrChange w:id="612" w:author="ENDA JAMES O'SHEA" w:date="2018-06-14T18:34:00Z">
                <w:rPr>
                  <w:del w:id="613" w:author="ENDA JAMES O'SHEA" w:date="2018-06-14T18:34:00Z"/>
                  <w:rFonts w:cstheme="minorBidi"/>
                  <w:noProof/>
                  <w:lang w:val="en-GB" w:eastAsia="en-GB"/>
                </w:rPr>
              </w:rPrChange>
            </w:rPr>
          </w:pPr>
          <w:del w:id="614" w:author="ENDA JAMES O'SHEA" w:date="2018-06-14T18:34:00Z">
            <w:r w:rsidRPr="00C15F67" w:rsidDel="00C15F67">
              <w:rPr>
                <w:noProof/>
                <w:sz w:val="18"/>
                <w:rPrChange w:id="615" w:author="ENDA JAMES O'SHEA" w:date="2018-06-14T18:34:00Z">
                  <w:rPr>
                    <w:rStyle w:val="Hyperlink"/>
                    <w:noProof/>
                  </w:rPr>
                </w:rPrChange>
              </w:rPr>
              <w:delText>Summary</w:delText>
            </w:r>
            <w:r w:rsidRPr="00C15F67" w:rsidDel="00C15F67">
              <w:rPr>
                <w:noProof/>
                <w:webHidden/>
                <w:sz w:val="18"/>
                <w:rPrChange w:id="616" w:author="ENDA JAMES O'SHEA" w:date="2018-06-14T18:34:00Z">
                  <w:rPr>
                    <w:noProof/>
                    <w:webHidden/>
                  </w:rPr>
                </w:rPrChange>
              </w:rPr>
              <w:tab/>
              <w:delText>1</w:delText>
            </w:r>
          </w:del>
        </w:p>
        <w:p w:rsidR="00DB24BF" w:rsidRPr="00C15F67" w:rsidDel="00C15F67" w:rsidRDefault="00DB24BF">
          <w:pPr>
            <w:pStyle w:val="TOC2"/>
            <w:tabs>
              <w:tab w:val="left" w:pos="880"/>
              <w:tab w:val="right" w:leader="dot" w:pos="9016"/>
            </w:tabs>
            <w:rPr>
              <w:del w:id="617" w:author="ENDA JAMES O'SHEA" w:date="2018-06-14T18:34:00Z"/>
              <w:rFonts w:cstheme="minorBidi"/>
              <w:noProof/>
              <w:sz w:val="18"/>
              <w:lang w:val="en-GB" w:eastAsia="en-GB"/>
              <w:rPrChange w:id="618" w:author="ENDA JAMES O'SHEA" w:date="2018-06-14T18:34:00Z">
                <w:rPr>
                  <w:del w:id="619" w:author="ENDA JAMES O'SHEA" w:date="2018-06-14T18:34:00Z"/>
                  <w:rFonts w:cstheme="minorBidi"/>
                  <w:noProof/>
                  <w:lang w:val="en-GB" w:eastAsia="en-GB"/>
                </w:rPr>
              </w:rPrChange>
            </w:rPr>
          </w:pPr>
          <w:del w:id="620" w:author="ENDA JAMES O'SHEA" w:date="2018-06-14T18:34:00Z">
            <w:r w:rsidRPr="00C15F67" w:rsidDel="00C15F67">
              <w:rPr>
                <w:noProof/>
                <w:sz w:val="18"/>
                <w:rPrChange w:id="621" w:author="ENDA JAMES O'SHEA" w:date="2018-06-14T18:34:00Z">
                  <w:rPr>
                    <w:rStyle w:val="Hyperlink"/>
                    <w:noProof/>
                  </w:rPr>
                </w:rPrChange>
              </w:rPr>
              <w:delText>1.1</w:delText>
            </w:r>
            <w:r w:rsidRPr="00C15F67" w:rsidDel="00C15F67">
              <w:rPr>
                <w:rFonts w:cstheme="minorBidi"/>
                <w:noProof/>
                <w:sz w:val="18"/>
                <w:lang w:val="en-GB" w:eastAsia="en-GB"/>
                <w:rPrChange w:id="622" w:author="ENDA JAMES O'SHEA" w:date="2018-06-14T18:34:00Z">
                  <w:rPr>
                    <w:rFonts w:cstheme="minorBidi"/>
                    <w:noProof/>
                    <w:lang w:val="en-GB" w:eastAsia="en-GB"/>
                  </w:rPr>
                </w:rPrChange>
              </w:rPr>
              <w:tab/>
            </w:r>
            <w:r w:rsidRPr="00C15F67" w:rsidDel="00C15F67">
              <w:rPr>
                <w:noProof/>
                <w:sz w:val="18"/>
                <w:rPrChange w:id="623" w:author="ENDA JAMES O'SHEA" w:date="2018-06-14T18:34:00Z">
                  <w:rPr>
                    <w:rStyle w:val="Hyperlink"/>
                    <w:noProof/>
                  </w:rPr>
                </w:rPrChange>
              </w:rPr>
              <w:delText>Overview</w:delText>
            </w:r>
            <w:r w:rsidRPr="00C15F67" w:rsidDel="00C15F67">
              <w:rPr>
                <w:noProof/>
                <w:webHidden/>
                <w:sz w:val="18"/>
                <w:rPrChange w:id="624" w:author="ENDA JAMES O'SHEA" w:date="2018-06-14T18:34:00Z">
                  <w:rPr>
                    <w:noProof/>
                    <w:webHidden/>
                  </w:rPr>
                </w:rPrChange>
              </w:rPr>
              <w:tab/>
              <w:delText>1</w:delText>
            </w:r>
          </w:del>
        </w:p>
        <w:p w:rsidR="00DB24BF" w:rsidRPr="00C15F67" w:rsidDel="00C15F67" w:rsidRDefault="00DB24BF">
          <w:pPr>
            <w:pStyle w:val="TOC2"/>
            <w:tabs>
              <w:tab w:val="left" w:pos="880"/>
              <w:tab w:val="right" w:leader="dot" w:pos="9016"/>
            </w:tabs>
            <w:rPr>
              <w:del w:id="625" w:author="ENDA JAMES O'SHEA" w:date="2018-06-14T18:34:00Z"/>
              <w:rFonts w:cstheme="minorBidi"/>
              <w:noProof/>
              <w:sz w:val="18"/>
              <w:lang w:val="en-GB" w:eastAsia="en-GB"/>
              <w:rPrChange w:id="626" w:author="ENDA JAMES O'SHEA" w:date="2018-06-14T18:34:00Z">
                <w:rPr>
                  <w:del w:id="627" w:author="ENDA JAMES O'SHEA" w:date="2018-06-14T18:34:00Z"/>
                  <w:rFonts w:cstheme="minorBidi"/>
                  <w:noProof/>
                  <w:lang w:val="en-GB" w:eastAsia="en-GB"/>
                </w:rPr>
              </w:rPrChange>
            </w:rPr>
          </w:pPr>
          <w:del w:id="628" w:author="ENDA JAMES O'SHEA" w:date="2018-06-14T18:34:00Z">
            <w:r w:rsidRPr="00C15F67" w:rsidDel="00C15F67">
              <w:rPr>
                <w:noProof/>
                <w:sz w:val="18"/>
                <w:rPrChange w:id="629" w:author="ENDA JAMES O'SHEA" w:date="2018-06-14T18:34:00Z">
                  <w:rPr>
                    <w:rStyle w:val="Hyperlink"/>
                    <w:noProof/>
                  </w:rPr>
                </w:rPrChange>
              </w:rPr>
              <w:delText>1.2</w:delText>
            </w:r>
            <w:r w:rsidRPr="00C15F67" w:rsidDel="00C15F67">
              <w:rPr>
                <w:rFonts w:cstheme="minorBidi"/>
                <w:noProof/>
                <w:sz w:val="18"/>
                <w:lang w:val="en-GB" w:eastAsia="en-GB"/>
                <w:rPrChange w:id="630" w:author="ENDA JAMES O'SHEA" w:date="2018-06-14T18:34:00Z">
                  <w:rPr>
                    <w:rFonts w:cstheme="minorBidi"/>
                    <w:noProof/>
                    <w:lang w:val="en-GB" w:eastAsia="en-GB"/>
                  </w:rPr>
                </w:rPrChange>
              </w:rPr>
              <w:tab/>
            </w:r>
            <w:r w:rsidRPr="00C15F67" w:rsidDel="00C15F67">
              <w:rPr>
                <w:noProof/>
                <w:sz w:val="18"/>
                <w:rPrChange w:id="631" w:author="ENDA JAMES O'SHEA" w:date="2018-06-14T18:34:00Z">
                  <w:rPr>
                    <w:rStyle w:val="Hyperlink"/>
                    <w:noProof/>
                  </w:rPr>
                </w:rPrChange>
              </w:rPr>
              <w:delText>Motivation</w:delText>
            </w:r>
            <w:r w:rsidRPr="00C15F67" w:rsidDel="00C15F67">
              <w:rPr>
                <w:noProof/>
                <w:webHidden/>
                <w:sz w:val="18"/>
                <w:rPrChange w:id="632" w:author="ENDA JAMES O'SHEA" w:date="2018-06-14T18:34:00Z">
                  <w:rPr>
                    <w:noProof/>
                    <w:webHidden/>
                  </w:rPr>
                </w:rPrChange>
              </w:rPr>
              <w:tab/>
              <w:delText>1</w:delText>
            </w:r>
          </w:del>
        </w:p>
        <w:p w:rsidR="00DB24BF" w:rsidRPr="00C15F67" w:rsidDel="00C15F67" w:rsidRDefault="00DB24BF">
          <w:pPr>
            <w:pStyle w:val="TOC2"/>
            <w:tabs>
              <w:tab w:val="left" w:pos="880"/>
              <w:tab w:val="right" w:leader="dot" w:pos="9016"/>
            </w:tabs>
            <w:rPr>
              <w:del w:id="633" w:author="ENDA JAMES O'SHEA" w:date="2018-06-14T18:34:00Z"/>
              <w:rFonts w:cstheme="minorBidi"/>
              <w:noProof/>
              <w:sz w:val="18"/>
              <w:lang w:val="en-GB" w:eastAsia="en-GB"/>
              <w:rPrChange w:id="634" w:author="ENDA JAMES O'SHEA" w:date="2018-06-14T18:34:00Z">
                <w:rPr>
                  <w:del w:id="635" w:author="ENDA JAMES O'SHEA" w:date="2018-06-14T18:34:00Z"/>
                  <w:rFonts w:cstheme="minorBidi"/>
                  <w:noProof/>
                  <w:lang w:val="en-GB" w:eastAsia="en-GB"/>
                </w:rPr>
              </w:rPrChange>
            </w:rPr>
          </w:pPr>
          <w:del w:id="636" w:author="ENDA JAMES O'SHEA" w:date="2018-06-14T18:34:00Z">
            <w:r w:rsidRPr="00C15F67" w:rsidDel="00C15F67">
              <w:rPr>
                <w:noProof/>
                <w:sz w:val="18"/>
                <w:rPrChange w:id="637" w:author="ENDA JAMES O'SHEA" w:date="2018-06-14T18:34:00Z">
                  <w:rPr>
                    <w:rStyle w:val="Hyperlink"/>
                    <w:noProof/>
                  </w:rPr>
                </w:rPrChange>
              </w:rPr>
              <w:delText>1.3</w:delText>
            </w:r>
            <w:r w:rsidRPr="00C15F67" w:rsidDel="00C15F67">
              <w:rPr>
                <w:rFonts w:cstheme="minorBidi"/>
                <w:noProof/>
                <w:sz w:val="18"/>
                <w:lang w:val="en-GB" w:eastAsia="en-GB"/>
                <w:rPrChange w:id="638" w:author="ENDA JAMES O'SHEA" w:date="2018-06-14T18:34:00Z">
                  <w:rPr>
                    <w:rFonts w:cstheme="minorBidi"/>
                    <w:noProof/>
                    <w:lang w:val="en-GB" w:eastAsia="en-GB"/>
                  </w:rPr>
                </w:rPrChange>
              </w:rPr>
              <w:tab/>
            </w:r>
            <w:r w:rsidRPr="00C15F67" w:rsidDel="00C15F67">
              <w:rPr>
                <w:noProof/>
                <w:sz w:val="18"/>
                <w:rPrChange w:id="639" w:author="ENDA JAMES O'SHEA" w:date="2018-06-14T18:34:00Z">
                  <w:rPr>
                    <w:rStyle w:val="Hyperlink"/>
                    <w:noProof/>
                  </w:rPr>
                </w:rPrChange>
              </w:rPr>
              <w:delText>Objectives</w:delText>
            </w:r>
            <w:r w:rsidRPr="00C15F67" w:rsidDel="00C15F67">
              <w:rPr>
                <w:noProof/>
                <w:webHidden/>
                <w:sz w:val="18"/>
                <w:rPrChange w:id="640" w:author="ENDA JAMES O'SHEA" w:date="2018-06-14T18:34:00Z">
                  <w:rPr>
                    <w:noProof/>
                    <w:webHidden/>
                  </w:rPr>
                </w:rPrChange>
              </w:rPr>
              <w:tab/>
              <w:delText>2</w:delText>
            </w:r>
          </w:del>
        </w:p>
        <w:p w:rsidR="00DB24BF" w:rsidRPr="00C15F67" w:rsidDel="00C15F67" w:rsidRDefault="00DB24BF">
          <w:pPr>
            <w:pStyle w:val="TOC2"/>
            <w:tabs>
              <w:tab w:val="left" w:pos="880"/>
              <w:tab w:val="right" w:leader="dot" w:pos="9016"/>
            </w:tabs>
            <w:rPr>
              <w:del w:id="641" w:author="ENDA JAMES O'SHEA" w:date="2018-06-14T18:34:00Z"/>
              <w:rFonts w:cstheme="minorBidi"/>
              <w:noProof/>
              <w:sz w:val="18"/>
              <w:lang w:val="en-GB" w:eastAsia="en-GB"/>
              <w:rPrChange w:id="642" w:author="ENDA JAMES O'SHEA" w:date="2018-06-14T18:34:00Z">
                <w:rPr>
                  <w:del w:id="643" w:author="ENDA JAMES O'SHEA" w:date="2018-06-14T18:34:00Z"/>
                  <w:rFonts w:cstheme="minorBidi"/>
                  <w:noProof/>
                  <w:lang w:val="en-GB" w:eastAsia="en-GB"/>
                </w:rPr>
              </w:rPrChange>
            </w:rPr>
          </w:pPr>
          <w:del w:id="644" w:author="ENDA JAMES O'SHEA" w:date="2018-06-14T18:34:00Z">
            <w:r w:rsidRPr="00C15F67" w:rsidDel="00C15F67">
              <w:rPr>
                <w:noProof/>
                <w:sz w:val="18"/>
                <w:rPrChange w:id="645" w:author="ENDA JAMES O'SHEA" w:date="2018-06-14T18:34:00Z">
                  <w:rPr>
                    <w:rStyle w:val="Hyperlink"/>
                    <w:noProof/>
                  </w:rPr>
                </w:rPrChange>
              </w:rPr>
              <w:delText>1.4</w:delText>
            </w:r>
            <w:r w:rsidRPr="00C15F67" w:rsidDel="00C15F67">
              <w:rPr>
                <w:rFonts w:cstheme="minorBidi"/>
                <w:noProof/>
                <w:sz w:val="18"/>
                <w:lang w:val="en-GB" w:eastAsia="en-GB"/>
                <w:rPrChange w:id="646" w:author="ENDA JAMES O'SHEA" w:date="2018-06-14T18:34:00Z">
                  <w:rPr>
                    <w:rFonts w:cstheme="minorBidi"/>
                    <w:noProof/>
                    <w:lang w:val="en-GB" w:eastAsia="en-GB"/>
                  </w:rPr>
                </w:rPrChange>
              </w:rPr>
              <w:tab/>
            </w:r>
            <w:r w:rsidRPr="00C15F67" w:rsidDel="00C15F67">
              <w:rPr>
                <w:noProof/>
                <w:sz w:val="18"/>
                <w:rPrChange w:id="647" w:author="ENDA JAMES O'SHEA" w:date="2018-06-14T18:34:00Z">
                  <w:rPr>
                    <w:rStyle w:val="Hyperlink"/>
                    <w:noProof/>
                  </w:rPr>
                </w:rPrChange>
              </w:rPr>
              <w:delText>Approach</w:delText>
            </w:r>
            <w:r w:rsidRPr="00C15F67" w:rsidDel="00C15F67">
              <w:rPr>
                <w:noProof/>
                <w:webHidden/>
                <w:sz w:val="18"/>
                <w:rPrChange w:id="648" w:author="ENDA JAMES O'SHEA" w:date="2018-06-14T18:34:00Z">
                  <w:rPr>
                    <w:noProof/>
                    <w:webHidden/>
                  </w:rPr>
                </w:rPrChange>
              </w:rPr>
              <w:tab/>
              <w:delText>2</w:delText>
            </w:r>
          </w:del>
        </w:p>
        <w:p w:rsidR="00DB24BF" w:rsidRPr="00C15F67" w:rsidDel="00C15F67" w:rsidRDefault="00DB24BF">
          <w:pPr>
            <w:pStyle w:val="TOC2"/>
            <w:tabs>
              <w:tab w:val="left" w:pos="880"/>
              <w:tab w:val="right" w:leader="dot" w:pos="9016"/>
            </w:tabs>
            <w:rPr>
              <w:del w:id="649" w:author="ENDA JAMES O'SHEA" w:date="2018-06-14T18:34:00Z"/>
              <w:rFonts w:cstheme="minorBidi"/>
              <w:noProof/>
              <w:sz w:val="18"/>
              <w:lang w:val="en-GB" w:eastAsia="en-GB"/>
              <w:rPrChange w:id="650" w:author="ENDA JAMES O'SHEA" w:date="2018-06-14T18:34:00Z">
                <w:rPr>
                  <w:del w:id="651" w:author="ENDA JAMES O'SHEA" w:date="2018-06-14T18:34:00Z"/>
                  <w:rFonts w:cstheme="minorBidi"/>
                  <w:noProof/>
                  <w:lang w:val="en-GB" w:eastAsia="en-GB"/>
                </w:rPr>
              </w:rPrChange>
            </w:rPr>
          </w:pPr>
          <w:del w:id="652" w:author="ENDA JAMES O'SHEA" w:date="2018-06-14T18:34:00Z">
            <w:r w:rsidRPr="00C15F67" w:rsidDel="00C15F67">
              <w:rPr>
                <w:noProof/>
                <w:sz w:val="18"/>
                <w:rPrChange w:id="653" w:author="ENDA JAMES O'SHEA" w:date="2018-06-14T18:34:00Z">
                  <w:rPr>
                    <w:rStyle w:val="Hyperlink"/>
                    <w:noProof/>
                  </w:rPr>
                </w:rPrChange>
              </w:rPr>
              <w:delText>1.5</w:delText>
            </w:r>
            <w:r w:rsidRPr="00C15F67" w:rsidDel="00C15F67">
              <w:rPr>
                <w:rFonts w:cstheme="minorBidi"/>
                <w:noProof/>
                <w:sz w:val="18"/>
                <w:lang w:val="en-GB" w:eastAsia="en-GB"/>
                <w:rPrChange w:id="654" w:author="ENDA JAMES O'SHEA" w:date="2018-06-14T18:34:00Z">
                  <w:rPr>
                    <w:rFonts w:cstheme="minorBidi"/>
                    <w:noProof/>
                    <w:lang w:val="en-GB" w:eastAsia="en-GB"/>
                  </w:rPr>
                </w:rPrChange>
              </w:rPr>
              <w:tab/>
            </w:r>
            <w:r w:rsidRPr="00C15F67" w:rsidDel="00C15F67">
              <w:rPr>
                <w:noProof/>
                <w:sz w:val="18"/>
                <w:rPrChange w:id="655" w:author="ENDA JAMES O'SHEA" w:date="2018-06-14T18:34:00Z">
                  <w:rPr>
                    <w:rStyle w:val="Hyperlink"/>
                    <w:noProof/>
                  </w:rPr>
                </w:rPrChange>
              </w:rPr>
              <w:delText>Metrics</w:delText>
            </w:r>
            <w:r w:rsidRPr="00C15F67" w:rsidDel="00C15F67">
              <w:rPr>
                <w:noProof/>
                <w:webHidden/>
                <w:sz w:val="18"/>
                <w:rPrChange w:id="656" w:author="ENDA JAMES O'SHEA" w:date="2018-06-14T18:34:00Z">
                  <w:rPr>
                    <w:noProof/>
                    <w:webHidden/>
                  </w:rPr>
                </w:rPrChange>
              </w:rPr>
              <w:tab/>
              <w:delText>3</w:delText>
            </w:r>
          </w:del>
        </w:p>
        <w:p w:rsidR="00DB24BF" w:rsidRPr="00C15F67" w:rsidDel="00C15F67" w:rsidRDefault="00DB24BF">
          <w:pPr>
            <w:pStyle w:val="TOC2"/>
            <w:tabs>
              <w:tab w:val="left" w:pos="880"/>
              <w:tab w:val="right" w:leader="dot" w:pos="9016"/>
            </w:tabs>
            <w:rPr>
              <w:del w:id="657" w:author="ENDA JAMES O'SHEA" w:date="2018-06-14T18:34:00Z"/>
              <w:rFonts w:cstheme="minorBidi"/>
              <w:noProof/>
              <w:sz w:val="18"/>
              <w:lang w:val="en-GB" w:eastAsia="en-GB"/>
              <w:rPrChange w:id="658" w:author="ENDA JAMES O'SHEA" w:date="2018-06-14T18:34:00Z">
                <w:rPr>
                  <w:del w:id="659" w:author="ENDA JAMES O'SHEA" w:date="2018-06-14T18:34:00Z"/>
                  <w:rFonts w:cstheme="minorBidi"/>
                  <w:noProof/>
                  <w:lang w:val="en-GB" w:eastAsia="en-GB"/>
                </w:rPr>
              </w:rPrChange>
            </w:rPr>
          </w:pPr>
          <w:del w:id="660" w:author="ENDA JAMES O'SHEA" w:date="2018-06-14T18:34:00Z">
            <w:r w:rsidRPr="00C15F67" w:rsidDel="00C15F67">
              <w:rPr>
                <w:noProof/>
                <w:sz w:val="18"/>
                <w:rPrChange w:id="661" w:author="ENDA JAMES O'SHEA" w:date="2018-06-14T18:34:00Z">
                  <w:rPr>
                    <w:rStyle w:val="Hyperlink"/>
                    <w:noProof/>
                  </w:rPr>
                </w:rPrChange>
              </w:rPr>
              <w:delText>1.6</w:delText>
            </w:r>
            <w:r w:rsidRPr="00C15F67" w:rsidDel="00C15F67">
              <w:rPr>
                <w:rFonts w:cstheme="minorBidi"/>
                <w:noProof/>
                <w:sz w:val="18"/>
                <w:lang w:val="en-GB" w:eastAsia="en-GB"/>
                <w:rPrChange w:id="662" w:author="ENDA JAMES O'SHEA" w:date="2018-06-14T18:34:00Z">
                  <w:rPr>
                    <w:rFonts w:cstheme="minorBidi"/>
                    <w:noProof/>
                    <w:lang w:val="en-GB" w:eastAsia="en-GB"/>
                  </w:rPr>
                </w:rPrChange>
              </w:rPr>
              <w:tab/>
            </w:r>
            <w:r w:rsidRPr="00C15F67" w:rsidDel="00C15F67">
              <w:rPr>
                <w:noProof/>
                <w:sz w:val="18"/>
                <w:rPrChange w:id="663" w:author="ENDA JAMES O'SHEA" w:date="2018-06-14T18:34:00Z">
                  <w:rPr>
                    <w:rStyle w:val="Hyperlink"/>
                    <w:noProof/>
                  </w:rPr>
                </w:rPrChange>
              </w:rPr>
              <w:delText>Project</w:delText>
            </w:r>
            <w:r w:rsidRPr="00C15F67" w:rsidDel="00C15F67">
              <w:rPr>
                <w:noProof/>
                <w:webHidden/>
                <w:sz w:val="18"/>
                <w:rPrChange w:id="664" w:author="ENDA JAMES O'SHEA" w:date="2018-06-14T18:34:00Z">
                  <w:rPr>
                    <w:noProof/>
                    <w:webHidden/>
                  </w:rPr>
                </w:rPrChange>
              </w:rPr>
              <w:tab/>
              <w:delText>3</w:delText>
            </w:r>
          </w:del>
        </w:p>
        <w:p w:rsidR="00DB24BF" w:rsidRPr="00C15F67" w:rsidDel="00C15F67" w:rsidRDefault="00DB24BF">
          <w:pPr>
            <w:pStyle w:val="TOC1"/>
            <w:tabs>
              <w:tab w:val="right" w:leader="dot" w:pos="9016"/>
            </w:tabs>
            <w:rPr>
              <w:del w:id="665" w:author="ENDA JAMES O'SHEA" w:date="2018-06-14T18:34:00Z"/>
              <w:rFonts w:asciiTheme="minorHAnsi" w:eastAsiaTheme="minorEastAsia" w:hAnsiTheme="minorHAnsi"/>
              <w:noProof/>
              <w:sz w:val="18"/>
              <w:lang w:val="en-GB" w:eastAsia="en-GB"/>
              <w:rPrChange w:id="666" w:author="ENDA JAMES O'SHEA" w:date="2018-06-14T18:34:00Z">
                <w:rPr>
                  <w:del w:id="667" w:author="ENDA JAMES O'SHEA" w:date="2018-06-14T18:34:00Z"/>
                  <w:rFonts w:asciiTheme="minorHAnsi" w:eastAsiaTheme="minorEastAsia" w:hAnsiTheme="minorHAnsi"/>
                  <w:noProof/>
                  <w:sz w:val="22"/>
                  <w:lang w:val="en-GB" w:eastAsia="en-GB"/>
                </w:rPr>
              </w:rPrChange>
            </w:rPr>
          </w:pPr>
          <w:del w:id="668" w:author="ENDA JAMES O'SHEA" w:date="2018-06-14T18:34:00Z">
            <w:r w:rsidRPr="00C15F67" w:rsidDel="00C15F67">
              <w:rPr>
                <w:noProof/>
                <w:sz w:val="28"/>
                <w:rPrChange w:id="669" w:author="ENDA JAMES O'SHEA" w:date="2018-06-14T18:34:00Z">
                  <w:rPr>
                    <w:rStyle w:val="Hyperlink"/>
                    <w:noProof/>
                  </w:rPr>
                </w:rPrChange>
              </w:rPr>
              <w:delText>Chapter Two: Related Work</w:delText>
            </w:r>
            <w:r w:rsidRPr="00C15F67" w:rsidDel="00C15F67">
              <w:rPr>
                <w:noProof/>
                <w:webHidden/>
                <w:sz w:val="28"/>
                <w:rPrChange w:id="670" w:author="ENDA JAMES O'SHEA" w:date="2018-06-14T18:34:00Z">
                  <w:rPr>
                    <w:noProof/>
                    <w:webHidden/>
                  </w:rPr>
                </w:rPrChange>
              </w:rPr>
              <w:tab/>
              <w:delText>4</w:delText>
            </w:r>
          </w:del>
        </w:p>
        <w:p w:rsidR="00DB24BF" w:rsidRPr="00C15F67" w:rsidDel="00C15F67" w:rsidRDefault="00DB24BF">
          <w:pPr>
            <w:pStyle w:val="TOC2"/>
            <w:tabs>
              <w:tab w:val="left" w:pos="880"/>
              <w:tab w:val="right" w:leader="dot" w:pos="9016"/>
            </w:tabs>
            <w:rPr>
              <w:del w:id="671" w:author="ENDA JAMES O'SHEA" w:date="2018-06-14T18:34:00Z"/>
              <w:rFonts w:cstheme="minorBidi"/>
              <w:noProof/>
              <w:sz w:val="18"/>
              <w:lang w:val="en-GB" w:eastAsia="en-GB"/>
              <w:rPrChange w:id="672" w:author="ENDA JAMES O'SHEA" w:date="2018-06-14T18:34:00Z">
                <w:rPr>
                  <w:del w:id="673" w:author="ENDA JAMES O'SHEA" w:date="2018-06-14T18:34:00Z"/>
                  <w:rFonts w:cstheme="minorBidi"/>
                  <w:noProof/>
                  <w:lang w:val="en-GB" w:eastAsia="en-GB"/>
                </w:rPr>
              </w:rPrChange>
            </w:rPr>
          </w:pPr>
          <w:del w:id="674" w:author="ENDA JAMES O'SHEA" w:date="2018-06-14T18:34:00Z">
            <w:r w:rsidRPr="00C15F67" w:rsidDel="00C15F67">
              <w:rPr>
                <w:noProof/>
                <w:sz w:val="18"/>
                <w:rPrChange w:id="675" w:author="ENDA JAMES O'SHEA" w:date="2018-06-14T18:34:00Z">
                  <w:rPr>
                    <w:rStyle w:val="Hyperlink"/>
                    <w:noProof/>
                  </w:rPr>
                </w:rPrChange>
              </w:rPr>
              <w:delText xml:space="preserve">2.1 </w:delText>
            </w:r>
            <w:r w:rsidRPr="00C15F67" w:rsidDel="00C15F67">
              <w:rPr>
                <w:rFonts w:cstheme="minorBidi"/>
                <w:noProof/>
                <w:sz w:val="18"/>
                <w:lang w:val="en-GB" w:eastAsia="en-GB"/>
                <w:rPrChange w:id="676" w:author="ENDA JAMES O'SHEA" w:date="2018-06-14T18:34:00Z">
                  <w:rPr>
                    <w:rFonts w:cstheme="minorBidi"/>
                    <w:noProof/>
                    <w:lang w:val="en-GB" w:eastAsia="en-GB"/>
                  </w:rPr>
                </w:rPrChange>
              </w:rPr>
              <w:tab/>
            </w:r>
            <w:r w:rsidRPr="00C15F67" w:rsidDel="00C15F67">
              <w:rPr>
                <w:noProof/>
                <w:sz w:val="18"/>
                <w:rPrChange w:id="677" w:author="ENDA JAMES O'SHEA" w:date="2018-06-14T18:34:00Z">
                  <w:rPr>
                    <w:rStyle w:val="Hyperlink"/>
                    <w:noProof/>
                  </w:rPr>
                </w:rPrChange>
              </w:rPr>
              <w:delText>Deductive Software Verification</w:delText>
            </w:r>
            <w:r w:rsidRPr="00C15F67" w:rsidDel="00C15F67">
              <w:rPr>
                <w:noProof/>
                <w:webHidden/>
                <w:sz w:val="18"/>
                <w:rPrChange w:id="678" w:author="ENDA JAMES O'SHEA" w:date="2018-06-14T18:34:00Z">
                  <w:rPr>
                    <w:noProof/>
                    <w:webHidden/>
                  </w:rPr>
                </w:rPrChange>
              </w:rPr>
              <w:tab/>
              <w:delText>4</w:delText>
            </w:r>
          </w:del>
        </w:p>
        <w:p w:rsidR="00DB24BF" w:rsidRPr="00C15F67" w:rsidDel="00C15F67" w:rsidRDefault="00DB24BF">
          <w:pPr>
            <w:pStyle w:val="TOC2"/>
            <w:tabs>
              <w:tab w:val="left" w:pos="880"/>
              <w:tab w:val="right" w:leader="dot" w:pos="9016"/>
            </w:tabs>
            <w:rPr>
              <w:del w:id="679" w:author="ENDA JAMES O'SHEA" w:date="2018-06-14T18:34:00Z"/>
              <w:rFonts w:cstheme="minorBidi"/>
              <w:noProof/>
              <w:sz w:val="18"/>
              <w:lang w:val="en-GB" w:eastAsia="en-GB"/>
              <w:rPrChange w:id="680" w:author="ENDA JAMES O'SHEA" w:date="2018-06-14T18:34:00Z">
                <w:rPr>
                  <w:del w:id="681" w:author="ENDA JAMES O'SHEA" w:date="2018-06-14T18:34:00Z"/>
                  <w:rFonts w:cstheme="minorBidi"/>
                  <w:noProof/>
                  <w:lang w:val="en-GB" w:eastAsia="en-GB"/>
                </w:rPr>
              </w:rPrChange>
            </w:rPr>
          </w:pPr>
          <w:del w:id="682" w:author="ENDA JAMES O'SHEA" w:date="2018-06-14T18:34:00Z">
            <w:r w:rsidRPr="00C15F67" w:rsidDel="00C15F67">
              <w:rPr>
                <w:noProof/>
                <w:sz w:val="18"/>
                <w:rPrChange w:id="683" w:author="ENDA JAMES O'SHEA" w:date="2018-06-14T18:34:00Z">
                  <w:rPr>
                    <w:rStyle w:val="Hyperlink"/>
                    <w:noProof/>
                  </w:rPr>
                </w:rPrChange>
              </w:rPr>
              <w:delText xml:space="preserve">2.2 </w:delText>
            </w:r>
            <w:r w:rsidRPr="00C15F67" w:rsidDel="00C15F67">
              <w:rPr>
                <w:rFonts w:cstheme="minorBidi"/>
                <w:noProof/>
                <w:sz w:val="18"/>
                <w:lang w:val="en-GB" w:eastAsia="en-GB"/>
                <w:rPrChange w:id="684" w:author="ENDA JAMES O'SHEA" w:date="2018-06-14T18:34:00Z">
                  <w:rPr>
                    <w:rFonts w:cstheme="minorBidi"/>
                    <w:noProof/>
                    <w:lang w:val="en-GB" w:eastAsia="en-GB"/>
                  </w:rPr>
                </w:rPrChange>
              </w:rPr>
              <w:tab/>
            </w:r>
            <w:r w:rsidRPr="00C15F67" w:rsidDel="00C15F67">
              <w:rPr>
                <w:noProof/>
                <w:sz w:val="18"/>
                <w:rPrChange w:id="685" w:author="ENDA JAMES O'SHEA" w:date="2018-06-14T18:34:00Z">
                  <w:rPr>
                    <w:rStyle w:val="Hyperlink"/>
                    <w:noProof/>
                  </w:rPr>
                </w:rPrChange>
              </w:rPr>
              <w:delText>Model Checking</w:delText>
            </w:r>
            <w:r w:rsidRPr="00C15F67" w:rsidDel="00C15F67">
              <w:rPr>
                <w:noProof/>
                <w:webHidden/>
                <w:sz w:val="18"/>
                <w:rPrChange w:id="686" w:author="ENDA JAMES O'SHEA" w:date="2018-06-14T18:34:00Z">
                  <w:rPr>
                    <w:noProof/>
                    <w:webHidden/>
                  </w:rPr>
                </w:rPrChange>
              </w:rPr>
              <w:tab/>
              <w:delText>4</w:delText>
            </w:r>
          </w:del>
        </w:p>
        <w:p w:rsidR="00DB24BF" w:rsidRPr="00C15F67" w:rsidDel="00C15F67" w:rsidRDefault="00DB24BF">
          <w:pPr>
            <w:pStyle w:val="TOC2"/>
            <w:tabs>
              <w:tab w:val="left" w:pos="880"/>
              <w:tab w:val="right" w:leader="dot" w:pos="9016"/>
            </w:tabs>
            <w:rPr>
              <w:del w:id="687" w:author="ENDA JAMES O'SHEA" w:date="2018-06-14T18:34:00Z"/>
              <w:rFonts w:cstheme="minorBidi"/>
              <w:noProof/>
              <w:sz w:val="18"/>
              <w:lang w:val="en-GB" w:eastAsia="en-GB"/>
              <w:rPrChange w:id="688" w:author="ENDA JAMES O'SHEA" w:date="2018-06-14T18:34:00Z">
                <w:rPr>
                  <w:del w:id="689" w:author="ENDA JAMES O'SHEA" w:date="2018-06-14T18:34:00Z"/>
                  <w:rFonts w:cstheme="minorBidi"/>
                  <w:noProof/>
                  <w:lang w:val="en-GB" w:eastAsia="en-GB"/>
                </w:rPr>
              </w:rPrChange>
            </w:rPr>
          </w:pPr>
          <w:del w:id="690" w:author="ENDA JAMES O'SHEA" w:date="2018-06-14T18:34:00Z">
            <w:r w:rsidRPr="00C15F67" w:rsidDel="00C15F67">
              <w:rPr>
                <w:noProof/>
                <w:sz w:val="18"/>
                <w:rPrChange w:id="691" w:author="ENDA JAMES O'SHEA" w:date="2018-06-14T18:34:00Z">
                  <w:rPr>
                    <w:rStyle w:val="Hyperlink"/>
                    <w:noProof/>
                  </w:rPr>
                </w:rPrChange>
              </w:rPr>
              <w:delText xml:space="preserve">2.3 </w:delText>
            </w:r>
            <w:r w:rsidRPr="00C15F67" w:rsidDel="00C15F67">
              <w:rPr>
                <w:rFonts w:cstheme="minorBidi"/>
                <w:noProof/>
                <w:sz w:val="18"/>
                <w:lang w:val="en-GB" w:eastAsia="en-GB"/>
                <w:rPrChange w:id="692" w:author="ENDA JAMES O'SHEA" w:date="2018-06-14T18:34:00Z">
                  <w:rPr>
                    <w:rFonts w:cstheme="minorBidi"/>
                    <w:noProof/>
                    <w:lang w:val="en-GB" w:eastAsia="en-GB"/>
                  </w:rPr>
                </w:rPrChange>
              </w:rPr>
              <w:tab/>
            </w:r>
            <w:r w:rsidRPr="00C15F67" w:rsidDel="00C15F67">
              <w:rPr>
                <w:noProof/>
                <w:sz w:val="18"/>
                <w:rPrChange w:id="693" w:author="ENDA JAMES O'SHEA" w:date="2018-06-14T18:34:00Z">
                  <w:rPr>
                    <w:rStyle w:val="Hyperlink"/>
                    <w:noProof/>
                  </w:rPr>
                </w:rPrChange>
              </w:rPr>
              <w:delText>Logics</w:delText>
            </w:r>
            <w:r w:rsidRPr="00C15F67" w:rsidDel="00C15F67">
              <w:rPr>
                <w:noProof/>
                <w:webHidden/>
                <w:sz w:val="18"/>
                <w:rPrChange w:id="694" w:author="ENDA JAMES O'SHEA" w:date="2018-06-14T18:34:00Z">
                  <w:rPr>
                    <w:noProof/>
                    <w:webHidden/>
                  </w:rPr>
                </w:rPrChange>
              </w:rPr>
              <w:tab/>
              <w:delText>4</w:delText>
            </w:r>
          </w:del>
        </w:p>
        <w:p w:rsidR="00DB24BF" w:rsidRPr="00C15F67" w:rsidDel="00C15F67" w:rsidRDefault="00DB24BF">
          <w:pPr>
            <w:pStyle w:val="TOC2"/>
            <w:tabs>
              <w:tab w:val="left" w:pos="880"/>
              <w:tab w:val="right" w:leader="dot" w:pos="9016"/>
            </w:tabs>
            <w:rPr>
              <w:del w:id="695" w:author="ENDA JAMES O'SHEA" w:date="2018-06-14T18:34:00Z"/>
              <w:rFonts w:cstheme="minorBidi"/>
              <w:noProof/>
              <w:sz w:val="18"/>
              <w:lang w:val="en-GB" w:eastAsia="en-GB"/>
              <w:rPrChange w:id="696" w:author="ENDA JAMES O'SHEA" w:date="2018-06-14T18:34:00Z">
                <w:rPr>
                  <w:del w:id="697" w:author="ENDA JAMES O'SHEA" w:date="2018-06-14T18:34:00Z"/>
                  <w:rFonts w:cstheme="minorBidi"/>
                  <w:noProof/>
                  <w:lang w:val="en-GB" w:eastAsia="en-GB"/>
                </w:rPr>
              </w:rPrChange>
            </w:rPr>
          </w:pPr>
          <w:del w:id="698" w:author="ENDA JAMES O'SHEA" w:date="2018-06-14T18:34:00Z">
            <w:r w:rsidRPr="00C15F67" w:rsidDel="00C15F67">
              <w:rPr>
                <w:noProof/>
                <w:sz w:val="18"/>
                <w:rPrChange w:id="699" w:author="ENDA JAMES O'SHEA" w:date="2018-06-14T18:34:00Z">
                  <w:rPr>
                    <w:rStyle w:val="Hyperlink"/>
                    <w:noProof/>
                  </w:rPr>
                </w:rPrChange>
              </w:rPr>
              <w:delText xml:space="preserve">2.4 </w:delText>
            </w:r>
            <w:r w:rsidRPr="00C15F67" w:rsidDel="00C15F67">
              <w:rPr>
                <w:rFonts w:cstheme="minorBidi"/>
                <w:noProof/>
                <w:sz w:val="18"/>
                <w:lang w:val="en-GB" w:eastAsia="en-GB"/>
                <w:rPrChange w:id="700" w:author="ENDA JAMES O'SHEA" w:date="2018-06-14T18:34:00Z">
                  <w:rPr>
                    <w:rFonts w:cstheme="minorBidi"/>
                    <w:noProof/>
                    <w:lang w:val="en-GB" w:eastAsia="en-GB"/>
                  </w:rPr>
                </w:rPrChange>
              </w:rPr>
              <w:tab/>
            </w:r>
            <w:r w:rsidRPr="00C15F67" w:rsidDel="00C15F67">
              <w:rPr>
                <w:noProof/>
                <w:sz w:val="18"/>
                <w:rPrChange w:id="701" w:author="ENDA JAMES O'SHEA" w:date="2018-06-14T18:34:00Z">
                  <w:rPr>
                    <w:rStyle w:val="Hyperlink"/>
                    <w:noProof/>
                  </w:rPr>
                </w:rPrChange>
              </w:rPr>
              <w:delText>Design by Contract</w:delText>
            </w:r>
            <w:r w:rsidRPr="00C15F67" w:rsidDel="00C15F67">
              <w:rPr>
                <w:noProof/>
                <w:webHidden/>
                <w:sz w:val="18"/>
                <w:rPrChange w:id="702" w:author="ENDA JAMES O'SHEA" w:date="2018-06-14T18:34:00Z">
                  <w:rPr>
                    <w:noProof/>
                    <w:webHidden/>
                  </w:rPr>
                </w:rPrChange>
              </w:rPr>
              <w:tab/>
              <w:delText>4</w:delText>
            </w:r>
          </w:del>
        </w:p>
        <w:p w:rsidR="00DB24BF" w:rsidRPr="00C15F67" w:rsidDel="00C15F67" w:rsidRDefault="00DB24BF">
          <w:pPr>
            <w:pStyle w:val="TOC2"/>
            <w:tabs>
              <w:tab w:val="left" w:pos="880"/>
              <w:tab w:val="right" w:leader="dot" w:pos="9016"/>
            </w:tabs>
            <w:rPr>
              <w:del w:id="703" w:author="ENDA JAMES O'SHEA" w:date="2018-06-14T18:34:00Z"/>
              <w:rFonts w:cstheme="minorBidi"/>
              <w:noProof/>
              <w:sz w:val="18"/>
              <w:lang w:val="en-GB" w:eastAsia="en-GB"/>
              <w:rPrChange w:id="704" w:author="ENDA JAMES O'SHEA" w:date="2018-06-14T18:34:00Z">
                <w:rPr>
                  <w:del w:id="705" w:author="ENDA JAMES O'SHEA" w:date="2018-06-14T18:34:00Z"/>
                  <w:rFonts w:cstheme="minorBidi"/>
                  <w:noProof/>
                  <w:lang w:val="en-GB" w:eastAsia="en-GB"/>
                </w:rPr>
              </w:rPrChange>
            </w:rPr>
          </w:pPr>
          <w:del w:id="706" w:author="ENDA JAMES O'SHEA" w:date="2018-06-14T18:34:00Z">
            <w:r w:rsidRPr="00C15F67" w:rsidDel="00C15F67">
              <w:rPr>
                <w:noProof/>
                <w:sz w:val="18"/>
                <w:rPrChange w:id="707" w:author="ENDA JAMES O'SHEA" w:date="2018-06-14T18:34:00Z">
                  <w:rPr>
                    <w:rStyle w:val="Hyperlink"/>
                    <w:noProof/>
                  </w:rPr>
                </w:rPrChange>
              </w:rPr>
              <w:delText xml:space="preserve">2.5 </w:delText>
            </w:r>
            <w:r w:rsidRPr="00C15F67" w:rsidDel="00C15F67">
              <w:rPr>
                <w:rFonts w:cstheme="minorBidi"/>
                <w:noProof/>
                <w:sz w:val="18"/>
                <w:lang w:val="en-GB" w:eastAsia="en-GB"/>
                <w:rPrChange w:id="708" w:author="ENDA JAMES O'SHEA" w:date="2018-06-14T18:34:00Z">
                  <w:rPr>
                    <w:rFonts w:cstheme="minorBidi"/>
                    <w:noProof/>
                    <w:lang w:val="en-GB" w:eastAsia="en-GB"/>
                  </w:rPr>
                </w:rPrChange>
              </w:rPr>
              <w:tab/>
            </w:r>
            <w:r w:rsidRPr="00C15F67" w:rsidDel="00C15F67">
              <w:rPr>
                <w:noProof/>
                <w:sz w:val="18"/>
                <w:rPrChange w:id="709" w:author="ENDA JAMES O'SHEA" w:date="2018-06-14T18:34:00Z">
                  <w:rPr>
                    <w:rStyle w:val="Hyperlink"/>
                    <w:noProof/>
                  </w:rPr>
                </w:rPrChange>
              </w:rPr>
              <w:delText>Runtime Assertion Checking (RAC)</w:delText>
            </w:r>
            <w:r w:rsidRPr="00C15F67" w:rsidDel="00C15F67">
              <w:rPr>
                <w:noProof/>
                <w:webHidden/>
                <w:sz w:val="18"/>
                <w:rPrChange w:id="710" w:author="ENDA JAMES O'SHEA" w:date="2018-06-14T18:34:00Z">
                  <w:rPr>
                    <w:noProof/>
                    <w:webHidden/>
                  </w:rPr>
                </w:rPrChange>
              </w:rPr>
              <w:tab/>
              <w:delText>5</w:delText>
            </w:r>
          </w:del>
        </w:p>
        <w:p w:rsidR="00DB24BF" w:rsidRPr="00C15F67" w:rsidDel="00C15F67" w:rsidRDefault="00DB24BF">
          <w:pPr>
            <w:pStyle w:val="TOC2"/>
            <w:tabs>
              <w:tab w:val="left" w:pos="880"/>
              <w:tab w:val="right" w:leader="dot" w:pos="9016"/>
            </w:tabs>
            <w:rPr>
              <w:del w:id="711" w:author="ENDA JAMES O'SHEA" w:date="2018-06-14T18:34:00Z"/>
              <w:rFonts w:cstheme="minorBidi"/>
              <w:noProof/>
              <w:sz w:val="18"/>
              <w:lang w:val="en-GB" w:eastAsia="en-GB"/>
              <w:rPrChange w:id="712" w:author="ENDA JAMES O'SHEA" w:date="2018-06-14T18:34:00Z">
                <w:rPr>
                  <w:del w:id="713" w:author="ENDA JAMES O'SHEA" w:date="2018-06-14T18:34:00Z"/>
                  <w:rFonts w:cstheme="minorBidi"/>
                  <w:noProof/>
                  <w:lang w:val="en-GB" w:eastAsia="en-GB"/>
                </w:rPr>
              </w:rPrChange>
            </w:rPr>
          </w:pPr>
          <w:del w:id="714" w:author="ENDA JAMES O'SHEA" w:date="2018-06-14T18:34:00Z">
            <w:r w:rsidRPr="00C15F67" w:rsidDel="00C15F67">
              <w:rPr>
                <w:noProof/>
                <w:sz w:val="18"/>
                <w:rPrChange w:id="715" w:author="ENDA JAMES O'SHEA" w:date="2018-06-14T18:34:00Z">
                  <w:rPr>
                    <w:rStyle w:val="Hyperlink"/>
                    <w:noProof/>
                  </w:rPr>
                </w:rPrChange>
              </w:rPr>
              <w:delText xml:space="preserve">2.6 </w:delText>
            </w:r>
            <w:r w:rsidRPr="00C15F67" w:rsidDel="00C15F67">
              <w:rPr>
                <w:rFonts w:cstheme="minorBidi"/>
                <w:noProof/>
                <w:sz w:val="18"/>
                <w:lang w:val="en-GB" w:eastAsia="en-GB"/>
                <w:rPrChange w:id="716" w:author="ENDA JAMES O'SHEA" w:date="2018-06-14T18:34:00Z">
                  <w:rPr>
                    <w:rFonts w:cstheme="minorBidi"/>
                    <w:noProof/>
                    <w:lang w:val="en-GB" w:eastAsia="en-GB"/>
                  </w:rPr>
                </w:rPrChange>
              </w:rPr>
              <w:tab/>
            </w:r>
            <w:r w:rsidRPr="00C15F67" w:rsidDel="00C15F67">
              <w:rPr>
                <w:noProof/>
                <w:sz w:val="18"/>
                <w:rPrChange w:id="717" w:author="ENDA JAMES O'SHEA" w:date="2018-06-14T18:34:00Z">
                  <w:rPr>
                    <w:rStyle w:val="Hyperlink"/>
                    <w:noProof/>
                  </w:rPr>
                </w:rPrChange>
              </w:rPr>
              <w:delText>Extended Static Checking (ESC)</w:delText>
            </w:r>
            <w:r w:rsidRPr="00C15F67" w:rsidDel="00C15F67">
              <w:rPr>
                <w:noProof/>
                <w:webHidden/>
                <w:sz w:val="18"/>
                <w:rPrChange w:id="718" w:author="ENDA JAMES O'SHEA" w:date="2018-06-14T18:34:00Z">
                  <w:rPr>
                    <w:noProof/>
                    <w:webHidden/>
                  </w:rPr>
                </w:rPrChange>
              </w:rPr>
              <w:tab/>
              <w:delText>5</w:delText>
            </w:r>
          </w:del>
        </w:p>
        <w:p w:rsidR="00DB24BF" w:rsidRPr="00C15F67" w:rsidDel="00C15F67" w:rsidRDefault="00DB24BF">
          <w:pPr>
            <w:pStyle w:val="TOC2"/>
            <w:tabs>
              <w:tab w:val="left" w:pos="880"/>
              <w:tab w:val="right" w:leader="dot" w:pos="9016"/>
            </w:tabs>
            <w:rPr>
              <w:del w:id="719" w:author="ENDA JAMES O'SHEA" w:date="2018-06-14T18:34:00Z"/>
              <w:rFonts w:cstheme="minorBidi"/>
              <w:noProof/>
              <w:sz w:val="18"/>
              <w:lang w:val="en-GB" w:eastAsia="en-GB"/>
              <w:rPrChange w:id="720" w:author="ENDA JAMES O'SHEA" w:date="2018-06-14T18:34:00Z">
                <w:rPr>
                  <w:del w:id="721" w:author="ENDA JAMES O'SHEA" w:date="2018-06-14T18:34:00Z"/>
                  <w:rFonts w:cstheme="minorBidi"/>
                  <w:noProof/>
                  <w:lang w:val="en-GB" w:eastAsia="en-GB"/>
                </w:rPr>
              </w:rPrChange>
            </w:rPr>
          </w:pPr>
          <w:del w:id="722" w:author="ENDA JAMES O'SHEA" w:date="2018-06-14T18:34:00Z">
            <w:r w:rsidRPr="00C15F67" w:rsidDel="00C15F67">
              <w:rPr>
                <w:noProof/>
                <w:sz w:val="18"/>
                <w:rPrChange w:id="723" w:author="ENDA JAMES O'SHEA" w:date="2018-06-14T18:34:00Z">
                  <w:rPr>
                    <w:rStyle w:val="Hyperlink"/>
                    <w:noProof/>
                  </w:rPr>
                </w:rPrChange>
              </w:rPr>
              <w:delText>2.7</w:delText>
            </w:r>
            <w:r w:rsidRPr="00C15F67" w:rsidDel="00C15F67">
              <w:rPr>
                <w:rFonts w:cstheme="minorBidi"/>
                <w:noProof/>
                <w:sz w:val="18"/>
                <w:lang w:val="en-GB" w:eastAsia="en-GB"/>
                <w:rPrChange w:id="724" w:author="ENDA JAMES O'SHEA" w:date="2018-06-14T18:34:00Z">
                  <w:rPr>
                    <w:rFonts w:cstheme="minorBidi"/>
                    <w:noProof/>
                    <w:lang w:val="en-GB" w:eastAsia="en-GB"/>
                  </w:rPr>
                </w:rPrChange>
              </w:rPr>
              <w:tab/>
            </w:r>
            <w:r w:rsidRPr="00C15F67" w:rsidDel="00C15F67">
              <w:rPr>
                <w:noProof/>
                <w:sz w:val="18"/>
                <w:rPrChange w:id="725" w:author="ENDA JAMES O'SHEA" w:date="2018-06-14T18:34:00Z">
                  <w:rPr>
                    <w:rStyle w:val="Hyperlink"/>
                    <w:noProof/>
                  </w:rPr>
                </w:rPrChange>
              </w:rPr>
              <w:delText>Java Modelling Language (JML)</w:delText>
            </w:r>
            <w:r w:rsidRPr="00C15F67" w:rsidDel="00C15F67">
              <w:rPr>
                <w:noProof/>
                <w:webHidden/>
                <w:sz w:val="18"/>
                <w:rPrChange w:id="726" w:author="ENDA JAMES O'SHEA" w:date="2018-06-14T18:34:00Z">
                  <w:rPr>
                    <w:noProof/>
                    <w:webHidden/>
                  </w:rPr>
                </w:rPrChange>
              </w:rPr>
              <w:tab/>
              <w:delText>6</w:delText>
            </w:r>
          </w:del>
        </w:p>
        <w:p w:rsidR="00DB24BF" w:rsidRPr="00C15F67" w:rsidDel="00C15F67" w:rsidRDefault="00DB24BF">
          <w:pPr>
            <w:pStyle w:val="TOC3"/>
            <w:tabs>
              <w:tab w:val="left" w:pos="1320"/>
              <w:tab w:val="right" w:leader="dot" w:pos="9016"/>
            </w:tabs>
            <w:rPr>
              <w:del w:id="727" w:author="ENDA JAMES O'SHEA" w:date="2018-06-14T18:34:00Z"/>
              <w:rFonts w:cstheme="minorBidi"/>
              <w:noProof/>
              <w:sz w:val="18"/>
              <w:lang w:val="en-GB" w:eastAsia="en-GB"/>
              <w:rPrChange w:id="728" w:author="ENDA JAMES O'SHEA" w:date="2018-06-14T18:34:00Z">
                <w:rPr>
                  <w:del w:id="729" w:author="ENDA JAMES O'SHEA" w:date="2018-06-14T18:34:00Z"/>
                  <w:rFonts w:cstheme="minorBidi"/>
                  <w:noProof/>
                  <w:lang w:val="en-GB" w:eastAsia="en-GB"/>
                </w:rPr>
              </w:rPrChange>
            </w:rPr>
          </w:pPr>
          <w:del w:id="730" w:author="ENDA JAMES O'SHEA" w:date="2018-06-14T18:34:00Z">
            <w:r w:rsidRPr="00C15F67" w:rsidDel="00C15F67">
              <w:rPr>
                <w:noProof/>
                <w:sz w:val="18"/>
                <w:lang w:val="en-GB"/>
                <w:rPrChange w:id="731" w:author="ENDA JAMES O'SHEA" w:date="2018-06-14T18:34:00Z">
                  <w:rPr>
                    <w:rStyle w:val="Hyperlink"/>
                    <w:noProof/>
                    <w:lang w:val="en-GB"/>
                  </w:rPr>
                </w:rPrChange>
              </w:rPr>
              <w:delText xml:space="preserve">2.7.1 </w:delText>
            </w:r>
            <w:r w:rsidRPr="00C15F67" w:rsidDel="00C15F67">
              <w:rPr>
                <w:rFonts w:cstheme="minorBidi"/>
                <w:noProof/>
                <w:sz w:val="18"/>
                <w:lang w:val="en-GB" w:eastAsia="en-GB"/>
                <w:rPrChange w:id="732" w:author="ENDA JAMES O'SHEA" w:date="2018-06-14T18:34:00Z">
                  <w:rPr>
                    <w:rFonts w:cstheme="minorBidi"/>
                    <w:noProof/>
                    <w:lang w:val="en-GB" w:eastAsia="en-GB"/>
                  </w:rPr>
                </w:rPrChange>
              </w:rPr>
              <w:tab/>
            </w:r>
            <w:r w:rsidRPr="00C15F67" w:rsidDel="00C15F67">
              <w:rPr>
                <w:noProof/>
                <w:sz w:val="18"/>
                <w:lang w:val="en-GB"/>
                <w:rPrChange w:id="733" w:author="ENDA JAMES O'SHEA" w:date="2018-06-14T18:34:00Z">
                  <w:rPr>
                    <w:rStyle w:val="Hyperlink"/>
                    <w:noProof/>
                    <w:lang w:val="en-GB"/>
                  </w:rPr>
                </w:rPrChange>
              </w:rPr>
              <w:delText>JML Description</w:delText>
            </w:r>
            <w:r w:rsidRPr="00C15F67" w:rsidDel="00C15F67">
              <w:rPr>
                <w:noProof/>
                <w:webHidden/>
                <w:sz w:val="18"/>
                <w:rPrChange w:id="734" w:author="ENDA JAMES O'SHEA" w:date="2018-06-14T18:34:00Z">
                  <w:rPr>
                    <w:noProof/>
                    <w:webHidden/>
                  </w:rPr>
                </w:rPrChange>
              </w:rPr>
              <w:tab/>
              <w:delText>6</w:delText>
            </w:r>
          </w:del>
        </w:p>
        <w:p w:rsidR="00DB24BF" w:rsidRPr="00C15F67" w:rsidDel="00C15F67" w:rsidRDefault="00DB24BF">
          <w:pPr>
            <w:pStyle w:val="TOC3"/>
            <w:tabs>
              <w:tab w:val="left" w:pos="1320"/>
              <w:tab w:val="right" w:leader="dot" w:pos="9016"/>
            </w:tabs>
            <w:rPr>
              <w:del w:id="735" w:author="ENDA JAMES O'SHEA" w:date="2018-06-14T18:34:00Z"/>
              <w:rFonts w:cstheme="minorBidi"/>
              <w:noProof/>
              <w:sz w:val="18"/>
              <w:lang w:val="en-GB" w:eastAsia="en-GB"/>
              <w:rPrChange w:id="736" w:author="ENDA JAMES O'SHEA" w:date="2018-06-14T18:34:00Z">
                <w:rPr>
                  <w:del w:id="737" w:author="ENDA JAMES O'SHEA" w:date="2018-06-14T18:34:00Z"/>
                  <w:rFonts w:cstheme="minorBidi"/>
                  <w:noProof/>
                  <w:lang w:val="en-GB" w:eastAsia="en-GB"/>
                </w:rPr>
              </w:rPrChange>
            </w:rPr>
          </w:pPr>
          <w:del w:id="738" w:author="ENDA JAMES O'SHEA" w:date="2018-06-14T18:34:00Z">
            <w:r w:rsidRPr="00C15F67" w:rsidDel="00C15F67">
              <w:rPr>
                <w:noProof/>
                <w:sz w:val="18"/>
                <w:rPrChange w:id="739" w:author="ENDA JAMES O'SHEA" w:date="2018-06-14T18:34:00Z">
                  <w:rPr>
                    <w:rStyle w:val="Hyperlink"/>
                    <w:noProof/>
                  </w:rPr>
                </w:rPrChange>
              </w:rPr>
              <w:delText>2.7.2</w:delText>
            </w:r>
            <w:r w:rsidRPr="00C15F67" w:rsidDel="00C15F67">
              <w:rPr>
                <w:rFonts w:cstheme="minorBidi"/>
                <w:noProof/>
                <w:sz w:val="18"/>
                <w:lang w:val="en-GB" w:eastAsia="en-GB"/>
                <w:rPrChange w:id="740" w:author="ENDA JAMES O'SHEA" w:date="2018-06-14T18:34:00Z">
                  <w:rPr>
                    <w:rFonts w:cstheme="minorBidi"/>
                    <w:noProof/>
                    <w:lang w:val="en-GB" w:eastAsia="en-GB"/>
                  </w:rPr>
                </w:rPrChange>
              </w:rPr>
              <w:tab/>
            </w:r>
            <w:r w:rsidRPr="00C15F67" w:rsidDel="00C15F67">
              <w:rPr>
                <w:noProof/>
                <w:sz w:val="18"/>
                <w:rPrChange w:id="741" w:author="ENDA JAMES O'SHEA" w:date="2018-06-14T18:34:00Z">
                  <w:rPr>
                    <w:rStyle w:val="Hyperlink"/>
                    <w:noProof/>
                  </w:rPr>
                </w:rPrChange>
              </w:rPr>
              <w:delText>JML Syntax</w:delText>
            </w:r>
            <w:r w:rsidRPr="00C15F67" w:rsidDel="00C15F67">
              <w:rPr>
                <w:noProof/>
                <w:webHidden/>
                <w:sz w:val="18"/>
                <w:rPrChange w:id="742" w:author="ENDA JAMES O'SHEA" w:date="2018-06-14T18:34:00Z">
                  <w:rPr>
                    <w:noProof/>
                    <w:webHidden/>
                  </w:rPr>
                </w:rPrChange>
              </w:rPr>
              <w:tab/>
              <w:delText>6</w:delText>
            </w:r>
          </w:del>
        </w:p>
        <w:p w:rsidR="00DB24BF" w:rsidRPr="00C15F67" w:rsidDel="00C15F67" w:rsidRDefault="00DB24BF">
          <w:pPr>
            <w:pStyle w:val="TOC3"/>
            <w:tabs>
              <w:tab w:val="left" w:pos="1320"/>
              <w:tab w:val="right" w:leader="dot" w:pos="9016"/>
            </w:tabs>
            <w:rPr>
              <w:del w:id="743" w:author="ENDA JAMES O'SHEA" w:date="2018-06-14T18:34:00Z"/>
              <w:rFonts w:cstheme="minorBidi"/>
              <w:noProof/>
              <w:sz w:val="18"/>
              <w:lang w:val="en-GB" w:eastAsia="en-GB"/>
              <w:rPrChange w:id="744" w:author="ENDA JAMES O'SHEA" w:date="2018-06-14T18:34:00Z">
                <w:rPr>
                  <w:del w:id="745" w:author="ENDA JAMES O'SHEA" w:date="2018-06-14T18:34:00Z"/>
                  <w:rFonts w:cstheme="minorBidi"/>
                  <w:noProof/>
                  <w:lang w:val="en-GB" w:eastAsia="en-GB"/>
                </w:rPr>
              </w:rPrChange>
            </w:rPr>
          </w:pPr>
          <w:del w:id="746" w:author="ENDA JAMES O'SHEA" w:date="2018-06-14T18:34:00Z">
            <w:r w:rsidRPr="00C15F67" w:rsidDel="00C15F67">
              <w:rPr>
                <w:noProof/>
                <w:sz w:val="18"/>
                <w:rPrChange w:id="747" w:author="ENDA JAMES O'SHEA" w:date="2018-06-14T18:34:00Z">
                  <w:rPr>
                    <w:rStyle w:val="Hyperlink"/>
                    <w:noProof/>
                  </w:rPr>
                </w:rPrChange>
              </w:rPr>
              <w:delText>2.7.3</w:delText>
            </w:r>
            <w:r w:rsidRPr="00C15F67" w:rsidDel="00C15F67">
              <w:rPr>
                <w:rFonts w:cstheme="minorBidi"/>
                <w:noProof/>
                <w:sz w:val="18"/>
                <w:lang w:val="en-GB" w:eastAsia="en-GB"/>
                <w:rPrChange w:id="748" w:author="ENDA JAMES O'SHEA" w:date="2018-06-14T18:34:00Z">
                  <w:rPr>
                    <w:rFonts w:cstheme="minorBidi"/>
                    <w:noProof/>
                    <w:lang w:val="en-GB" w:eastAsia="en-GB"/>
                  </w:rPr>
                </w:rPrChange>
              </w:rPr>
              <w:tab/>
            </w:r>
            <w:r w:rsidRPr="00C15F67" w:rsidDel="00C15F67">
              <w:rPr>
                <w:noProof/>
                <w:sz w:val="18"/>
                <w:rPrChange w:id="749" w:author="ENDA JAMES O'SHEA" w:date="2018-06-14T18:34:00Z">
                  <w:rPr>
                    <w:rStyle w:val="Hyperlink"/>
                    <w:noProof/>
                  </w:rPr>
                </w:rPrChange>
              </w:rPr>
              <w:delText>Ghost and Model</w:delText>
            </w:r>
            <w:r w:rsidRPr="00C15F67" w:rsidDel="00C15F67">
              <w:rPr>
                <w:noProof/>
                <w:webHidden/>
                <w:sz w:val="18"/>
                <w:rPrChange w:id="750" w:author="ENDA JAMES O'SHEA" w:date="2018-06-14T18:34:00Z">
                  <w:rPr>
                    <w:noProof/>
                    <w:webHidden/>
                  </w:rPr>
                </w:rPrChange>
              </w:rPr>
              <w:tab/>
              <w:delText>7</w:delText>
            </w:r>
          </w:del>
        </w:p>
        <w:p w:rsidR="00DB24BF" w:rsidRPr="00C15F67" w:rsidDel="00C15F67" w:rsidRDefault="00DB24BF">
          <w:pPr>
            <w:pStyle w:val="TOC3"/>
            <w:tabs>
              <w:tab w:val="left" w:pos="1320"/>
              <w:tab w:val="right" w:leader="dot" w:pos="9016"/>
            </w:tabs>
            <w:rPr>
              <w:del w:id="751" w:author="ENDA JAMES O'SHEA" w:date="2018-06-14T18:34:00Z"/>
              <w:rFonts w:cstheme="minorBidi"/>
              <w:noProof/>
              <w:sz w:val="18"/>
              <w:lang w:val="en-GB" w:eastAsia="en-GB"/>
              <w:rPrChange w:id="752" w:author="ENDA JAMES O'SHEA" w:date="2018-06-14T18:34:00Z">
                <w:rPr>
                  <w:del w:id="753" w:author="ENDA JAMES O'SHEA" w:date="2018-06-14T18:34:00Z"/>
                  <w:rFonts w:cstheme="minorBidi"/>
                  <w:noProof/>
                  <w:lang w:val="en-GB" w:eastAsia="en-GB"/>
                </w:rPr>
              </w:rPrChange>
            </w:rPr>
          </w:pPr>
          <w:del w:id="754" w:author="ENDA JAMES O'SHEA" w:date="2018-06-14T18:34:00Z">
            <w:r w:rsidRPr="00C15F67" w:rsidDel="00C15F67">
              <w:rPr>
                <w:noProof/>
                <w:sz w:val="18"/>
                <w:rPrChange w:id="755" w:author="ENDA JAMES O'SHEA" w:date="2018-06-14T18:34:00Z">
                  <w:rPr>
                    <w:rStyle w:val="Hyperlink"/>
                    <w:noProof/>
                  </w:rPr>
                </w:rPrChange>
              </w:rPr>
              <w:delText>2.7.4</w:delText>
            </w:r>
            <w:r w:rsidRPr="00C15F67" w:rsidDel="00C15F67">
              <w:rPr>
                <w:rFonts w:cstheme="minorBidi"/>
                <w:noProof/>
                <w:sz w:val="18"/>
                <w:lang w:val="en-GB" w:eastAsia="en-GB"/>
                <w:rPrChange w:id="756" w:author="ENDA JAMES O'SHEA" w:date="2018-06-14T18:34:00Z">
                  <w:rPr>
                    <w:rFonts w:cstheme="minorBidi"/>
                    <w:noProof/>
                    <w:lang w:val="en-GB" w:eastAsia="en-GB"/>
                  </w:rPr>
                </w:rPrChange>
              </w:rPr>
              <w:tab/>
            </w:r>
            <w:r w:rsidRPr="00C15F67" w:rsidDel="00C15F67">
              <w:rPr>
                <w:noProof/>
                <w:sz w:val="18"/>
                <w:rPrChange w:id="757" w:author="ENDA JAMES O'SHEA" w:date="2018-06-14T18:34:00Z">
                  <w:rPr>
                    <w:rStyle w:val="Hyperlink"/>
                    <w:noProof/>
                  </w:rPr>
                </w:rPrChange>
              </w:rPr>
              <w:delText>Quantifiers</w:delText>
            </w:r>
            <w:r w:rsidRPr="00C15F67" w:rsidDel="00C15F67">
              <w:rPr>
                <w:noProof/>
                <w:webHidden/>
                <w:sz w:val="18"/>
                <w:rPrChange w:id="758" w:author="ENDA JAMES O'SHEA" w:date="2018-06-14T18:34:00Z">
                  <w:rPr>
                    <w:noProof/>
                    <w:webHidden/>
                  </w:rPr>
                </w:rPrChange>
              </w:rPr>
              <w:tab/>
              <w:delText>7</w:delText>
            </w:r>
          </w:del>
        </w:p>
        <w:p w:rsidR="00DB24BF" w:rsidRPr="00C15F67" w:rsidDel="00C15F67" w:rsidRDefault="00DB24BF">
          <w:pPr>
            <w:pStyle w:val="TOC2"/>
            <w:tabs>
              <w:tab w:val="left" w:pos="880"/>
              <w:tab w:val="right" w:leader="dot" w:pos="9016"/>
            </w:tabs>
            <w:rPr>
              <w:del w:id="759" w:author="ENDA JAMES O'SHEA" w:date="2018-06-14T18:34:00Z"/>
              <w:rFonts w:cstheme="minorBidi"/>
              <w:noProof/>
              <w:sz w:val="18"/>
              <w:lang w:val="en-GB" w:eastAsia="en-GB"/>
              <w:rPrChange w:id="760" w:author="ENDA JAMES O'SHEA" w:date="2018-06-14T18:34:00Z">
                <w:rPr>
                  <w:del w:id="761" w:author="ENDA JAMES O'SHEA" w:date="2018-06-14T18:34:00Z"/>
                  <w:rFonts w:cstheme="minorBidi"/>
                  <w:noProof/>
                  <w:lang w:val="en-GB" w:eastAsia="en-GB"/>
                </w:rPr>
              </w:rPrChange>
            </w:rPr>
          </w:pPr>
          <w:del w:id="762" w:author="ENDA JAMES O'SHEA" w:date="2018-06-14T18:34:00Z">
            <w:r w:rsidRPr="00C15F67" w:rsidDel="00C15F67">
              <w:rPr>
                <w:noProof/>
                <w:sz w:val="18"/>
                <w:rPrChange w:id="763" w:author="ENDA JAMES O'SHEA" w:date="2018-06-14T18:34:00Z">
                  <w:rPr>
                    <w:rStyle w:val="Hyperlink"/>
                    <w:noProof/>
                  </w:rPr>
                </w:rPrChange>
              </w:rPr>
              <w:delText>2.8</w:delText>
            </w:r>
            <w:r w:rsidRPr="00C15F67" w:rsidDel="00C15F67">
              <w:rPr>
                <w:rFonts w:cstheme="minorBidi"/>
                <w:noProof/>
                <w:sz w:val="18"/>
                <w:lang w:val="en-GB" w:eastAsia="en-GB"/>
                <w:rPrChange w:id="764" w:author="ENDA JAMES O'SHEA" w:date="2018-06-14T18:34:00Z">
                  <w:rPr>
                    <w:rFonts w:cstheme="minorBidi"/>
                    <w:noProof/>
                    <w:lang w:val="en-GB" w:eastAsia="en-GB"/>
                  </w:rPr>
                </w:rPrChange>
              </w:rPr>
              <w:tab/>
            </w:r>
            <w:r w:rsidRPr="00C15F67" w:rsidDel="00C15F67">
              <w:rPr>
                <w:noProof/>
                <w:sz w:val="18"/>
                <w:rPrChange w:id="765" w:author="ENDA JAMES O'SHEA" w:date="2018-06-14T18:34:00Z">
                  <w:rPr>
                    <w:rStyle w:val="Hyperlink"/>
                    <w:noProof/>
                  </w:rPr>
                </w:rPrChange>
              </w:rPr>
              <w:delText>Intermediate Verification Languages (IVL’s)</w:delText>
            </w:r>
            <w:r w:rsidRPr="00C15F67" w:rsidDel="00C15F67">
              <w:rPr>
                <w:noProof/>
                <w:webHidden/>
                <w:sz w:val="18"/>
                <w:rPrChange w:id="766" w:author="ENDA JAMES O'SHEA" w:date="2018-06-14T18:34:00Z">
                  <w:rPr>
                    <w:noProof/>
                    <w:webHidden/>
                  </w:rPr>
                </w:rPrChange>
              </w:rPr>
              <w:tab/>
              <w:delText>8</w:delText>
            </w:r>
          </w:del>
        </w:p>
        <w:p w:rsidR="00DB24BF" w:rsidRPr="00C15F67" w:rsidDel="00C15F67" w:rsidRDefault="00DB24BF">
          <w:pPr>
            <w:pStyle w:val="TOC2"/>
            <w:tabs>
              <w:tab w:val="left" w:pos="880"/>
              <w:tab w:val="right" w:leader="dot" w:pos="9016"/>
            </w:tabs>
            <w:rPr>
              <w:del w:id="767" w:author="ENDA JAMES O'SHEA" w:date="2018-06-14T18:34:00Z"/>
              <w:rFonts w:cstheme="minorBidi"/>
              <w:noProof/>
              <w:sz w:val="18"/>
              <w:lang w:val="en-GB" w:eastAsia="en-GB"/>
              <w:rPrChange w:id="768" w:author="ENDA JAMES O'SHEA" w:date="2018-06-14T18:34:00Z">
                <w:rPr>
                  <w:del w:id="769" w:author="ENDA JAMES O'SHEA" w:date="2018-06-14T18:34:00Z"/>
                  <w:rFonts w:cstheme="minorBidi"/>
                  <w:noProof/>
                  <w:lang w:val="en-GB" w:eastAsia="en-GB"/>
                </w:rPr>
              </w:rPrChange>
            </w:rPr>
          </w:pPr>
          <w:del w:id="770" w:author="ENDA JAMES O'SHEA" w:date="2018-06-14T18:34:00Z">
            <w:r w:rsidRPr="00C15F67" w:rsidDel="00C15F67">
              <w:rPr>
                <w:noProof/>
                <w:sz w:val="18"/>
                <w:rPrChange w:id="771" w:author="ENDA JAMES O'SHEA" w:date="2018-06-14T18:34:00Z">
                  <w:rPr>
                    <w:rStyle w:val="Hyperlink"/>
                    <w:noProof/>
                  </w:rPr>
                </w:rPrChange>
              </w:rPr>
              <w:delText>2.9</w:delText>
            </w:r>
            <w:r w:rsidRPr="00C15F67" w:rsidDel="00C15F67">
              <w:rPr>
                <w:rFonts w:cstheme="minorBidi"/>
                <w:noProof/>
                <w:sz w:val="18"/>
                <w:lang w:val="en-GB" w:eastAsia="en-GB"/>
                <w:rPrChange w:id="772" w:author="ENDA JAMES O'SHEA" w:date="2018-06-14T18:34:00Z">
                  <w:rPr>
                    <w:rFonts w:cstheme="minorBidi"/>
                    <w:noProof/>
                    <w:lang w:val="en-GB" w:eastAsia="en-GB"/>
                  </w:rPr>
                </w:rPrChange>
              </w:rPr>
              <w:tab/>
            </w:r>
            <w:r w:rsidRPr="00C15F67" w:rsidDel="00C15F67">
              <w:rPr>
                <w:noProof/>
                <w:sz w:val="18"/>
                <w:rPrChange w:id="773" w:author="ENDA JAMES O'SHEA" w:date="2018-06-14T18:34:00Z">
                  <w:rPr>
                    <w:rStyle w:val="Hyperlink"/>
                    <w:noProof/>
                  </w:rPr>
                </w:rPrChange>
              </w:rPr>
              <w:delText>Verification Condition Generators (VCG’s)</w:delText>
            </w:r>
            <w:r w:rsidRPr="00C15F67" w:rsidDel="00C15F67">
              <w:rPr>
                <w:noProof/>
                <w:webHidden/>
                <w:sz w:val="18"/>
                <w:rPrChange w:id="774" w:author="ENDA JAMES O'SHEA" w:date="2018-06-14T18:34:00Z">
                  <w:rPr>
                    <w:noProof/>
                    <w:webHidden/>
                  </w:rPr>
                </w:rPrChange>
              </w:rPr>
              <w:tab/>
              <w:delText>8</w:delText>
            </w:r>
          </w:del>
        </w:p>
        <w:p w:rsidR="00DB24BF" w:rsidRPr="00C15F67" w:rsidDel="00C15F67" w:rsidRDefault="00DB24BF">
          <w:pPr>
            <w:pStyle w:val="TOC2"/>
            <w:tabs>
              <w:tab w:val="left" w:pos="1100"/>
              <w:tab w:val="right" w:leader="dot" w:pos="9016"/>
            </w:tabs>
            <w:rPr>
              <w:del w:id="775" w:author="ENDA JAMES O'SHEA" w:date="2018-06-14T18:34:00Z"/>
              <w:rFonts w:cstheme="minorBidi"/>
              <w:noProof/>
              <w:sz w:val="18"/>
              <w:lang w:val="en-GB" w:eastAsia="en-GB"/>
              <w:rPrChange w:id="776" w:author="ENDA JAMES O'SHEA" w:date="2018-06-14T18:34:00Z">
                <w:rPr>
                  <w:del w:id="777" w:author="ENDA JAMES O'SHEA" w:date="2018-06-14T18:34:00Z"/>
                  <w:rFonts w:cstheme="minorBidi"/>
                  <w:noProof/>
                  <w:lang w:val="en-GB" w:eastAsia="en-GB"/>
                </w:rPr>
              </w:rPrChange>
            </w:rPr>
          </w:pPr>
          <w:del w:id="778" w:author="ENDA JAMES O'SHEA" w:date="2018-06-14T18:34:00Z">
            <w:r w:rsidRPr="00C15F67" w:rsidDel="00C15F67">
              <w:rPr>
                <w:noProof/>
                <w:sz w:val="18"/>
                <w:rPrChange w:id="779" w:author="ENDA JAMES O'SHEA" w:date="2018-06-14T18:34:00Z">
                  <w:rPr>
                    <w:rStyle w:val="Hyperlink"/>
                    <w:noProof/>
                  </w:rPr>
                </w:rPrChange>
              </w:rPr>
              <w:delText xml:space="preserve">2.10 </w:delText>
            </w:r>
            <w:r w:rsidRPr="00C15F67" w:rsidDel="00C15F67">
              <w:rPr>
                <w:rFonts w:cstheme="minorBidi"/>
                <w:noProof/>
                <w:sz w:val="18"/>
                <w:lang w:val="en-GB" w:eastAsia="en-GB"/>
                <w:rPrChange w:id="780" w:author="ENDA JAMES O'SHEA" w:date="2018-06-14T18:34:00Z">
                  <w:rPr>
                    <w:rFonts w:cstheme="minorBidi"/>
                    <w:noProof/>
                    <w:lang w:val="en-GB" w:eastAsia="en-GB"/>
                  </w:rPr>
                </w:rPrChange>
              </w:rPr>
              <w:tab/>
            </w:r>
            <w:r w:rsidRPr="00C15F67" w:rsidDel="00C15F67">
              <w:rPr>
                <w:noProof/>
                <w:sz w:val="18"/>
                <w:rPrChange w:id="781" w:author="ENDA JAMES O'SHEA" w:date="2018-06-14T18:34:00Z">
                  <w:rPr>
                    <w:rStyle w:val="Hyperlink"/>
                    <w:noProof/>
                  </w:rPr>
                </w:rPrChange>
              </w:rPr>
              <w:delText>Symbolic Execution (SE)</w:delText>
            </w:r>
            <w:r w:rsidRPr="00C15F67" w:rsidDel="00C15F67">
              <w:rPr>
                <w:noProof/>
                <w:webHidden/>
                <w:sz w:val="18"/>
                <w:rPrChange w:id="782" w:author="ENDA JAMES O'SHEA" w:date="2018-06-14T18:34:00Z">
                  <w:rPr>
                    <w:noProof/>
                    <w:webHidden/>
                  </w:rPr>
                </w:rPrChange>
              </w:rPr>
              <w:tab/>
              <w:delText>8</w:delText>
            </w:r>
          </w:del>
        </w:p>
        <w:p w:rsidR="00DB24BF" w:rsidRPr="00C15F67" w:rsidDel="00C15F67" w:rsidRDefault="00DB24BF">
          <w:pPr>
            <w:pStyle w:val="TOC2"/>
            <w:tabs>
              <w:tab w:val="left" w:pos="880"/>
              <w:tab w:val="right" w:leader="dot" w:pos="9016"/>
            </w:tabs>
            <w:rPr>
              <w:del w:id="783" w:author="ENDA JAMES O'SHEA" w:date="2018-06-14T18:34:00Z"/>
              <w:rFonts w:cstheme="minorBidi"/>
              <w:noProof/>
              <w:sz w:val="18"/>
              <w:lang w:val="en-GB" w:eastAsia="en-GB"/>
              <w:rPrChange w:id="784" w:author="ENDA JAMES O'SHEA" w:date="2018-06-14T18:34:00Z">
                <w:rPr>
                  <w:del w:id="785" w:author="ENDA JAMES O'SHEA" w:date="2018-06-14T18:34:00Z"/>
                  <w:rFonts w:cstheme="minorBidi"/>
                  <w:noProof/>
                  <w:lang w:val="en-GB" w:eastAsia="en-GB"/>
                </w:rPr>
              </w:rPrChange>
            </w:rPr>
          </w:pPr>
          <w:del w:id="786" w:author="ENDA JAMES O'SHEA" w:date="2018-06-14T18:34:00Z">
            <w:r w:rsidRPr="00C15F67" w:rsidDel="00C15F67">
              <w:rPr>
                <w:noProof/>
                <w:sz w:val="18"/>
                <w:lang w:eastAsia="en-GB"/>
                <w:rPrChange w:id="787" w:author="ENDA JAMES O'SHEA" w:date="2018-06-14T18:34:00Z">
                  <w:rPr>
                    <w:rStyle w:val="Hyperlink"/>
                    <w:noProof/>
                    <w:lang w:eastAsia="en-GB"/>
                  </w:rPr>
                </w:rPrChange>
              </w:rPr>
              <w:delText>2.11</w:delText>
            </w:r>
            <w:r w:rsidRPr="00C15F67" w:rsidDel="00C15F67">
              <w:rPr>
                <w:rFonts w:cstheme="minorBidi"/>
                <w:noProof/>
                <w:sz w:val="18"/>
                <w:lang w:val="en-GB" w:eastAsia="en-GB"/>
                <w:rPrChange w:id="788" w:author="ENDA JAMES O'SHEA" w:date="2018-06-14T18:34:00Z">
                  <w:rPr>
                    <w:rFonts w:cstheme="minorBidi"/>
                    <w:noProof/>
                    <w:lang w:val="en-GB" w:eastAsia="en-GB"/>
                  </w:rPr>
                </w:rPrChange>
              </w:rPr>
              <w:tab/>
            </w:r>
            <w:r w:rsidRPr="00C15F67" w:rsidDel="00C15F67">
              <w:rPr>
                <w:noProof/>
                <w:sz w:val="18"/>
                <w:lang w:eastAsia="en-GB"/>
                <w:rPrChange w:id="789" w:author="ENDA JAMES O'SHEA" w:date="2018-06-14T18:34:00Z">
                  <w:rPr>
                    <w:rStyle w:val="Hyperlink"/>
                    <w:noProof/>
                    <w:lang w:eastAsia="en-GB"/>
                  </w:rPr>
                </w:rPrChange>
              </w:rPr>
              <w:delText>Verification Conditions</w:delText>
            </w:r>
            <w:r w:rsidRPr="00C15F67" w:rsidDel="00C15F67">
              <w:rPr>
                <w:noProof/>
                <w:webHidden/>
                <w:sz w:val="18"/>
                <w:rPrChange w:id="790" w:author="ENDA JAMES O'SHEA" w:date="2018-06-14T18:34:00Z">
                  <w:rPr>
                    <w:noProof/>
                    <w:webHidden/>
                  </w:rPr>
                </w:rPrChange>
              </w:rPr>
              <w:tab/>
              <w:delText>8</w:delText>
            </w:r>
          </w:del>
        </w:p>
        <w:p w:rsidR="00DB24BF" w:rsidRPr="00C15F67" w:rsidDel="00C15F67" w:rsidRDefault="00DB24BF">
          <w:pPr>
            <w:pStyle w:val="TOC2"/>
            <w:tabs>
              <w:tab w:val="left" w:pos="880"/>
              <w:tab w:val="right" w:leader="dot" w:pos="9016"/>
            </w:tabs>
            <w:rPr>
              <w:del w:id="791" w:author="ENDA JAMES O'SHEA" w:date="2018-06-14T18:34:00Z"/>
              <w:rFonts w:cstheme="minorBidi"/>
              <w:noProof/>
              <w:sz w:val="18"/>
              <w:lang w:val="en-GB" w:eastAsia="en-GB"/>
              <w:rPrChange w:id="792" w:author="ENDA JAMES O'SHEA" w:date="2018-06-14T18:34:00Z">
                <w:rPr>
                  <w:del w:id="793" w:author="ENDA JAMES O'SHEA" w:date="2018-06-14T18:34:00Z"/>
                  <w:rFonts w:cstheme="minorBidi"/>
                  <w:noProof/>
                  <w:lang w:val="en-GB" w:eastAsia="en-GB"/>
                </w:rPr>
              </w:rPrChange>
            </w:rPr>
          </w:pPr>
          <w:del w:id="794" w:author="ENDA JAMES O'SHEA" w:date="2018-06-14T18:34:00Z">
            <w:r w:rsidRPr="00C15F67" w:rsidDel="00C15F67">
              <w:rPr>
                <w:noProof/>
                <w:sz w:val="18"/>
                <w:rPrChange w:id="795" w:author="ENDA JAMES O'SHEA" w:date="2018-06-14T18:34:00Z">
                  <w:rPr>
                    <w:rStyle w:val="Hyperlink"/>
                    <w:noProof/>
                  </w:rPr>
                </w:rPrChange>
              </w:rPr>
              <w:delText>2.12</w:delText>
            </w:r>
            <w:r w:rsidRPr="00C15F67" w:rsidDel="00C15F67">
              <w:rPr>
                <w:rFonts w:cstheme="minorBidi"/>
                <w:noProof/>
                <w:sz w:val="18"/>
                <w:lang w:val="en-GB" w:eastAsia="en-GB"/>
                <w:rPrChange w:id="796" w:author="ENDA JAMES O'SHEA" w:date="2018-06-14T18:34:00Z">
                  <w:rPr>
                    <w:rFonts w:cstheme="minorBidi"/>
                    <w:noProof/>
                    <w:lang w:val="en-GB" w:eastAsia="en-GB"/>
                  </w:rPr>
                </w:rPrChange>
              </w:rPr>
              <w:tab/>
            </w:r>
            <w:r w:rsidRPr="00C15F67" w:rsidDel="00C15F67">
              <w:rPr>
                <w:noProof/>
                <w:sz w:val="18"/>
                <w:rPrChange w:id="797" w:author="ENDA JAMES O'SHEA" w:date="2018-06-14T18:34:00Z">
                  <w:rPr>
                    <w:rStyle w:val="Hyperlink"/>
                    <w:noProof/>
                  </w:rPr>
                </w:rPrChange>
              </w:rPr>
              <w:delText>Theorem Provers</w:delText>
            </w:r>
            <w:r w:rsidRPr="00C15F67" w:rsidDel="00C15F67">
              <w:rPr>
                <w:noProof/>
                <w:webHidden/>
                <w:sz w:val="18"/>
                <w:rPrChange w:id="798" w:author="ENDA JAMES O'SHEA" w:date="2018-06-14T18:34:00Z">
                  <w:rPr>
                    <w:noProof/>
                    <w:webHidden/>
                  </w:rPr>
                </w:rPrChange>
              </w:rPr>
              <w:tab/>
              <w:delText>9</w:delText>
            </w:r>
          </w:del>
        </w:p>
        <w:p w:rsidR="00DB24BF" w:rsidRPr="00C15F67" w:rsidDel="00C15F67" w:rsidRDefault="00DB24BF">
          <w:pPr>
            <w:pStyle w:val="TOC2"/>
            <w:tabs>
              <w:tab w:val="left" w:pos="880"/>
              <w:tab w:val="right" w:leader="dot" w:pos="9016"/>
            </w:tabs>
            <w:rPr>
              <w:del w:id="799" w:author="ENDA JAMES O'SHEA" w:date="2018-06-14T18:34:00Z"/>
              <w:rFonts w:cstheme="minorBidi"/>
              <w:noProof/>
              <w:sz w:val="18"/>
              <w:lang w:val="en-GB" w:eastAsia="en-GB"/>
              <w:rPrChange w:id="800" w:author="ENDA JAMES O'SHEA" w:date="2018-06-14T18:34:00Z">
                <w:rPr>
                  <w:del w:id="801" w:author="ENDA JAMES O'SHEA" w:date="2018-06-14T18:34:00Z"/>
                  <w:rFonts w:cstheme="minorBidi"/>
                  <w:noProof/>
                  <w:lang w:val="en-GB" w:eastAsia="en-GB"/>
                </w:rPr>
              </w:rPrChange>
            </w:rPr>
          </w:pPr>
          <w:del w:id="802" w:author="ENDA JAMES O'SHEA" w:date="2018-06-14T18:34:00Z">
            <w:r w:rsidRPr="00C15F67" w:rsidDel="00C15F67">
              <w:rPr>
                <w:noProof/>
                <w:sz w:val="18"/>
                <w:rPrChange w:id="803" w:author="ENDA JAMES O'SHEA" w:date="2018-06-14T18:34:00Z">
                  <w:rPr>
                    <w:rStyle w:val="Hyperlink"/>
                    <w:noProof/>
                  </w:rPr>
                </w:rPrChange>
              </w:rPr>
              <w:delText>2.13</w:delText>
            </w:r>
            <w:r w:rsidRPr="00C15F67" w:rsidDel="00C15F67">
              <w:rPr>
                <w:rFonts w:cstheme="minorBidi"/>
                <w:noProof/>
                <w:sz w:val="18"/>
                <w:lang w:val="en-GB" w:eastAsia="en-GB"/>
                <w:rPrChange w:id="804" w:author="ENDA JAMES O'SHEA" w:date="2018-06-14T18:34:00Z">
                  <w:rPr>
                    <w:rFonts w:cstheme="minorBidi"/>
                    <w:noProof/>
                    <w:lang w:val="en-GB" w:eastAsia="en-GB"/>
                  </w:rPr>
                </w:rPrChange>
              </w:rPr>
              <w:tab/>
            </w:r>
            <w:r w:rsidRPr="00C15F67" w:rsidDel="00C15F67">
              <w:rPr>
                <w:noProof/>
                <w:sz w:val="18"/>
                <w:rPrChange w:id="805" w:author="ENDA JAMES O'SHEA" w:date="2018-06-14T18:34:00Z">
                  <w:rPr>
                    <w:rStyle w:val="Hyperlink"/>
                    <w:noProof/>
                  </w:rPr>
                </w:rPrChange>
              </w:rPr>
              <w:delText>Satisfiability Solvers (SAT)</w:delText>
            </w:r>
            <w:r w:rsidRPr="00C15F67" w:rsidDel="00C15F67">
              <w:rPr>
                <w:noProof/>
                <w:webHidden/>
                <w:sz w:val="18"/>
                <w:rPrChange w:id="806" w:author="ENDA JAMES O'SHEA" w:date="2018-06-14T18:34:00Z">
                  <w:rPr>
                    <w:noProof/>
                    <w:webHidden/>
                  </w:rPr>
                </w:rPrChange>
              </w:rPr>
              <w:tab/>
              <w:delText>9</w:delText>
            </w:r>
          </w:del>
        </w:p>
        <w:p w:rsidR="00DB24BF" w:rsidRPr="00C15F67" w:rsidDel="00C15F67" w:rsidRDefault="00DB24BF">
          <w:pPr>
            <w:pStyle w:val="TOC2"/>
            <w:tabs>
              <w:tab w:val="left" w:pos="880"/>
              <w:tab w:val="right" w:leader="dot" w:pos="9016"/>
            </w:tabs>
            <w:rPr>
              <w:del w:id="807" w:author="ENDA JAMES O'SHEA" w:date="2018-06-14T18:34:00Z"/>
              <w:rFonts w:cstheme="minorBidi"/>
              <w:noProof/>
              <w:sz w:val="18"/>
              <w:lang w:val="en-GB" w:eastAsia="en-GB"/>
              <w:rPrChange w:id="808" w:author="ENDA JAMES O'SHEA" w:date="2018-06-14T18:34:00Z">
                <w:rPr>
                  <w:del w:id="809" w:author="ENDA JAMES O'SHEA" w:date="2018-06-14T18:34:00Z"/>
                  <w:rFonts w:cstheme="minorBidi"/>
                  <w:noProof/>
                  <w:lang w:val="en-GB" w:eastAsia="en-GB"/>
                </w:rPr>
              </w:rPrChange>
            </w:rPr>
          </w:pPr>
          <w:del w:id="810" w:author="ENDA JAMES O'SHEA" w:date="2018-06-14T18:34:00Z">
            <w:r w:rsidRPr="00C15F67" w:rsidDel="00C15F67">
              <w:rPr>
                <w:noProof/>
                <w:sz w:val="18"/>
                <w:rPrChange w:id="811" w:author="ENDA JAMES O'SHEA" w:date="2018-06-14T18:34:00Z">
                  <w:rPr>
                    <w:rStyle w:val="Hyperlink"/>
                    <w:noProof/>
                  </w:rPr>
                </w:rPrChange>
              </w:rPr>
              <w:delText>2.14</w:delText>
            </w:r>
            <w:r w:rsidRPr="00C15F67" w:rsidDel="00C15F67">
              <w:rPr>
                <w:rFonts w:cstheme="minorBidi"/>
                <w:noProof/>
                <w:sz w:val="18"/>
                <w:lang w:val="en-GB" w:eastAsia="en-GB"/>
                <w:rPrChange w:id="812" w:author="ENDA JAMES O'SHEA" w:date="2018-06-14T18:34:00Z">
                  <w:rPr>
                    <w:rFonts w:cstheme="minorBidi"/>
                    <w:noProof/>
                    <w:lang w:val="en-GB" w:eastAsia="en-GB"/>
                  </w:rPr>
                </w:rPrChange>
              </w:rPr>
              <w:tab/>
            </w:r>
            <w:r w:rsidRPr="00C15F67" w:rsidDel="00C15F67">
              <w:rPr>
                <w:noProof/>
                <w:sz w:val="18"/>
                <w:rPrChange w:id="813" w:author="ENDA JAMES O'SHEA" w:date="2018-06-14T18:34:00Z">
                  <w:rPr>
                    <w:rStyle w:val="Hyperlink"/>
                    <w:noProof/>
                  </w:rPr>
                </w:rPrChange>
              </w:rPr>
              <w:delText>Satisfiability Modulo Theories (SMT)</w:delText>
            </w:r>
            <w:r w:rsidRPr="00C15F67" w:rsidDel="00C15F67">
              <w:rPr>
                <w:noProof/>
                <w:webHidden/>
                <w:sz w:val="18"/>
                <w:rPrChange w:id="814" w:author="ENDA JAMES O'SHEA" w:date="2018-06-14T18:34:00Z">
                  <w:rPr>
                    <w:noProof/>
                    <w:webHidden/>
                  </w:rPr>
                </w:rPrChange>
              </w:rPr>
              <w:tab/>
              <w:delText>9</w:delText>
            </w:r>
          </w:del>
        </w:p>
        <w:p w:rsidR="00DB24BF" w:rsidRPr="00C15F67" w:rsidDel="00C15F67" w:rsidRDefault="00DB24BF">
          <w:pPr>
            <w:pStyle w:val="TOC1"/>
            <w:tabs>
              <w:tab w:val="right" w:leader="dot" w:pos="9016"/>
            </w:tabs>
            <w:rPr>
              <w:del w:id="815" w:author="ENDA JAMES O'SHEA" w:date="2018-06-14T18:34:00Z"/>
              <w:rFonts w:asciiTheme="minorHAnsi" w:eastAsiaTheme="minorEastAsia" w:hAnsiTheme="minorHAnsi"/>
              <w:noProof/>
              <w:sz w:val="18"/>
              <w:lang w:val="en-GB" w:eastAsia="en-GB"/>
              <w:rPrChange w:id="816" w:author="ENDA JAMES O'SHEA" w:date="2018-06-14T18:34:00Z">
                <w:rPr>
                  <w:del w:id="817" w:author="ENDA JAMES O'SHEA" w:date="2018-06-14T18:34:00Z"/>
                  <w:rFonts w:asciiTheme="minorHAnsi" w:eastAsiaTheme="minorEastAsia" w:hAnsiTheme="minorHAnsi"/>
                  <w:noProof/>
                  <w:sz w:val="22"/>
                  <w:lang w:val="en-GB" w:eastAsia="en-GB"/>
                </w:rPr>
              </w:rPrChange>
            </w:rPr>
          </w:pPr>
          <w:del w:id="818" w:author="ENDA JAMES O'SHEA" w:date="2018-06-14T18:34:00Z">
            <w:r w:rsidRPr="00C15F67" w:rsidDel="00C15F67">
              <w:rPr>
                <w:noProof/>
                <w:sz w:val="28"/>
                <w:lang w:val="en-GB"/>
                <w:rPrChange w:id="819" w:author="ENDA JAMES O'SHEA" w:date="2018-06-14T18:34:00Z">
                  <w:rPr>
                    <w:rStyle w:val="Hyperlink"/>
                    <w:noProof/>
                    <w:lang w:val="en-GB"/>
                  </w:rPr>
                </w:rPrChange>
              </w:rPr>
              <w:delText>Chapter Three: Tools</w:delText>
            </w:r>
            <w:r w:rsidRPr="00C15F67" w:rsidDel="00C15F67">
              <w:rPr>
                <w:noProof/>
                <w:webHidden/>
                <w:sz w:val="28"/>
                <w:rPrChange w:id="820" w:author="ENDA JAMES O'SHEA" w:date="2018-06-14T18:34:00Z">
                  <w:rPr>
                    <w:noProof/>
                    <w:webHidden/>
                  </w:rPr>
                </w:rPrChange>
              </w:rPr>
              <w:tab/>
              <w:delText>10</w:delText>
            </w:r>
          </w:del>
        </w:p>
        <w:p w:rsidR="00DB24BF" w:rsidRPr="00C15F67" w:rsidDel="00C15F67" w:rsidRDefault="00DB24BF">
          <w:pPr>
            <w:pStyle w:val="TOC2"/>
            <w:tabs>
              <w:tab w:val="left" w:pos="880"/>
              <w:tab w:val="right" w:leader="dot" w:pos="9016"/>
            </w:tabs>
            <w:rPr>
              <w:del w:id="821" w:author="ENDA JAMES O'SHEA" w:date="2018-06-14T18:34:00Z"/>
              <w:rFonts w:cstheme="minorBidi"/>
              <w:noProof/>
              <w:sz w:val="18"/>
              <w:lang w:val="en-GB" w:eastAsia="en-GB"/>
              <w:rPrChange w:id="822" w:author="ENDA JAMES O'SHEA" w:date="2018-06-14T18:34:00Z">
                <w:rPr>
                  <w:del w:id="823" w:author="ENDA JAMES O'SHEA" w:date="2018-06-14T18:34:00Z"/>
                  <w:rFonts w:cstheme="minorBidi"/>
                  <w:noProof/>
                  <w:lang w:val="en-GB" w:eastAsia="en-GB"/>
                </w:rPr>
              </w:rPrChange>
            </w:rPr>
          </w:pPr>
          <w:del w:id="824" w:author="ENDA JAMES O'SHEA" w:date="2018-06-14T18:34:00Z">
            <w:r w:rsidRPr="00C15F67" w:rsidDel="00C15F67">
              <w:rPr>
                <w:noProof/>
                <w:sz w:val="18"/>
                <w:rPrChange w:id="825" w:author="ENDA JAMES O'SHEA" w:date="2018-06-14T18:34:00Z">
                  <w:rPr>
                    <w:rStyle w:val="Hyperlink"/>
                    <w:noProof/>
                  </w:rPr>
                </w:rPrChange>
              </w:rPr>
              <w:delText>3.1</w:delText>
            </w:r>
            <w:r w:rsidRPr="00C15F67" w:rsidDel="00C15F67">
              <w:rPr>
                <w:rFonts w:cstheme="minorBidi"/>
                <w:noProof/>
                <w:sz w:val="18"/>
                <w:lang w:val="en-GB" w:eastAsia="en-GB"/>
                <w:rPrChange w:id="826" w:author="ENDA JAMES O'SHEA" w:date="2018-06-14T18:34:00Z">
                  <w:rPr>
                    <w:rFonts w:cstheme="minorBidi"/>
                    <w:noProof/>
                    <w:lang w:val="en-GB" w:eastAsia="en-GB"/>
                  </w:rPr>
                </w:rPrChange>
              </w:rPr>
              <w:tab/>
            </w:r>
            <w:r w:rsidRPr="00C15F67" w:rsidDel="00C15F67">
              <w:rPr>
                <w:noProof/>
                <w:sz w:val="18"/>
                <w:rPrChange w:id="827" w:author="ENDA JAMES O'SHEA" w:date="2018-06-14T18:34:00Z">
                  <w:rPr>
                    <w:rStyle w:val="Hyperlink"/>
                    <w:noProof/>
                  </w:rPr>
                </w:rPrChange>
              </w:rPr>
              <w:delText>Why3 Verification Tool</w:delText>
            </w:r>
            <w:r w:rsidRPr="00C15F67" w:rsidDel="00C15F67">
              <w:rPr>
                <w:noProof/>
                <w:webHidden/>
                <w:sz w:val="18"/>
                <w:rPrChange w:id="828" w:author="ENDA JAMES O'SHEA" w:date="2018-06-14T18:34:00Z">
                  <w:rPr>
                    <w:noProof/>
                    <w:webHidden/>
                  </w:rPr>
                </w:rPrChange>
              </w:rPr>
              <w:tab/>
              <w:delText>10</w:delText>
            </w:r>
          </w:del>
        </w:p>
        <w:p w:rsidR="00DB24BF" w:rsidRPr="00C15F67" w:rsidDel="00C15F67" w:rsidRDefault="00DB24BF">
          <w:pPr>
            <w:pStyle w:val="TOC2"/>
            <w:tabs>
              <w:tab w:val="left" w:pos="880"/>
              <w:tab w:val="right" w:leader="dot" w:pos="9016"/>
            </w:tabs>
            <w:rPr>
              <w:del w:id="829" w:author="ENDA JAMES O'SHEA" w:date="2018-06-14T18:34:00Z"/>
              <w:rFonts w:cstheme="minorBidi"/>
              <w:noProof/>
              <w:sz w:val="18"/>
              <w:lang w:val="en-GB" w:eastAsia="en-GB"/>
              <w:rPrChange w:id="830" w:author="ENDA JAMES O'SHEA" w:date="2018-06-14T18:34:00Z">
                <w:rPr>
                  <w:del w:id="831" w:author="ENDA JAMES O'SHEA" w:date="2018-06-14T18:34:00Z"/>
                  <w:rFonts w:cstheme="minorBidi"/>
                  <w:noProof/>
                  <w:lang w:val="en-GB" w:eastAsia="en-GB"/>
                </w:rPr>
              </w:rPrChange>
            </w:rPr>
          </w:pPr>
          <w:del w:id="832" w:author="ENDA JAMES O'SHEA" w:date="2018-06-14T18:34:00Z">
            <w:r w:rsidRPr="00C15F67" w:rsidDel="00C15F67">
              <w:rPr>
                <w:noProof/>
                <w:sz w:val="18"/>
                <w:rPrChange w:id="833" w:author="ENDA JAMES O'SHEA" w:date="2018-06-14T18:34:00Z">
                  <w:rPr>
                    <w:rStyle w:val="Hyperlink"/>
                    <w:noProof/>
                  </w:rPr>
                </w:rPrChange>
              </w:rPr>
              <w:delText xml:space="preserve">3.2 </w:delText>
            </w:r>
            <w:r w:rsidRPr="00C15F67" w:rsidDel="00C15F67">
              <w:rPr>
                <w:rFonts w:cstheme="minorBidi"/>
                <w:noProof/>
                <w:sz w:val="18"/>
                <w:lang w:val="en-GB" w:eastAsia="en-GB"/>
                <w:rPrChange w:id="834" w:author="ENDA JAMES O'SHEA" w:date="2018-06-14T18:34:00Z">
                  <w:rPr>
                    <w:rFonts w:cstheme="minorBidi"/>
                    <w:noProof/>
                    <w:lang w:val="en-GB" w:eastAsia="en-GB"/>
                  </w:rPr>
                </w:rPrChange>
              </w:rPr>
              <w:tab/>
            </w:r>
            <w:r w:rsidRPr="00C15F67" w:rsidDel="00C15F67">
              <w:rPr>
                <w:noProof/>
                <w:sz w:val="18"/>
                <w:rPrChange w:id="835" w:author="ENDA JAMES O'SHEA" w:date="2018-06-14T18:34:00Z">
                  <w:rPr>
                    <w:rStyle w:val="Hyperlink"/>
                    <w:noProof/>
                  </w:rPr>
                </w:rPrChange>
              </w:rPr>
              <w:delText>KeY Verification Tool</w:delText>
            </w:r>
            <w:r w:rsidRPr="00C15F67" w:rsidDel="00C15F67">
              <w:rPr>
                <w:noProof/>
                <w:webHidden/>
                <w:sz w:val="18"/>
                <w:rPrChange w:id="836" w:author="ENDA JAMES O'SHEA" w:date="2018-06-14T18:34:00Z">
                  <w:rPr>
                    <w:noProof/>
                    <w:webHidden/>
                  </w:rPr>
                </w:rPrChange>
              </w:rPr>
              <w:tab/>
              <w:delText>12</w:delText>
            </w:r>
          </w:del>
        </w:p>
        <w:p w:rsidR="00DB24BF" w:rsidRPr="00C15F67" w:rsidDel="00C15F67" w:rsidRDefault="00DB24BF">
          <w:pPr>
            <w:pStyle w:val="TOC2"/>
            <w:tabs>
              <w:tab w:val="left" w:pos="880"/>
              <w:tab w:val="right" w:leader="dot" w:pos="9016"/>
            </w:tabs>
            <w:rPr>
              <w:del w:id="837" w:author="ENDA JAMES O'SHEA" w:date="2018-06-14T18:34:00Z"/>
              <w:rFonts w:cstheme="minorBidi"/>
              <w:noProof/>
              <w:sz w:val="18"/>
              <w:lang w:val="en-GB" w:eastAsia="en-GB"/>
              <w:rPrChange w:id="838" w:author="ENDA JAMES O'SHEA" w:date="2018-06-14T18:34:00Z">
                <w:rPr>
                  <w:del w:id="839" w:author="ENDA JAMES O'SHEA" w:date="2018-06-14T18:34:00Z"/>
                  <w:rFonts w:cstheme="minorBidi"/>
                  <w:noProof/>
                  <w:lang w:val="en-GB" w:eastAsia="en-GB"/>
                </w:rPr>
              </w:rPrChange>
            </w:rPr>
          </w:pPr>
          <w:del w:id="840" w:author="ENDA JAMES O'SHEA" w:date="2018-06-14T18:34:00Z">
            <w:r w:rsidRPr="00C15F67" w:rsidDel="00C15F67">
              <w:rPr>
                <w:noProof/>
                <w:sz w:val="18"/>
                <w:rPrChange w:id="841" w:author="ENDA JAMES O'SHEA" w:date="2018-06-14T18:34:00Z">
                  <w:rPr>
                    <w:rStyle w:val="Hyperlink"/>
                    <w:noProof/>
                  </w:rPr>
                </w:rPrChange>
              </w:rPr>
              <w:delText xml:space="preserve">3.3 </w:delText>
            </w:r>
            <w:r w:rsidRPr="00C15F67" w:rsidDel="00C15F67">
              <w:rPr>
                <w:rFonts w:cstheme="minorBidi"/>
                <w:noProof/>
                <w:sz w:val="18"/>
                <w:lang w:val="en-GB" w:eastAsia="en-GB"/>
                <w:rPrChange w:id="842" w:author="ENDA JAMES O'SHEA" w:date="2018-06-14T18:34:00Z">
                  <w:rPr>
                    <w:rFonts w:cstheme="minorBidi"/>
                    <w:noProof/>
                    <w:lang w:val="en-GB" w:eastAsia="en-GB"/>
                  </w:rPr>
                </w:rPrChange>
              </w:rPr>
              <w:tab/>
            </w:r>
            <w:r w:rsidRPr="00C15F67" w:rsidDel="00C15F67">
              <w:rPr>
                <w:noProof/>
                <w:sz w:val="18"/>
                <w:rPrChange w:id="843" w:author="ENDA JAMES O'SHEA" w:date="2018-06-14T18:34:00Z">
                  <w:rPr>
                    <w:rStyle w:val="Hyperlink"/>
                    <w:noProof/>
                  </w:rPr>
                </w:rPrChange>
              </w:rPr>
              <w:delText>OpenJML Verification Tool</w:delText>
            </w:r>
            <w:r w:rsidRPr="00C15F67" w:rsidDel="00C15F67">
              <w:rPr>
                <w:noProof/>
                <w:webHidden/>
                <w:sz w:val="18"/>
                <w:rPrChange w:id="844" w:author="ENDA JAMES O'SHEA" w:date="2018-06-14T18:34:00Z">
                  <w:rPr>
                    <w:noProof/>
                    <w:webHidden/>
                  </w:rPr>
                </w:rPrChange>
              </w:rPr>
              <w:tab/>
              <w:delText>15</w:delText>
            </w:r>
          </w:del>
        </w:p>
        <w:p w:rsidR="00DB24BF" w:rsidRPr="00C15F67" w:rsidDel="00C15F67" w:rsidRDefault="00DB24BF">
          <w:pPr>
            <w:pStyle w:val="TOC1"/>
            <w:tabs>
              <w:tab w:val="right" w:leader="dot" w:pos="9016"/>
            </w:tabs>
            <w:rPr>
              <w:del w:id="845" w:author="ENDA JAMES O'SHEA" w:date="2018-06-14T18:34:00Z"/>
              <w:rFonts w:asciiTheme="minorHAnsi" w:eastAsiaTheme="minorEastAsia" w:hAnsiTheme="minorHAnsi"/>
              <w:noProof/>
              <w:sz w:val="18"/>
              <w:lang w:val="en-GB" w:eastAsia="en-GB"/>
              <w:rPrChange w:id="846" w:author="ENDA JAMES O'SHEA" w:date="2018-06-14T18:34:00Z">
                <w:rPr>
                  <w:del w:id="847" w:author="ENDA JAMES O'SHEA" w:date="2018-06-14T18:34:00Z"/>
                  <w:rFonts w:asciiTheme="minorHAnsi" w:eastAsiaTheme="minorEastAsia" w:hAnsiTheme="minorHAnsi"/>
                  <w:noProof/>
                  <w:sz w:val="22"/>
                  <w:lang w:val="en-GB" w:eastAsia="en-GB"/>
                </w:rPr>
              </w:rPrChange>
            </w:rPr>
          </w:pPr>
          <w:del w:id="848" w:author="ENDA JAMES O'SHEA" w:date="2018-06-14T18:34:00Z">
            <w:r w:rsidRPr="00C15F67" w:rsidDel="00C15F67">
              <w:rPr>
                <w:noProof/>
                <w:sz w:val="28"/>
                <w:rPrChange w:id="849" w:author="ENDA JAMES O'SHEA" w:date="2018-06-14T18:34:00Z">
                  <w:rPr>
                    <w:rStyle w:val="Hyperlink"/>
                    <w:noProof/>
                  </w:rPr>
                </w:rPrChange>
              </w:rPr>
              <w:delText>Chapter Four: Case Studies</w:delText>
            </w:r>
            <w:r w:rsidRPr="00C15F67" w:rsidDel="00C15F67">
              <w:rPr>
                <w:noProof/>
                <w:webHidden/>
                <w:sz w:val="28"/>
                <w:rPrChange w:id="850" w:author="ENDA JAMES O'SHEA" w:date="2018-06-14T18:34:00Z">
                  <w:rPr>
                    <w:noProof/>
                    <w:webHidden/>
                  </w:rPr>
                </w:rPrChange>
              </w:rPr>
              <w:tab/>
              <w:delText>16</w:delText>
            </w:r>
          </w:del>
        </w:p>
        <w:p w:rsidR="00DB24BF" w:rsidRPr="00C15F67" w:rsidDel="00C15F67" w:rsidRDefault="00DB24BF">
          <w:pPr>
            <w:pStyle w:val="TOC2"/>
            <w:tabs>
              <w:tab w:val="left" w:pos="880"/>
              <w:tab w:val="right" w:leader="dot" w:pos="9016"/>
            </w:tabs>
            <w:rPr>
              <w:del w:id="851" w:author="ENDA JAMES O'SHEA" w:date="2018-06-14T18:34:00Z"/>
              <w:rFonts w:cstheme="minorBidi"/>
              <w:noProof/>
              <w:sz w:val="18"/>
              <w:lang w:val="en-GB" w:eastAsia="en-GB"/>
              <w:rPrChange w:id="852" w:author="ENDA JAMES O'SHEA" w:date="2018-06-14T18:34:00Z">
                <w:rPr>
                  <w:del w:id="853" w:author="ENDA JAMES O'SHEA" w:date="2018-06-14T18:34:00Z"/>
                  <w:rFonts w:cstheme="minorBidi"/>
                  <w:noProof/>
                  <w:lang w:val="en-GB" w:eastAsia="en-GB"/>
                </w:rPr>
              </w:rPrChange>
            </w:rPr>
          </w:pPr>
          <w:del w:id="854" w:author="ENDA JAMES O'SHEA" w:date="2018-06-14T18:34:00Z">
            <w:r w:rsidRPr="00C15F67" w:rsidDel="00C15F67">
              <w:rPr>
                <w:noProof/>
                <w:sz w:val="18"/>
                <w:rPrChange w:id="855" w:author="ENDA JAMES O'SHEA" w:date="2018-06-14T18:34:00Z">
                  <w:rPr>
                    <w:rStyle w:val="Hyperlink"/>
                    <w:noProof/>
                  </w:rPr>
                </w:rPrChange>
              </w:rPr>
              <w:delText xml:space="preserve">4.1 </w:delText>
            </w:r>
            <w:r w:rsidRPr="00C15F67" w:rsidDel="00C15F67">
              <w:rPr>
                <w:rFonts w:cstheme="minorBidi"/>
                <w:noProof/>
                <w:sz w:val="18"/>
                <w:lang w:val="en-GB" w:eastAsia="en-GB"/>
                <w:rPrChange w:id="856" w:author="ENDA JAMES O'SHEA" w:date="2018-06-14T18:34:00Z">
                  <w:rPr>
                    <w:rFonts w:cstheme="minorBidi"/>
                    <w:noProof/>
                    <w:lang w:val="en-GB" w:eastAsia="en-GB"/>
                  </w:rPr>
                </w:rPrChange>
              </w:rPr>
              <w:tab/>
            </w:r>
            <w:r w:rsidRPr="00C15F67" w:rsidDel="00C15F67">
              <w:rPr>
                <w:noProof/>
                <w:sz w:val="18"/>
                <w:rPrChange w:id="857" w:author="ENDA JAMES O'SHEA" w:date="2018-06-14T18:34:00Z">
                  <w:rPr>
                    <w:rStyle w:val="Hyperlink"/>
                    <w:noProof/>
                  </w:rPr>
                </w:rPrChange>
              </w:rPr>
              <w:delText>Overview</w:delText>
            </w:r>
            <w:r w:rsidRPr="00C15F67" w:rsidDel="00C15F67">
              <w:rPr>
                <w:noProof/>
                <w:webHidden/>
                <w:sz w:val="18"/>
                <w:rPrChange w:id="858" w:author="ENDA JAMES O'SHEA" w:date="2018-06-14T18:34:00Z">
                  <w:rPr>
                    <w:noProof/>
                    <w:webHidden/>
                  </w:rPr>
                </w:rPrChange>
              </w:rPr>
              <w:tab/>
              <w:delText>16</w:delText>
            </w:r>
          </w:del>
        </w:p>
        <w:p w:rsidR="00DB24BF" w:rsidRPr="00C15F67" w:rsidDel="00C15F67" w:rsidRDefault="00DB24BF">
          <w:pPr>
            <w:pStyle w:val="TOC2"/>
            <w:tabs>
              <w:tab w:val="left" w:pos="880"/>
              <w:tab w:val="right" w:leader="dot" w:pos="9016"/>
            </w:tabs>
            <w:rPr>
              <w:del w:id="859" w:author="ENDA JAMES O'SHEA" w:date="2018-06-14T18:34:00Z"/>
              <w:rFonts w:cstheme="minorBidi"/>
              <w:noProof/>
              <w:sz w:val="18"/>
              <w:lang w:val="en-GB" w:eastAsia="en-GB"/>
              <w:rPrChange w:id="860" w:author="ENDA JAMES O'SHEA" w:date="2018-06-14T18:34:00Z">
                <w:rPr>
                  <w:del w:id="861" w:author="ENDA JAMES O'SHEA" w:date="2018-06-14T18:34:00Z"/>
                  <w:rFonts w:cstheme="minorBidi"/>
                  <w:noProof/>
                  <w:lang w:val="en-GB" w:eastAsia="en-GB"/>
                </w:rPr>
              </w:rPrChange>
            </w:rPr>
          </w:pPr>
          <w:del w:id="862" w:author="ENDA JAMES O'SHEA" w:date="2018-06-14T18:34:00Z">
            <w:r w:rsidRPr="00C15F67" w:rsidDel="00C15F67">
              <w:rPr>
                <w:noProof/>
                <w:sz w:val="18"/>
                <w:rPrChange w:id="863" w:author="ENDA JAMES O'SHEA" w:date="2018-06-14T18:34:00Z">
                  <w:rPr>
                    <w:rStyle w:val="Hyperlink"/>
                    <w:noProof/>
                  </w:rPr>
                </w:rPrChange>
              </w:rPr>
              <w:delText xml:space="preserve">4.2 </w:delText>
            </w:r>
            <w:r w:rsidRPr="00C15F67" w:rsidDel="00C15F67">
              <w:rPr>
                <w:rFonts w:cstheme="minorBidi"/>
                <w:noProof/>
                <w:sz w:val="18"/>
                <w:lang w:val="en-GB" w:eastAsia="en-GB"/>
                <w:rPrChange w:id="864" w:author="ENDA JAMES O'SHEA" w:date="2018-06-14T18:34:00Z">
                  <w:rPr>
                    <w:rFonts w:cstheme="minorBidi"/>
                    <w:noProof/>
                    <w:lang w:val="en-GB" w:eastAsia="en-GB"/>
                  </w:rPr>
                </w:rPrChange>
              </w:rPr>
              <w:tab/>
            </w:r>
            <w:r w:rsidRPr="00C15F67" w:rsidDel="00C15F67">
              <w:rPr>
                <w:noProof/>
                <w:sz w:val="18"/>
                <w:rPrChange w:id="865" w:author="ENDA JAMES O'SHEA" w:date="2018-06-14T18:34:00Z">
                  <w:rPr>
                    <w:rStyle w:val="Hyperlink"/>
                    <w:noProof/>
                  </w:rPr>
                </w:rPrChange>
              </w:rPr>
              <w:delText>Case Study – Binary Search</w:delText>
            </w:r>
            <w:r w:rsidRPr="00C15F67" w:rsidDel="00C15F67">
              <w:rPr>
                <w:noProof/>
                <w:webHidden/>
                <w:sz w:val="18"/>
                <w:rPrChange w:id="866" w:author="ENDA JAMES O'SHEA" w:date="2018-06-14T18:34:00Z">
                  <w:rPr>
                    <w:noProof/>
                    <w:webHidden/>
                  </w:rPr>
                </w:rPrChange>
              </w:rPr>
              <w:tab/>
              <w:delText>16</w:delText>
            </w:r>
          </w:del>
        </w:p>
        <w:p w:rsidR="00DB24BF" w:rsidRPr="00C15F67" w:rsidDel="00C15F67" w:rsidRDefault="00DB24BF">
          <w:pPr>
            <w:pStyle w:val="TOC3"/>
            <w:tabs>
              <w:tab w:val="left" w:pos="1320"/>
              <w:tab w:val="right" w:leader="dot" w:pos="9016"/>
            </w:tabs>
            <w:rPr>
              <w:del w:id="867" w:author="ENDA JAMES O'SHEA" w:date="2018-06-14T18:34:00Z"/>
              <w:rFonts w:cstheme="minorBidi"/>
              <w:noProof/>
              <w:sz w:val="18"/>
              <w:lang w:val="en-GB" w:eastAsia="en-GB"/>
              <w:rPrChange w:id="868" w:author="ENDA JAMES O'SHEA" w:date="2018-06-14T18:34:00Z">
                <w:rPr>
                  <w:del w:id="869" w:author="ENDA JAMES O'SHEA" w:date="2018-06-14T18:34:00Z"/>
                  <w:rFonts w:cstheme="minorBidi"/>
                  <w:noProof/>
                  <w:lang w:val="en-GB" w:eastAsia="en-GB"/>
                </w:rPr>
              </w:rPrChange>
            </w:rPr>
          </w:pPr>
          <w:del w:id="870" w:author="ENDA JAMES O'SHEA" w:date="2018-06-14T18:34:00Z">
            <w:r w:rsidRPr="00C15F67" w:rsidDel="00C15F67">
              <w:rPr>
                <w:noProof/>
                <w:sz w:val="18"/>
                <w:rPrChange w:id="871" w:author="ENDA JAMES O'SHEA" w:date="2018-06-14T18:34:00Z">
                  <w:rPr>
                    <w:rStyle w:val="Hyperlink"/>
                    <w:noProof/>
                  </w:rPr>
                </w:rPrChange>
              </w:rPr>
              <w:delText>4.2.1</w:delText>
            </w:r>
            <w:r w:rsidRPr="00C15F67" w:rsidDel="00C15F67">
              <w:rPr>
                <w:rFonts w:cstheme="minorBidi"/>
                <w:noProof/>
                <w:sz w:val="18"/>
                <w:lang w:val="en-GB" w:eastAsia="en-GB"/>
                <w:rPrChange w:id="872" w:author="ENDA JAMES O'SHEA" w:date="2018-06-14T18:34:00Z">
                  <w:rPr>
                    <w:rFonts w:cstheme="minorBidi"/>
                    <w:noProof/>
                    <w:lang w:val="en-GB" w:eastAsia="en-GB"/>
                  </w:rPr>
                </w:rPrChange>
              </w:rPr>
              <w:tab/>
            </w:r>
            <w:r w:rsidRPr="00C15F67" w:rsidDel="00C15F67">
              <w:rPr>
                <w:noProof/>
                <w:sz w:val="18"/>
                <w:rPrChange w:id="873" w:author="ENDA JAMES O'SHEA" w:date="2018-06-14T18:34:00Z">
                  <w:rPr>
                    <w:rStyle w:val="Hyperlink"/>
                    <w:noProof/>
                  </w:rPr>
                </w:rPrChange>
              </w:rPr>
              <w:delText>Goal</w:delText>
            </w:r>
            <w:r w:rsidRPr="00C15F67" w:rsidDel="00C15F67">
              <w:rPr>
                <w:noProof/>
                <w:webHidden/>
                <w:sz w:val="18"/>
                <w:rPrChange w:id="874" w:author="ENDA JAMES O'SHEA" w:date="2018-06-14T18:34:00Z">
                  <w:rPr>
                    <w:noProof/>
                    <w:webHidden/>
                  </w:rPr>
                </w:rPrChange>
              </w:rPr>
              <w:tab/>
              <w:delText>16</w:delText>
            </w:r>
          </w:del>
        </w:p>
        <w:p w:rsidR="00DB24BF" w:rsidRPr="00C15F67" w:rsidDel="00C15F67" w:rsidRDefault="00DB24BF">
          <w:pPr>
            <w:pStyle w:val="TOC3"/>
            <w:tabs>
              <w:tab w:val="left" w:pos="1320"/>
              <w:tab w:val="right" w:leader="dot" w:pos="9016"/>
            </w:tabs>
            <w:rPr>
              <w:del w:id="875" w:author="ENDA JAMES O'SHEA" w:date="2018-06-14T18:34:00Z"/>
              <w:rFonts w:cstheme="minorBidi"/>
              <w:noProof/>
              <w:sz w:val="18"/>
              <w:lang w:val="en-GB" w:eastAsia="en-GB"/>
              <w:rPrChange w:id="876" w:author="ENDA JAMES O'SHEA" w:date="2018-06-14T18:34:00Z">
                <w:rPr>
                  <w:del w:id="877" w:author="ENDA JAMES O'SHEA" w:date="2018-06-14T18:34:00Z"/>
                  <w:rFonts w:cstheme="minorBidi"/>
                  <w:noProof/>
                  <w:lang w:val="en-GB" w:eastAsia="en-GB"/>
                </w:rPr>
              </w:rPrChange>
            </w:rPr>
          </w:pPr>
          <w:del w:id="878" w:author="ENDA JAMES O'SHEA" w:date="2018-06-14T18:34:00Z">
            <w:r w:rsidRPr="00C15F67" w:rsidDel="00C15F67">
              <w:rPr>
                <w:noProof/>
                <w:sz w:val="18"/>
                <w:rPrChange w:id="879" w:author="ENDA JAMES O'SHEA" w:date="2018-06-14T18:34:00Z">
                  <w:rPr>
                    <w:rStyle w:val="Hyperlink"/>
                    <w:noProof/>
                  </w:rPr>
                </w:rPrChange>
              </w:rPr>
              <w:delText>4.2.2</w:delText>
            </w:r>
            <w:r w:rsidRPr="00C15F67" w:rsidDel="00C15F67">
              <w:rPr>
                <w:rFonts w:cstheme="minorBidi"/>
                <w:noProof/>
                <w:sz w:val="18"/>
                <w:lang w:val="en-GB" w:eastAsia="en-GB"/>
                <w:rPrChange w:id="880" w:author="ENDA JAMES O'SHEA" w:date="2018-06-14T18:34:00Z">
                  <w:rPr>
                    <w:rFonts w:cstheme="minorBidi"/>
                    <w:noProof/>
                    <w:lang w:val="en-GB" w:eastAsia="en-GB"/>
                  </w:rPr>
                </w:rPrChange>
              </w:rPr>
              <w:tab/>
            </w:r>
            <w:r w:rsidRPr="00C15F67" w:rsidDel="00C15F67">
              <w:rPr>
                <w:noProof/>
                <w:sz w:val="18"/>
                <w:rPrChange w:id="881" w:author="ENDA JAMES O'SHEA" w:date="2018-06-14T18:34:00Z">
                  <w:rPr>
                    <w:rStyle w:val="Hyperlink"/>
                    <w:noProof/>
                  </w:rPr>
                </w:rPrChange>
              </w:rPr>
              <w:delText>Krakatoa</w:delText>
            </w:r>
            <w:r w:rsidRPr="00C15F67" w:rsidDel="00C15F67">
              <w:rPr>
                <w:noProof/>
                <w:webHidden/>
                <w:sz w:val="18"/>
                <w:rPrChange w:id="882" w:author="ENDA JAMES O'SHEA" w:date="2018-06-14T18:34:00Z">
                  <w:rPr>
                    <w:noProof/>
                    <w:webHidden/>
                  </w:rPr>
                </w:rPrChange>
              </w:rPr>
              <w:tab/>
              <w:delText>16</w:delText>
            </w:r>
          </w:del>
        </w:p>
        <w:p w:rsidR="00DB24BF" w:rsidRPr="00C15F67" w:rsidDel="00C15F67" w:rsidRDefault="00DB24BF">
          <w:pPr>
            <w:pStyle w:val="TOC3"/>
            <w:tabs>
              <w:tab w:val="left" w:pos="1320"/>
              <w:tab w:val="right" w:leader="dot" w:pos="9016"/>
            </w:tabs>
            <w:rPr>
              <w:del w:id="883" w:author="ENDA JAMES O'SHEA" w:date="2018-06-14T18:34:00Z"/>
              <w:rFonts w:cstheme="minorBidi"/>
              <w:noProof/>
              <w:sz w:val="18"/>
              <w:lang w:val="en-GB" w:eastAsia="en-GB"/>
              <w:rPrChange w:id="884" w:author="ENDA JAMES O'SHEA" w:date="2018-06-14T18:34:00Z">
                <w:rPr>
                  <w:del w:id="885" w:author="ENDA JAMES O'SHEA" w:date="2018-06-14T18:34:00Z"/>
                  <w:rFonts w:cstheme="minorBidi"/>
                  <w:noProof/>
                  <w:lang w:val="en-GB" w:eastAsia="en-GB"/>
                </w:rPr>
              </w:rPrChange>
            </w:rPr>
          </w:pPr>
          <w:del w:id="886" w:author="ENDA JAMES O'SHEA" w:date="2018-06-14T18:34:00Z">
            <w:r w:rsidRPr="00C15F67" w:rsidDel="00C15F67">
              <w:rPr>
                <w:noProof/>
                <w:sz w:val="18"/>
                <w:rPrChange w:id="887" w:author="ENDA JAMES O'SHEA" w:date="2018-06-14T18:34:00Z">
                  <w:rPr>
                    <w:rStyle w:val="Hyperlink"/>
                    <w:noProof/>
                  </w:rPr>
                </w:rPrChange>
              </w:rPr>
              <w:delText>4.2.3</w:delText>
            </w:r>
            <w:r w:rsidRPr="00C15F67" w:rsidDel="00C15F67">
              <w:rPr>
                <w:rFonts w:cstheme="minorBidi"/>
                <w:noProof/>
                <w:sz w:val="18"/>
                <w:lang w:val="en-GB" w:eastAsia="en-GB"/>
                <w:rPrChange w:id="888" w:author="ENDA JAMES O'SHEA" w:date="2018-06-14T18:34:00Z">
                  <w:rPr>
                    <w:rFonts w:cstheme="minorBidi"/>
                    <w:noProof/>
                    <w:lang w:val="en-GB" w:eastAsia="en-GB"/>
                  </w:rPr>
                </w:rPrChange>
              </w:rPr>
              <w:tab/>
            </w:r>
            <w:r w:rsidRPr="00C15F67" w:rsidDel="00C15F67">
              <w:rPr>
                <w:noProof/>
                <w:sz w:val="18"/>
                <w:rPrChange w:id="889" w:author="ENDA JAMES O'SHEA" w:date="2018-06-14T18:34:00Z">
                  <w:rPr>
                    <w:rStyle w:val="Hyperlink"/>
                    <w:noProof/>
                  </w:rPr>
                </w:rPrChange>
              </w:rPr>
              <w:delText>KeY</w:delText>
            </w:r>
            <w:r w:rsidRPr="00C15F67" w:rsidDel="00C15F67">
              <w:rPr>
                <w:noProof/>
                <w:webHidden/>
                <w:sz w:val="18"/>
                <w:rPrChange w:id="890" w:author="ENDA JAMES O'SHEA" w:date="2018-06-14T18:34:00Z">
                  <w:rPr>
                    <w:noProof/>
                    <w:webHidden/>
                  </w:rPr>
                </w:rPrChange>
              </w:rPr>
              <w:tab/>
              <w:delText>18</w:delText>
            </w:r>
          </w:del>
        </w:p>
        <w:p w:rsidR="00DB24BF" w:rsidRPr="00C15F67" w:rsidDel="00C15F67" w:rsidRDefault="00DB24BF">
          <w:pPr>
            <w:pStyle w:val="TOC3"/>
            <w:tabs>
              <w:tab w:val="left" w:pos="1320"/>
              <w:tab w:val="right" w:leader="dot" w:pos="9016"/>
            </w:tabs>
            <w:rPr>
              <w:del w:id="891" w:author="ENDA JAMES O'SHEA" w:date="2018-06-14T18:34:00Z"/>
              <w:rFonts w:cstheme="minorBidi"/>
              <w:noProof/>
              <w:sz w:val="18"/>
              <w:lang w:val="en-GB" w:eastAsia="en-GB"/>
              <w:rPrChange w:id="892" w:author="ENDA JAMES O'SHEA" w:date="2018-06-14T18:34:00Z">
                <w:rPr>
                  <w:del w:id="893" w:author="ENDA JAMES O'SHEA" w:date="2018-06-14T18:34:00Z"/>
                  <w:rFonts w:cstheme="minorBidi"/>
                  <w:noProof/>
                  <w:lang w:val="en-GB" w:eastAsia="en-GB"/>
                </w:rPr>
              </w:rPrChange>
            </w:rPr>
          </w:pPr>
          <w:del w:id="894" w:author="ENDA JAMES O'SHEA" w:date="2018-06-14T18:34:00Z">
            <w:r w:rsidRPr="00C15F67" w:rsidDel="00C15F67">
              <w:rPr>
                <w:noProof/>
                <w:sz w:val="18"/>
                <w:rPrChange w:id="895" w:author="ENDA JAMES O'SHEA" w:date="2018-06-14T18:34:00Z">
                  <w:rPr>
                    <w:rStyle w:val="Hyperlink"/>
                    <w:noProof/>
                  </w:rPr>
                </w:rPrChange>
              </w:rPr>
              <w:delText>4.2.4</w:delText>
            </w:r>
            <w:r w:rsidRPr="00C15F67" w:rsidDel="00C15F67">
              <w:rPr>
                <w:rFonts w:cstheme="minorBidi"/>
                <w:noProof/>
                <w:sz w:val="18"/>
                <w:lang w:val="en-GB" w:eastAsia="en-GB"/>
                <w:rPrChange w:id="896" w:author="ENDA JAMES O'SHEA" w:date="2018-06-14T18:34:00Z">
                  <w:rPr>
                    <w:rFonts w:cstheme="minorBidi"/>
                    <w:noProof/>
                    <w:lang w:val="en-GB" w:eastAsia="en-GB"/>
                  </w:rPr>
                </w:rPrChange>
              </w:rPr>
              <w:tab/>
            </w:r>
            <w:r w:rsidRPr="00C15F67" w:rsidDel="00C15F67">
              <w:rPr>
                <w:noProof/>
                <w:sz w:val="18"/>
                <w:rPrChange w:id="897" w:author="ENDA JAMES O'SHEA" w:date="2018-06-14T18:34:00Z">
                  <w:rPr>
                    <w:rStyle w:val="Hyperlink"/>
                    <w:noProof/>
                  </w:rPr>
                </w:rPrChange>
              </w:rPr>
              <w:delText>OpenJML</w:delText>
            </w:r>
            <w:r w:rsidRPr="00C15F67" w:rsidDel="00C15F67">
              <w:rPr>
                <w:noProof/>
                <w:webHidden/>
                <w:sz w:val="18"/>
                <w:rPrChange w:id="898" w:author="ENDA JAMES O'SHEA" w:date="2018-06-14T18:34:00Z">
                  <w:rPr>
                    <w:noProof/>
                    <w:webHidden/>
                  </w:rPr>
                </w:rPrChange>
              </w:rPr>
              <w:tab/>
              <w:delText>19</w:delText>
            </w:r>
          </w:del>
        </w:p>
        <w:p w:rsidR="00DB24BF" w:rsidRPr="00C15F67" w:rsidDel="00C15F67" w:rsidRDefault="00DB24BF">
          <w:pPr>
            <w:pStyle w:val="TOC3"/>
            <w:tabs>
              <w:tab w:val="left" w:pos="1320"/>
              <w:tab w:val="right" w:leader="dot" w:pos="9016"/>
            </w:tabs>
            <w:rPr>
              <w:del w:id="899" w:author="ENDA JAMES O'SHEA" w:date="2018-06-14T18:34:00Z"/>
              <w:rFonts w:cstheme="minorBidi"/>
              <w:noProof/>
              <w:sz w:val="18"/>
              <w:lang w:val="en-GB" w:eastAsia="en-GB"/>
              <w:rPrChange w:id="900" w:author="ENDA JAMES O'SHEA" w:date="2018-06-14T18:34:00Z">
                <w:rPr>
                  <w:del w:id="901" w:author="ENDA JAMES O'SHEA" w:date="2018-06-14T18:34:00Z"/>
                  <w:rFonts w:cstheme="minorBidi"/>
                  <w:noProof/>
                  <w:lang w:val="en-GB" w:eastAsia="en-GB"/>
                </w:rPr>
              </w:rPrChange>
            </w:rPr>
          </w:pPr>
          <w:del w:id="902" w:author="ENDA JAMES O'SHEA" w:date="2018-06-14T18:34:00Z">
            <w:r w:rsidRPr="00C15F67" w:rsidDel="00C15F67">
              <w:rPr>
                <w:noProof/>
                <w:sz w:val="18"/>
                <w:rPrChange w:id="903" w:author="ENDA JAMES O'SHEA" w:date="2018-06-14T18:34:00Z">
                  <w:rPr>
                    <w:rStyle w:val="Hyperlink"/>
                    <w:noProof/>
                  </w:rPr>
                </w:rPrChange>
              </w:rPr>
              <w:delText>4.2.5</w:delText>
            </w:r>
            <w:r w:rsidRPr="00C15F67" w:rsidDel="00C15F67">
              <w:rPr>
                <w:rFonts w:cstheme="minorBidi"/>
                <w:noProof/>
                <w:sz w:val="18"/>
                <w:lang w:val="en-GB" w:eastAsia="en-GB"/>
                <w:rPrChange w:id="904" w:author="ENDA JAMES O'SHEA" w:date="2018-06-14T18:34:00Z">
                  <w:rPr>
                    <w:rFonts w:cstheme="minorBidi"/>
                    <w:noProof/>
                    <w:lang w:val="en-GB" w:eastAsia="en-GB"/>
                  </w:rPr>
                </w:rPrChange>
              </w:rPr>
              <w:tab/>
            </w:r>
            <w:r w:rsidRPr="00C15F67" w:rsidDel="00C15F67">
              <w:rPr>
                <w:noProof/>
                <w:sz w:val="18"/>
                <w:rPrChange w:id="905" w:author="ENDA JAMES O'SHEA" w:date="2018-06-14T18:34:00Z">
                  <w:rPr>
                    <w:rStyle w:val="Hyperlink"/>
                    <w:noProof/>
                  </w:rPr>
                </w:rPrChange>
              </w:rPr>
              <w:delText>Analysis</w:delText>
            </w:r>
            <w:r w:rsidRPr="00C15F67" w:rsidDel="00C15F67">
              <w:rPr>
                <w:noProof/>
                <w:webHidden/>
                <w:sz w:val="18"/>
                <w:rPrChange w:id="906" w:author="ENDA JAMES O'SHEA" w:date="2018-06-14T18:34:00Z">
                  <w:rPr>
                    <w:noProof/>
                    <w:webHidden/>
                  </w:rPr>
                </w:rPrChange>
              </w:rPr>
              <w:tab/>
              <w:delText>20</w:delText>
            </w:r>
          </w:del>
        </w:p>
        <w:p w:rsidR="00DB24BF" w:rsidRPr="00C15F67" w:rsidDel="00C15F67" w:rsidRDefault="00DB24BF">
          <w:pPr>
            <w:pStyle w:val="TOC2"/>
            <w:tabs>
              <w:tab w:val="left" w:pos="880"/>
              <w:tab w:val="right" w:leader="dot" w:pos="9016"/>
            </w:tabs>
            <w:rPr>
              <w:del w:id="907" w:author="ENDA JAMES O'SHEA" w:date="2018-06-14T18:34:00Z"/>
              <w:rFonts w:cstheme="minorBidi"/>
              <w:noProof/>
              <w:sz w:val="18"/>
              <w:lang w:val="en-GB" w:eastAsia="en-GB"/>
              <w:rPrChange w:id="908" w:author="ENDA JAMES O'SHEA" w:date="2018-06-14T18:34:00Z">
                <w:rPr>
                  <w:del w:id="909" w:author="ENDA JAMES O'SHEA" w:date="2018-06-14T18:34:00Z"/>
                  <w:rFonts w:cstheme="minorBidi"/>
                  <w:noProof/>
                  <w:lang w:val="en-GB" w:eastAsia="en-GB"/>
                </w:rPr>
              </w:rPrChange>
            </w:rPr>
          </w:pPr>
          <w:del w:id="910" w:author="ENDA JAMES O'SHEA" w:date="2018-06-14T18:34:00Z">
            <w:r w:rsidRPr="00C15F67" w:rsidDel="00C15F67">
              <w:rPr>
                <w:noProof/>
                <w:sz w:val="18"/>
                <w:rPrChange w:id="911" w:author="ENDA JAMES O'SHEA" w:date="2018-06-14T18:34:00Z">
                  <w:rPr>
                    <w:rStyle w:val="Hyperlink"/>
                    <w:noProof/>
                  </w:rPr>
                </w:rPrChange>
              </w:rPr>
              <w:delText>4.3</w:delText>
            </w:r>
            <w:r w:rsidRPr="00C15F67" w:rsidDel="00C15F67">
              <w:rPr>
                <w:rFonts w:cstheme="minorBidi"/>
                <w:noProof/>
                <w:sz w:val="18"/>
                <w:lang w:val="en-GB" w:eastAsia="en-GB"/>
                <w:rPrChange w:id="912" w:author="ENDA JAMES O'SHEA" w:date="2018-06-14T18:34:00Z">
                  <w:rPr>
                    <w:rFonts w:cstheme="minorBidi"/>
                    <w:noProof/>
                    <w:lang w:val="en-GB" w:eastAsia="en-GB"/>
                  </w:rPr>
                </w:rPrChange>
              </w:rPr>
              <w:tab/>
            </w:r>
            <w:r w:rsidRPr="00C15F67" w:rsidDel="00C15F67">
              <w:rPr>
                <w:noProof/>
                <w:sz w:val="18"/>
                <w:rPrChange w:id="913" w:author="ENDA JAMES O'SHEA" w:date="2018-06-14T18:34:00Z">
                  <w:rPr>
                    <w:rStyle w:val="Hyperlink"/>
                    <w:noProof/>
                  </w:rPr>
                </w:rPrChange>
              </w:rPr>
              <w:delText>Case Study – PrefixSum</w:delText>
            </w:r>
            <w:r w:rsidRPr="00C15F67" w:rsidDel="00C15F67">
              <w:rPr>
                <w:noProof/>
                <w:webHidden/>
                <w:sz w:val="18"/>
                <w:rPrChange w:id="914" w:author="ENDA JAMES O'SHEA" w:date="2018-06-14T18:34:00Z">
                  <w:rPr>
                    <w:noProof/>
                    <w:webHidden/>
                  </w:rPr>
                </w:rPrChange>
              </w:rPr>
              <w:tab/>
              <w:delText>22</w:delText>
            </w:r>
          </w:del>
        </w:p>
        <w:p w:rsidR="00DB24BF" w:rsidRPr="00C15F67" w:rsidDel="00C15F67" w:rsidRDefault="00DB24BF">
          <w:pPr>
            <w:pStyle w:val="TOC3"/>
            <w:tabs>
              <w:tab w:val="left" w:pos="1320"/>
              <w:tab w:val="right" w:leader="dot" w:pos="9016"/>
            </w:tabs>
            <w:rPr>
              <w:del w:id="915" w:author="ENDA JAMES O'SHEA" w:date="2018-06-14T18:34:00Z"/>
              <w:rFonts w:cstheme="minorBidi"/>
              <w:noProof/>
              <w:sz w:val="18"/>
              <w:lang w:val="en-GB" w:eastAsia="en-GB"/>
              <w:rPrChange w:id="916" w:author="ENDA JAMES O'SHEA" w:date="2018-06-14T18:34:00Z">
                <w:rPr>
                  <w:del w:id="917" w:author="ENDA JAMES O'SHEA" w:date="2018-06-14T18:34:00Z"/>
                  <w:rFonts w:cstheme="minorBidi"/>
                  <w:noProof/>
                  <w:lang w:val="en-GB" w:eastAsia="en-GB"/>
                </w:rPr>
              </w:rPrChange>
            </w:rPr>
          </w:pPr>
          <w:del w:id="918" w:author="ENDA JAMES O'SHEA" w:date="2018-06-14T18:34:00Z">
            <w:r w:rsidRPr="00C15F67" w:rsidDel="00C15F67">
              <w:rPr>
                <w:noProof/>
                <w:sz w:val="18"/>
                <w:rPrChange w:id="919" w:author="ENDA JAMES O'SHEA" w:date="2018-06-14T18:34:00Z">
                  <w:rPr>
                    <w:rStyle w:val="Hyperlink"/>
                    <w:noProof/>
                  </w:rPr>
                </w:rPrChange>
              </w:rPr>
              <w:delText>4.3.1</w:delText>
            </w:r>
            <w:r w:rsidRPr="00C15F67" w:rsidDel="00C15F67">
              <w:rPr>
                <w:rFonts w:cstheme="minorBidi"/>
                <w:noProof/>
                <w:sz w:val="18"/>
                <w:lang w:val="en-GB" w:eastAsia="en-GB"/>
                <w:rPrChange w:id="920" w:author="ENDA JAMES O'SHEA" w:date="2018-06-14T18:34:00Z">
                  <w:rPr>
                    <w:rFonts w:cstheme="minorBidi"/>
                    <w:noProof/>
                    <w:lang w:val="en-GB" w:eastAsia="en-GB"/>
                  </w:rPr>
                </w:rPrChange>
              </w:rPr>
              <w:tab/>
            </w:r>
            <w:r w:rsidRPr="00C15F67" w:rsidDel="00C15F67">
              <w:rPr>
                <w:noProof/>
                <w:sz w:val="18"/>
                <w:rPrChange w:id="921" w:author="ENDA JAMES O'SHEA" w:date="2018-06-14T18:34:00Z">
                  <w:rPr>
                    <w:rStyle w:val="Hyperlink"/>
                    <w:noProof/>
                  </w:rPr>
                </w:rPrChange>
              </w:rPr>
              <w:delText>Goal</w:delText>
            </w:r>
            <w:r w:rsidRPr="00C15F67" w:rsidDel="00C15F67">
              <w:rPr>
                <w:noProof/>
                <w:webHidden/>
                <w:sz w:val="18"/>
                <w:rPrChange w:id="922" w:author="ENDA JAMES O'SHEA" w:date="2018-06-14T18:34:00Z">
                  <w:rPr>
                    <w:noProof/>
                    <w:webHidden/>
                  </w:rPr>
                </w:rPrChange>
              </w:rPr>
              <w:tab/>
              <w:delText>22</w:delText>
            </w:r>
          </w:del>
        </w:p>
        <w:p w:rsidR="00DB24BF" w:rsidRPr="00C15F67" w:rsidDel="00C15F67" w:rsidRDefault="00DB24BF">
          <w:pPr>
            <w:pStyle w:val="TOC3"/>
            <w:tabs>
              <w:tab w:val="left" w:pos="1320"/>
              <w:tab w:val="right" w:leader="dot" w:pos="9016"/>
            </w:tabs>
            <w:rPr>
              <w:del w:id="923" w:author="ENDA JAMES O'SHEA" w:date="2018-06-14T18:34:00Z"/>
              <w:rFonts w:cstheme="minorBidi"/>
              <w:noProof/>
              <w:sz w:val="18"/>
              <w:lang w:val="en-GB" w:eastAsia="en-GB"/>
              <w:rPrChange w:id="924" w:author="ENDA JAMES O'SHEA" w:date="2018-06-14T18:34:00Z">
                <w:rPr>
                  <w:del w:id="925" w:author="ENDA JAMES O'SHEA" w:date="2018-06-14T18:34:00Z"/>
                  <w:rFonts w:cstheme="minorBidi"/>
                  <w:noProof/>
                  <w:lang w:val="en-GB" w:eastAsia="en-GB"/>
                </w:rPr>
              </w:rPrChange>
            </w:rPr>
          </w:pPr>
          <w:del w:id="926" w:author="ENDA JAMES O'SHEA" w:date="2018-06-14T18:34:00Z">
            <w:r w:rsidRPr="00C15F67" w:rsidDel="00C15F67">
              <w:rPr>
                <w:noProof/>
                <w:sz w:val="18"/>
                <w:rPrChange w:id="927" w:author="ENDA JAMES O'SHEA" w:date="2018-06-14T18:34:00Z">
                  <w:rPr>
                    <w:rStyle w:val="Hyperlink"/>
                    <w:noProof/>
                  </w:rPr>
                </w:rPrChange>
              </w:rPr>
              <w:delText>4.3.2</w:delText>
            </w:r>
            <w:r w:rsidRPr="00C15F67" w:rsidDel="00C15F67">
              <w:rPr>
                <w:rFonts w:cstheme="minorBidi"/>
                <w:noProof/>
                <w:sz w:val="18"/>
                <w:lang w:val="en-GB" w:eastAsia="en-GB"/>
                <w:rPrChange w:id="928" w:author="ENDA JAMES O'SHEA" w:date="2018-06-14T18:34:00Z">
                  <w:rPr>
                    <w:rFonts w:cstheme="minorBidi"/>
                    <w:noProof/>
                    <w:lang w:val="en-GB" w:eastAsia="en-GB"/>
                  </w:rPr>
                </w:rPrChange>
              </w:rPr>
              <w:tab/>
            </w:r>
            <w:r w:rsidRPr="00C15F67" w:rsidDel="00C15F67">
              <w:rPr>
                <w:noProof/>
                <w:sz w:val="18"/>
                <w:rPrChange w:id="929" w:author="ENDA JAMES O'SHEA" w:date="2018-06-14T18:34:00Z">
                  <w:rPr>
                    <w:rStyle w:val="Hyperlink"/>
                    <w:noProof/>
                  </w:rPr>
                </w:rPrChange>
              </w:rPr>
              <w:delText>Algorithm</w:delText>
            </w:r>
            <w:r w:rsidRPr="00C15F67" w:rsidDel="00C15F67">
              <w:rPr>
                <w:noProof/>
                <w:webHidden/>
                <w:sz w:val="18"/>
                <w:rPrChange w:id="930" w:author="ENDA JAMES O'SHEA" w:date="2018-06-14T18:34:00Z">
                  <w:rPr>
                    <w:noProof/>
                    <w:webHidden/>
                  </w:rPr>
                </w:rPrChange>
              </w:rPr>
              <w:tab/>
              <w:delText>22</w:delText>
            </w:r>
          </w:del>
        </w:p>
        <w:p w:rsidR="00DB24BF" w:rsidRPr="00C15F67" w:rsidDel="00C15F67" w:rsidRDefault="00DB24BF">
          <w:pPr>
            <w:pStyle w:val="TOC3"/>
            <w:tabs>
              <w:tab w:val="left" w:pos="1320"/>
              <w:tab w:val="right" w:leader="dot" w:pos="9016"/>
            </w:tabs>
            <w:rPr>
              <w:del w:id="931" w:author="ENDA JAMES O'SHEA" w:date="2018-06-14T18:34:00Z"/>
              <w:rFonts w:cstheme="minorBidi"/>
              <w:noProof/>
              <w:sz w:val="18"/>
              <w:lang w:val="en-GB" w:eastAsia="en-GB"/>
              <w:rPrChange w:id="932" w:author="ENDA JAMES O'SHEA" w:date="2018-06-14T18:34:00Z">
                <w:rPr>
                  <w:del w:id="933" w:author="ENDA JAMES O'SHEA" w:date="2018-06-14T18:34:00Z"/>
                  <w:rFonts w:cstheme="minorBidi"/>
                  <w:noProof/>
                  <w:lang w:val="en-GB" w:eastAsia="en-GB"/>
                </w:rPr>
              </w:rPrChange>
            </w:rPr>
          </w:pPr>
          <w:del w:id="934" w:author="ENDA JAMES O'SHEA" w:date="2018-06-14T18:34:00Z">
            <w:r w:rsidRPr="00C15F67" w:rsidDel="00C15F67">
              <w:rPr>
                <w:noProof/>
                <w:sz w:val="18"/>
                <w:rPrChange w:id="935" w:author="ENDA JAMES O'SHEA" w:date="2018-06-14T18:34:00Z">
                  <w:rPr>
                    <w:rStyle w:val="Hyperlink"/>
                    <w:noProof/>
                  </w:rPr>
                </w:rPrChange>
              </w:rPr>
              <w:delText>4.3.3</w:delText>
            </w:r>
            <w:r w:rsidRPr="00C15F67" w:rsidDel="00C15F67">
              <w:rPr>
                <w:rFonts w:cstheme="minorBidi"/>
                <w:noProof/>
                <w:sz w:val="18"/>
                <w:lang w:val="en-GB" w:eastAsia="en-GB"/>
                <w:rPrChange w:id="936" w:author="ENDA JAMES O'SHEA" w:date="2018-06-14T18:34:00Z">
                  <w:rPr>
                    <w:rFonts w:cstheme="minorBidi"/>
                    <w:noProof/>
                    <w:lang w:val="en-GB" w:eastAsia="en-GB"/>
                  </w:rPr>
                </w:rPrChange>
              </w:rPr>
              <w:tab/>
            </w:r>
            <w:r w:rsidRPr="00C15F67" w:rsidDel="00C15F67">
              <w:rPr>
                <w:noProof/>
                <w:sz w:val="18"/>
                <w:rPrChange w:id="937" w:author="ENDA JAMES O'SHEA" w:date="2018-06-14T18:34:00Z">
                  <w:rPr>
                    <w:rStyle w:val="Hyperlink"/>
                    <w:noProof/>
                  </w:rPr>
                </w:rPrChange>
              </w:rPr>
              <w:delText>Attempt 1</w:delText>
            </w:r>
            <w:r w:rsidRPr="00C15F67" w:rsidDel="00C15F67">
              <w:rPr>
                <w:noProof/>
                <w:webHidden/>
                <w:sz w:val="18"/>
                <w:rPrChange w:id="938" w:author="ENDA JAMES O'SHEA" w:date="2018-06-14T18:34:00Z">
                  <w:rPr>
                    <w:noProof/>
                    <w:webHidden/>
                  </w:rPr>
                </w:rPrChange>
              </w:rPr>
              <w:tab/>
              <w:delText>22</w:delText>
            </w:r>
          </w:del>
        </w:p>
        <w:p w:rsidR="00DB24BF" w:rsidRPr="00C15F67" w:rsidDel="00C15F67" w:rsidRDefault="00DB24BF">
          <w:pPr>
            <w:pStyle w:val="TOC3"/>
            <w:tabs>
              <w:tab w:val="left" w:pos="1320"/>
              <w:tab w:val="right" w:leader="dot" w:pos="9016"/>
            </w:tabs>
            <w:rPr>
              <w:del w:id="939" w:author="ENDA JAMES O'SHEA" w:date="2018-06-14T18:34:00Z"/>
              <w:rFonts w:cstheme="minorBidi"/>
              <w:noProof/>
              <w:sz w:val="18"/>
              <w:lang w:val="en-GB" w:eastAsia="en-GB"/>
              <w:rPrChange w:id="940" w:author="ENDA JAMES O'SHEA" w:date="2018-06-14T18:34:00Z">
                <w:rPr>
                  <w:del w:id="941" w:author="ENDA JAMES O'SHEA" w:date="2018-06-14T18:34:00Z"/>
                  <w:rFonts w:cstheme="minorBidi"/>
                  <w:noProof/>
                  <w:lang w:val="en-GB" w:eastAsia="en-GB"/>
                </w:rPr>
              </w:rPrChange>
            </w:rPr>
          </w:pPr>
          <w:del w:id="942" w:author="ENDA JAMES O'SHEA" w:date="2018-06-14T18:34:00Z">
            <w:r w:rsidRPr="00C15F67" w:rsidDel="00C15F67">
              <w:rPr>
                <w:noProof/>
                <w:sz w:val="18"/>
                <w:rPrChange w:id="943" w:author="ENDA JAMES O'SHEA" w:date="2018-06-14T18:34:00Z">
                  <w:rPr>
                    <w:rStyle w:val="Hyperlink"/>
                    <w:noProof/>
                  </w:rPr>
                </w:rPrChange>
              </w:rPr>
              <w:delText>4.3.4</w:delText>
            </w:r>
            <w:r w:rsidRPr="00C15F67" w:rsidDel="00C15F67">
              <w:rPr>
                <w:rFonts w:cstheme="minorBidi"/>
                <w:noProof/>
                <w:sz w:val="18"/>
                <w:lang w:val="en-GB" w:eastAsia="en-GB"/>
                <w:rPrChange w:id="944" w:author="ENDA JAMES O'SHEA" w:date="2018-06-14T18:34:00Z">
                  <w:rPr>
                    <w:rFonts w:cstheme="minorBidi"/>
                    <w:noProof/>
                    <w:lang w:val="en-GB" w:eastAsia="en-GB"/>
                  </w:rPr>
                </w:rPrChange>
              </w:rPr>
              <w:tab/>
            </w:r>
            <w:r w:rsidRPr="00C15F67" w:rsidDel="00C15F67">
              <w:rPr>
                <w:noProof/>
                <w:sz w:val="18"/>
                <w:rPrChange w:id="945" w:author="ENDA JAMES O'SHEA" w:date="2018-06-14T18:34:00Z">
                  <w:rPr>
                    <w:rStyle w:val="Hyperlink"/>
                    <w:noProof/>
                  </w:rPr>
                </w:rPrChange>
              </w:rPr>
              <w:delText>Attempt 2</w:delText>
            </w:r>
            <w:r w:rsidRPr="00C15F67" w:rsidDel="00C15F67">
              <w:rPr>
                <w:noProof/>
                <w:webHidden/>
                <w:sz w:val="18"/>
                <w:rPrChange w:id="946" w:author="ENDA JAMES O'SHEA" w:date="2018-06-14T18:34:00Z">
                  <w:rPr>
                    <w:noProof/>
                    <w:webHidden/>
                  </w:rPr>
                </w:rPrChange>
              </w:rPr>
              <w:tab/>
              <w:delText>24</w:delText>
            </w:r>
          </w:del>
        </w:p>
        <w:p w:rsidR="00DB24BF" w:rsidRPr="00C15F67" w:rsidDel="00C15F67" w:rsidRDefault="00DB24BF">
          <w:pPr>
            <w:pStyle w:val="TOC3"/>
            <w:tabs>
              <w:tab w:val="left" w:pos="1320"/>
              <w:tab w:val="right" w:leader="dot" w:pos="9016"/>
            </w:tabs>
            <w:rPr>
              <w:del w:id="947" w:author="ENDA JAMES O'SHEA" w:date="2018-06-14T18:34:00Z"/>
              <w:rFonts w:cstheme="minorBidi"/>
              <w:noProof/>
              <w:sz w:val="18"/>
              <w:lang w:val="en-GB" w:eastAsia="en-GB"/>
              <w:rPrChange w:id="948" w:author="ENDA JAMES O'SHEA" w:date="2018-06-14T18:34:00Z">
                <w:rPr>
                  <w:del w:id="949" w:author="ENDA JAMES O'SHEA" w:date="2018-06-14T18:34:00Z"/>
                  <w:rFonts w:cstheme="minorBidi"/>
                  <w:noProof/>
                  <w:lang w:val="en-GB" w:eastAsia="en-GB"/>
                </w:rPr>
              </w:rPrChange>
            </w:rPr>
          </w:pPr>
          <w:del w:id="950" w:author="ENDA JAMES O'SHEA" w:date="2018-06-14T18:34:00Z">
            <w:r w:rsidRPr="00C15F67" w:rsidDel="00C15F67">
              <w:rPr>
                <w:noProof/>
                <w:sz w:val="18"/>
                <w:rPrChange w:id="951" w:author="ENDA JAMES O'SHEA" w:date="2018-06-14T18:34:00Z">
                  <w:rPr>
                    <w:rStyle w:val="Hyperlink"/>
                    <w:noProof/>
                  </w:rPr>
                </w:rPrChange>
              </w:rPr>
              <w:delText>4.3.5</w:delText>
            </w:r>
            <w:r w:rsidRPr="00C15F67" w:rsidDel="00C15F67">
              <w:rPr>
                <w:rFonts w:cstheme="minorBidi"/>
                <w:noProof/>
                <w:sz w:val="18"/>
                <w:lang w:val="en-GB" w:eastAsia="en-GB"/>
                <w:rPrChange w:id="952" w:author="ENDA JAMES O'SHEA" w:date="2018-06-14T18:34:00Z">
                  <w:rPr>
                    <w:rFonts w:cstheme="minorBidi"/>
                    <w:noProof/>
                    <w:lang w:val="en-GB" w:eastAsia="en-GB"/>
                  </w:rPr>
                </w:rPrChange>
              </w:rPr>
              <w:tab/>
            </w:r>
            <w:r w:rsidRPr="00C15F67" w:rsidDel="00C15F67">
              <w:rPr>
                <w:noProof/>
                <w:sz w:val="18"/>
                <w:rPrChange w:id="953" w:author="ENDA JAMES O'SHEA" w:date="2018-06-14T18:34:00Z">
                  <w:rPr>
                    <w:rStyle w:val="Hyperlink"/>
                    <w:noProof/>
                  </w:rPr>
                </w:rPrChange>
              </w:rPr>
              <w:delText>Attempt 3</w:delText>
            </w:r>
            <w:r w:rsidRPr="00C15F67" w:rsidDel="00C15F67">
              <w:rPr>
                <w:noProof/>
                <w:webHidden/>
                <w:sz w:val="18"/>
                <w:rPrChange w:id="954" w:author="ENDA JAMES O'SHEA" w:date="2018-06-14T18:34:00Z">
                  <w:rPr>
                    <w:noProof/>
                    <w:webHidden/>
                  </w:rPr>
                </w:rPrChange>
              </w:rPr>
              <w:tab/>
              <w:delText>25</w:delText>
            </w:r>
          </w:del>
        </w:p>
        <w:p w:rsidR="00DB24BF" w:rsidRPr="00C15F67" w:rsidDel="00C15F67" w:rsidRDefault="00DB24BF">
          <w:pPr>
            <w:pStyle w:val="TOC3"/>
            <w:tabs>
              <w:tab w:val="left" w:pos="1320"/>
              <w:tab w:val="right" w:leader="dot" w:pos="9016"/>
            </w:tabs>
            <w:rPr>
              <w:del w:id="955" w:author="ENDA JAMES O'SHEA" w:date="2018-06-14T18:34:00Z"/>
              <w:rFonts w:cstheme="minorBidi"/>
              <w:noProof/>
              <w:sz w:val="18"/>
              <w:lang w:val="en-GB" w:eastAsia="en-GB"/>
              <w:rPrChange w:id="956" w:author="ENDA JAMES O'SHEA" w:date="2018-06-14T18:34:00Z">
                <w:rPr>
                  <w:del w:id="957" w:author="ENDA JAMES O'SHEA" w:date="2018-06-14T18:34:00Z"/>
                  <w:rFonts w:cstheme="minorBidi"/>
                  <w:noProof/>
                  <w:lang w:val="en-GB" w:eastAsia="en-GB"/>
                </w:rPr>
              </w:rPrChange>
            </w:rPr>
          </w:pPr>
          <w:del w:id="958" w:author="ENDA JAMES O'SHEA" w:date="2018-06-14T18:34:00Z">
            <w:r w:rsidRPr="00C15F67" w:rsidDel="00C15F67">
              <w:rPr>
                <w:noProof/>
                <w:sz w:val="18"/>
                <w:rPrChange w:id="959" w:author="ENDA JAMES O'SHEA" w:date="2018-06-14T18:34:00Z">
                  <w:rPr>
                    <w:rStyle w:val="Hyperlink"/>
                    <w:noProof/>
                  </w:rPr>
                </w:rPrChange>
              </w:rPr>
              <w:delText>4.3.6</w:delText>
            </w:r>
            <w:r w:rsidRPr="00C15F67" w:rsidDel="00C15F67">
              <w:rPr>
                <w:rFonts w:cstheme="minorBidi"/>
                <w:noProof/>
                <w:sz w:val="18"/>
                <w:lang w:val="en-GB" w:eastAsia="en-GB"/>
                <w:rPrChange w:id="960" w:author="ENDA JAMES O'SHEA" w:date="2018-06-14T18:34:00Z">
                  <w:rPr>
                    <w:rFonts w:cstheme="minorBidi"/>
                    <w:noProof/>
                    <w:lang w:val="en-GB" w:eastAsia="en-GB"/>
                  </w:rPr>
                </w:rPrChange>
              </w:rPr>
              <w:tab/>
            </w:r>
            <w:r w:rsidRPr="00C15F67" w:rsidDel="00C15F67">
              <w:rPr>
                <w:noProof/>
                <w:sz w:val="18"/>
                <w:rPrChange w:id="961" w:author="ENDA JAMES O'SHEA" w:date="2018-06-14T18:34:00Z">
                  <w:rPr>
                    <w:rStyle w:val="Hyperlink"/>
                    <w:noProof/>
                  </w:rPr>
                </w:rPrChange>
              </w:rPr>
              <w:delText>Attempt 4</w:delText>
            </w:r>
            <w:r w:rsidRPr="00C15F67" w:rsidDel="00C15F67">
              <w:rPr>
                <w:noProof/>
                <w:webHidden/>
                <w:sz w:val="18"/>
                <w:rPrChange w:id="962" w:author="ENDA JAMES O'SHEA" w:date="2018-06-14T18:34:00Z">
                  <w:rPr>
                    <w:noProof/>
                    <w:webHidden/>
                  </w:rPr>
                </w:rPrChange>
              </w:rPr>
              <w:tab/>
              <w:delText>26</w:delText>
            </w:r>
          </w:del>
        </w:p>
        <w:p w:rsidR="00DB24BF" w:rsidRPr="00C15F67" w:rsidDel="00C15F67" w:rsidRDefault="00DB24BF">
          <w:pPr>
            <w:pStyle w:val="TOC3"/>
            <w:tabs>
              <w:tab w:val="left" w:pos="1320"/>
              <w:tab w:val="right" w:leader="dot" w:pos="9016"/>
            </w:tabs>
            <w:rPr>
              <w:del w:id="963" w:author="ENDA JAMES O'SHEA" w:date="2018-06-14T18:34:00Z"/>
              <w:rFonts w:cstheme="minorBidi"/>
              <w:noProof/>
              <w:sz w:val="18"/>
              <w:lang w:val="en-GB" w:eastAsia="en-GB"/>
              <w:rPrChange w:id="964" w:author="ENDA JAMES O'SHEA" w:date="2018-06-14T18:34:00Z">
                <w:rPr>
                  <w:del w:id="965" w:author="ENDA JAMES O'SHEA" w:date="2018-06-14T18:34:00Z"/>
                  <w:rFonts w:cstheme="minorBidi"/>
                  <w:noProof/>
                  <w:lang w:val="en-GB" w:eastAsia="en-GB"/>
                </w:rPr>
              </w:rPrChange>
            </w:rPr>
          </w:pPr>
          <w:del w:id="966" w:author="ENDA JAMES O'SHEA" w:date="2018-06-14T18:34:00Z">
            <w:r w:rsidRPr="00C15F67" w:rsidDel="00C15F67">
              <w:rPr>
                <w:noProof/>
                <w:sz w:val="18"/>
                <w:rPrChange w:id="967" w:author="ENDA JAMES O'SHEA" w:date="2018-06-14T18:34:00Z">
                  <w:rPr>
                    <w:rStyle w:val="Hyperlink"/>
                    <w:noProof/>
                  </w:rPr>
                </w:rPrChange>
              </w:rPr>
              <w:delText>4.3.7</w:delText>
            </w:r>
            <w:r w:rsidRPr="00C15F67" w:rsidDel="00C15F67">
              <w:rPr>
                <w:rFonts w:cstheme="minorBidi"/>
                <w:noProof/>
                <w:sz w:val="18"/>
                <w:lang w:val="en-GB" w:eastAsia="en-GB"/>
                <w:rPrChange w:id="968" w:author="ENDA JAMES O'SHEA" w:date="2018-06-14T18:34:00Z">
                  <w:rPr>
                    <w:rFonts w:cstheme="minorBidi"/>
                    <w:noProof/>
                    <w:lang w:val="en-GB" w:eastAsia="en-GB"/>
                  </w:rPr>
                </w:rPrChange>
              </w:rPr>
              <w:tab/>
            </w:r>
            <w:r w:rsidRPr="00C15F67" w:rsidDel="00C15F67">
              <w:rPr>
                <w:noProof/>
                <w:sz w:val="18"/>
                <w:rPrChange w:id="969" w:author="ENDA JAMES O'SHEA" w:date="2018-06-14T18:34:00Z">
                  <w:rPr>
                    <w:rStyle w:val="Hyperlink"/>
                    <w:noProof/>
                  </w:rPr>
                </w:rPrChange>
              </w:rPr>
              <w:delText>Attempt 5</w:delText>
            </w:r>
            <w:r w:rsidRPr="00C15F67" w:rsidDel="00C15F67">
              <w:rPr>
                <w:noProof/>
                <w:webHidden/>
                <w:sz w:val="18"/>
                <w:rPrChange w:id="970" w:author="ENDA JAMES O'SHEA" w:date="2018-06-14T18:34:00Z">
                  <w:rPr>
                    <w:noProof/>
                    <w:webHidden/>
                  </w:rPr>
                </w:rPrChange>
              </w:rPr>
              <w:tab/>
              <w:delText>28</w:delText>
            </w:r>
          </w:del>
        </w:p>
        <w:p w:rsidR="00DB24BF" w:rsidRPr="00C15F67" w:rsidDel="00C15F67" w:rsidRDefault="00DB24BF">
          <w:pPr>
            <w:pStyle w:val="TOC2"/>
            <w:tabs>
              <w:tab w:val="left" w:pos="880"/>
              <w:tab w:val="right" w:leader="dot" w:pos="9016"/>
            </w:tabs>
            <w:rPr>
              <w:del w:id="971" w:author="ENDA JAMES O'SHEA" w:date="2018-06-14T18:34:00Z"/>
              <w:rFonts w:cstheme="minorBidi"/>
              <w:noProof/>
              <w:sz w:val="18"/>
              <w:lang w:val="en-GB" w:eastAsia="en-GB"/>
              <w:rPrChange w:id="972" w:author="ENDA JAMES O'SHEA" w:date="2018-06-14T18:34:00Z">
                <w:rPr>
                  <w:del w:id="973" w:author="ENDA JAMES O'SHEA" w:date="2018-06-14T18:34:00Z"/>
                  <w:rFonts w:cstheme="minorBidi"/>
                  <w:noProof/>
                  <w:lang w:val="en-GB" w:eastAsia="en-GB"/>
                </w:rPr>
              </w:rPrChange>
            </w:rPr>
          </w:pPr>
          <w:del w:id="974" w:author="ENDA JAMES O'SHEA" w:date="2018-06-14T18:34:00Z">
            <w:r w:rsidRPr="00C15F67" w:rsidDel="00C15F67">
              <w:rPr>
                <w:noProof/>
                <w:sz w:val="18"/>
                <w:rPrChange w:id="975" w:author="ENDA JAMES O'SHEA" w:date="2018-06-14T18:34:00Z">
                  <w:rPr>
                    <w:rStyle w:val="Hyperlink"/>
                    <w:noProof/>
                  </w:rPr>
                </w:rPrChange>
              </w:rPr>
              <w:delText>4.4</w:delText>
            </w:r>
            <w:r w:rsidRPr="00C15F67" w:rsidDel="00C15F67">
              <w:rPr>
                <w:rFonts w:cstheme="minorBidi"/>
                <w:noProof/>
                <w:sz w:val="18"/>
                <w:lang w:val="en-GB" w:eastAsia="en-GB"/>
                <w:rPrChange w:id="976" w:author="ENDA JAMES O'SHEA" w:date="2018-06-14T18:34:00Z">
                  <w:rPr>
                    <w:rFonts w:cstheme="minorBidi"/>
                    <w:noProof/>
                    <w:lang w:val="en-GB" w:eastAsia="en-GB"/>
                  </w:rPr>
                </w:rPrChange>
              </w:rPr>
              <w:tab/>
            </w:r>
            <w:r w:rsidRPr="00C15F67" w:rsidDel="00C15F67">
              <w:rPr>
                <w:noProof/>
                <w:sz w:val="18"/>
                <w:rPrChange w:id="977" w:author="ENDA JAMES O'SHEA" w:date="2018-06-14T18:34:00Z">
                  <w:rPr>
                    <w:rStyle w:val="Hyperlink"/>
                    <w:noProof/>
                  </w:rPr>
                </w:rPrChange>
              </w:rPr>
              <w:delText>Longest Repeating Substring</w:delText>
            </w:r>
            <w:r w:rsidRPr="00C15F67" w:rsidDel="00C15F67">
              <w:rPr>
                <w:noProof/>
                <w:webHidden/>
                <w:sz w:val="18"/>
                <w:rPrChange w:id="978" w:author="ENDA JAMES O'SHEA" w:date="2018-06-14T18:34:00Z">
                  <w:rPr>
                    <w:noProof/>
                    <w:webHidden/>
                  </w:rPr>
                </w:rPrChange>
              </w:rPr>
              <w:tab/>
              <w:delText>31</w:delText>
            </w:r>
          </w:del>
        </w:p>
        <w:p w:rsidR="00DB24BF" w:rsidRPr="00C15F67" w:rsidDel="00C15F67" w:rsidRDefault="00DB24BF">
          <w:pPr>
            <w:pStyle w:val="TOC3"/>
            <w:tabs>
              <w:tab w:val="left" w:pos="1320"/>
              <w:tab w:val="right" w:leader="dot" w:pos="9016"/>
            </w:tabs>
            <w:rPr>
              <w:del w:id="979" w:author="ENDA JAMES O'SHEA" w:date="2018-06-14T18:34:00Z"/>
              <w:rFonts w:cstheme="minorBidi"/>
              <w:noProof/>
              <w:sz w:val="18"/>
              <w:lang w:val="en-GB" w:eastAsia="en-GB"/>
              <w:rPrChange w:id="980" w:author="ENDA JAMES O'SHEA" w:date="2018-06-14T18:34:00Z">
                <w:rPr>
                  <w:del w:id="981" w:author="ENDA JAMES O'SHEA" w:date="2018-06-14T18:34:00Z"/>
                  <w:rFonts w:cstheme="minorBidi"/>
                  <w:noProof/>
                  <w:lang w:val="en-GB" w:eastAsia="en-GB"/>
                </w:rPr>
              </w:rPrChange>
            </w:rPr>
          </w:pPr>
          <w:del w:id="982" w:author="ENDA JAMES O'SHEA" w:date="2018-06-14T18:34:00Z">
            <w:r w:rsidRPr="00C15F67" w:rsidDel="00C15F67">
              <w:rPr>
                <w:noProof/>
                <w:sz w:val="18"/>
                <w:lang w:val="en-GB"/>
                <w:rPrChange w:id="983" w:author="ENDA JAMES O'SHEA" w:date="2018-06-14T18:34:00Z">
                  <w:rPr>
                    <w:rStyle w:val="Hyperlink"/>
                    <w:noProof/>
                    <w:lang w:val="en-GB"/>
                  </w:rPr>
                </w:rPrChange>
              </w:rPr>
              <w:delText>4.4.1</w:delText>
            </w:r>
            <w:r w:rsidRPr="00C15F67" w:rsidDel="00C15F67">
              <w:rPr>
                <w:rFonts w:cstheme="minorBidi"/>
                <w:noProof/>
                <w:sz w:val="18"/>
                <w:lang w:val="en-GB" w:eastAsia="en-GB"/>
                <w:rPrChange w:id="984" w:author="ENDA JAMES O'SHEA" w:date="2018-06-14T18:34:00Z">
                  <w:rPr>
                    <w:rFonts w:cstheme="minorBidi"/>
                    <w:noProof/>
                    <w:lang w:val="en-GB" w:eastAsia="en-GB"/>
                  </w:rPr>
                </w:rPrChange>
              </w:rPr>
              <w:tab/>
            </w:r>
            <w:r w:rsidRPr="00C15F67" w:rsidDel="00C15F67">
              <w:rPr>
                <w:noProof/>
                <w:sz w:val="18"/>
                <w:lang w:val="en-GB"/>
                <w:rPrChange w:id="985" w:author="ENDA JAMES O'SHEA" w:date="2018-06-14T18:34:00Z">
                  <w:rPr>
                    <w:rStyle w:val="Hyperlink"/>
                    <w:noProof/>
                    <w:lang w:val="en-GB"/>
                  </w:rPr>
                </w:rPrChange>
              </w:rPr>
              <w:delText>Algorithm</w:delText>
            </w:r>
            <w:r w:rsidRPr="00C15F67" w:rsidDel="00C15F67">
              <w:rPr>
                <w:noProof/>
                <w:webHidden/>
                <w:sz w:val="18"/>
                <w:rPrChange w:id="986" w:author="ENDA JAMES O'SHEA" w:date="2018-06-14T18:34:00Z">
                  <w:rPr>
                    <w:noProof/>
                    <w:webHidden/>
                  </w:rPr>
                </w:rPrChange>
              </w:rPr>
              <w:tab/>
              <w:delText>31</w:delText>
            </w:r>
          </w:del>
        </w:p>
        <w:p w:rsidR="00DB24BF" w:rsidRPr="00C15F67" w:rsidDel="00C15F67" w:rsidRDefault="00DB24BF">
          <w:pPr>
            <w:pStyle w:val="TOC3"/>
            <w:tabs>
              <w:tab w:val="left" w:pos="1320"/>
              <w:tab w:val="right" w:leader="dot" w:pos="9016"/>
            </w:tabs>
            <w:rPr>
              <w:del w:id="987" w:author="ENDA JAMES O'SHEA" w:date="2018-06-14T18:34:00Z"/>
              <w:rFonts w:cstheme="minorBidi"/>
              <w:noProof/>
              <w:sz w:val="18"/>
              <w:lang w:val="en-GB" w:eastAsia="en-GB"/>
              <w:rPrChange w:id="988" w:author="ENDA JAMES O'SHEA" w:date="2018-06-14T18:34:00Z">
                <w:rPr>
                  <w:del w:id="989" w:author="ENDA JAMES O'SHEA" w:date="2018-06-14T18:34:00Z"/>
                  <w:rFonts w:cstheme="minorBidi"/>
                  <w:noProof/>
                  <w:lang w:val="en-GB" w:eastAsia="en-GB"/>
                </w:rPr>
              </w:rPrChange>
            </w:rPr>
          </w:pPr>
          <w:del w:id="990" w:author="ENDA JAMES O'SHEA" w:date="2018-06-14T18:34:00Z">
            <w:r w:rsidRPr="00C15F67" w:rsidDel="00C15F67">
              <w:rPr>
                <w:noProof/>
                <w:sz w:val="18"/>
                <w:lang w:val="en-GB"/>
                <w:rPrChange w:id="991" w:author="ENDA JAMES O'SHEA" w:date="2018-06-14T18:34:00Z">
                  <w:rPr>
                    <w:rStyle w:val="Hyperlink"/>
                    <w:noProof/>
                    <w:lang w:val="en-GB"/>
                  </w:rPr>
                </w:rPrChange>
              </w:rPr>
              <w:delText>4.4.2</w:delText>
            </w:r>
            <w:r w:rsidRPr="00C15F67" w:rsidDel="00C15F67">
              <w:rPr>
                <w:rFonts w:cstheme="minorBidi"/>
                <w:noProof/>
                <w:sz w:val="18"/>
                <w:lang w:val="en-GB" w:eastAsia="en-GB"/>
                <w:rPrChange w:id="992" w:author="ENDA JAMES O'SHEA" w:date="2018-06-14T18:34:00Z">
                  <w:rPr>
                    <w:rFonts w:cstheme="minorBidi"/>
                    <w:noProof/>
                    <w:lang w:val="en-GB" w:eastAsia="en-GB"/>
                  </w:rPr>
                </w:rPrChange>
              </w:rPr>
              <w:tab/>
            </w:r>
            <w:r w:rsidRPr="00C15F67" w:rsidDel="00C15F67">
              <w:rPr>
                <w:noProof/>
                <w:sz w:val="18"/>
                <w:lang w:val="en-GB"/>
                <w:rPrChange w:id="993" w:author="ENDA JAMES O'SHEA" w:date="2018-06-14T18:34:00Z">
                  <w:rPr>
                    <w:rStyle w:val="Hyperlink"/>
                    <w:noProof/>
                    <w:lang w:val="en-GB"/>
                  </w:rPr>
                </w:rPrChange>
              </w:rPr>
              <w:delText>Attempt 1</w:delText>
            </w:r>
            <w:r w:rsidRPr="00C15F67" w:rsidDel="00C15F67">
              <w:rPr>
                <w:noProof/>
                <w:webHidden/>
                <w:sz w:val="18"/>
                <w:rPrChange w:id="994" w:author="ENDA JAMES O'SHEA" w:date="2018-06-14T18:34:00Z">
                  <w:rPr>
                    <w:noProof/>
                    <w:webHidden/>
                  </w:rPr>
                </w:rPrChange>
              </w:rPr>
              <w:tab/>
              <w:delText>31</w:delText>
            </w:r>
          </w:del>
        </w:p>
        <w:p w:rsidR="00DB24BF" w:rsidRPr="00C15F67" w:rsidDel="00C15F67" w:rsidRDefault="00DB24BF">
          <w:pPr>
            <w:pStyle w:val="TOC1"/>
            <w:tabs>
              <w:tab w:val="right" w:leader="dot" w:pos="9016"/>
            </w:tabs>
            <w:rPr>
              <w:del w:id="995" w:author="ENDA JAMES O'SHEA" w:date="2018-06-14T18:34:00Z"/>
              <w:rFonts w:asciiTheme="minorHAnsi" w:eastAsiaTheme="minorEastAsia" w:hAnsiTheme="minorHAnsi"/>
              <w:noProof/>
              <w:sz w:val="18"/>
              <w:lang w:val="en-GB" w:eastAsia="en-GB"/>
              <w:rPrChange w:id="996" w:author="ENDA JAMES O'SHEA" w:date="2018-06-14T18:34:00Z">
                <w:rPr>
                  <w:del w:id="997" w:author="ENDA JAMES O'SHEA" w:date="2018-06-14T18:34:00Z"/>
                  <w:rFonts w:asciiTheme="minorHAnsi" w:eastAsiaTheme="minorEastAsia" w:hAnsiTheme="minorHAnsi"/>
                  <w:noProof/>
                  <w:sz w:val="22"/>
                  <w:lang w:val="en-GB" w:eastAsia="en-GB"/>
                </w:rPr>
              </w:rPrChange>
            </w:rPr>
          </w:pPr>
          <w:del w:id="998" w:author="ENDA JAMES O'SHEA" w:date="2018-06-14T18:34:00Z">
            <w:r w:rsidRPr="00C15F67" w:rsidDel="00C15F67">
              <w:rPr>
                <w:noProof/>
                <w:sz w:val="28"/>
                <w:rPrChange w:id="999" w:author="ENDA JAMES O'SHEA" w:date="2018-06-14T18:34:00Z">
                  <w:rPr>
                    <w:rStyle w:val="Hyperlink"/>
                    <w:noProof/>
                  </w:rPr>
                </w:rPrChange>
              </w:rPr>
              <w:delText>Chapter Five: Analysis</w:delText>
            </w:r>
            <w:r w:rsidRPr="00C15F67" w:rsidDel="00C15F67">
              <w:rPr>
                <w:noProof/>
                <w:webHidden/>
                <w:sz w:val="28"/>
                <w:rPrChange w:id="1000" w:author="ENDA JAMES O'SHEA" w:date="2018-06-14T18:34:00Z">
                  <w:rPr>
                    <w:noProof/>
                    <w:webHidden/>
                  </w:rPr>
                </w:rPrChange>
              </w:rPr>
              <w:tab/>
              <w:delText>33</w:delText>
            </w:r>
          </w:del>
        </w:p>
        <w:p w:rsidR="00DB24BF" w:rsidRPr="00C15F67" w:rsidDel="00C15F67" w:rsidRDefault="00DB24BF">
          <w:pPr>
            <w:pStyle w:val="TOC2"/>
            <w:tabs>
              <w:tab w:val="left" w:pos="880"/>
              <w:tab w:val="right" w:leader="dot" w:pos="9016"/>
            </w:tabs>
            <w:rPr>
              <w:del w:id="1001" w:author="ENDA JAMES O'SHEA" w:date="2018-06-14T18:34:00Z"/>
              <w:rFonts w:cstheme="minorBidi"/>
              <w:noProof/>
              <w:sz w:val="18"/>
              <w:lang w:val="en-GB" w:eastAsia="en-GB"/>
              <w:rPrChange w:id="1002" w:author="ENDA JAMES O'SHEA" w:date="2018-06-14T18:34:00Z">
                <w:rPr>
                  <w:del w:id="1003" w:author="ENDA JAMES O'SHEA" w:date="2018-06-14T18:34:00Z"/>
                  <w:rFonts w:cstheme="minorBidi"/>
                  <w:noProof/>
                  <w:lang w:val="en-GB" w:eastAsia="en-GB"/>
                </w:rPr>
              </w:rPrChange>
            </w:rPr>
          </w:pPr>
          <w:del w:id="1004" w:author="ENDA JAMES O'SHEA" w:date="2018-06-14T18:34:00Z">
            <w:r w:rsidRPr="00C15F67" w:rsidDel="00C15F67">
              <w:rPr>
                <w:noProof/>
                <w:sz w:val="18"/>
                <w:rPrChange w:id="1005" w:author="ENDA JAMES O'SHEA" w:date="2018-06-14T18:34:00Z">
                  <w:rPr>
                    <w:rStyle w:val="Hyperlink"/>
                    <w:noProof/>
                  </w:rPr>
                </w:rPrChange>
              </w:rPr>
              <w:delText>5.1</w:delText>
            </w:r>
            <w:r w:rsidRPr="00C15F67" w:rsidDel="00C15F67">
              <w:rPr>
                <w:rFonts w:cstheme="minorBidi"/>
                <w:noProof/>
                <w:sz w:val="18"/>
                <w:lang w:val="en-GB" w:eastAsia="en-GB"/>
                <w:rPrChange w:id="1006" w:author="ENDA JAMES O'SHEA" w:date="2018-06-14T18:34:00Z">
                  <w:rPr>
                    <w:rFonts w:cstheme="minorBidi"/>
                    <w:noProof/>
                    <w:lang w:val="en-GB" w:eastAsia="en-GB"/>
                  </w:rPr>
                </w:rPrChange>
              </w:rPr>
              <w:tab/>
            </w:r>
            <w:r w:rsidRPr="00C15F67" w:rsidDel="00C15F67">
              <w:rPr>
                <w:noProof/>
                <w:sz w:val="18"/>
                <w:rPrChange w:id="1007" w:author="ENDA JAMES O'SHEA" w:date="2018-06-14T18:34:00Z">
                  <w:rPr>
                    <w:rStyle w:val="Hyperlink"/>
                    <w:noProof/>
                  </w:rPr>
                </w:rPrChange>
              </w:rPr>
              <w:delText>Overview</w:delText>
            </w:r>
            <w:r w:rsidRPr="00C15F67" w:rsidDel="00C15F67">
              <w:rPr>
                <w:noProof/>
                <w:webHidden/>
                <w:sz w:val="18"/>
                <w:rPrChange w:id="1008" w:author="ENDA JAMES O'SHEA" w:date="2018-06-14T18:34:00Z">
                  <w:rPr>
                    <w:noProof/>
                    <w:webHidden/>
                  </w:rPr>
                </w:rPrChange>
              </w:rPr>
              <w:tab/>
              <w:delText>33</w:delText>
            </w:r>
          </w:del>
        </w:p>
        <w:p w:rsidR="00DB24BF" w:rsidRPr="00C15F67" w:rsidDel="00C15F67" w:rsidRDefault="00DB24BF">
          <w:pPr>
            <w:pStyle w:val="TOC1"/>
            <w:tabs>
              <w:tab w:val="right" w:leader="dot" w:pos="9016"/>
            </w:tabs>
            <w:rPr>
              <w:del w:id="1009" w:author="ENDA JAMES O'SHEA" w:date="2018-06-14T18:34:00Z"/>
              <w:rFonts w:asciiTheme="minorHAnsi" w:eastAsiaTheme="minorEastAsia" w:hAnsiTheme="minorHAnsi"/>
              <w:noProof/>
              <w:sz w:val="18"/>
              <w:lang w:val="en-GB" w:eastAsia="en-GB"/>
              <w:rPrChange w:id="1010" w:author="ENDA JAMES O'SHEA" w:date="2018-06-14T18:34:00Z">
                <w:rPr>
                  <w:del w:id="1011" w:author="ENDA JAMES O'SHEA" w:date="2018-06-14T18:34:00Z"/>
                  <w:rFonts w:asciiTheme="minorHAnsi" w:eastAsiaTheme="minorEastAsia" w:hAnsiTheme="minorHAnsi"/>
                  <w:noProof/>
                  <w:sz w:val="22"/>
                  <w:lang w:val="en-GB" w:eastAsia="en-GB"/>
                </w:rPr>
              </w:rPrChange>
            </w:rPr>
          </w:pPr>
          <w:del w:id="1012" w:author="ENDA JAMES O'SHEA" w:date="2018-06-14T18:34:00Z">
            <w:r w:rsidRPr="00C15F67" w:rsidDel="00C15F67">
              <w:rPr>
                <w:noProof/>
                <w:sz w:val="28"/>
                <w:rPrChange w:id="1013" w:author="ENDA JAMES O'SHEA" w:date="2018-06-14T18:34:00Z">
                  <w:rPr>
                    <w:rStyle w:val="Hyperlink"/>
                    <w:noProof/>
                  </w:rPr>
                </w:rPrChange>
              </w:rPr>
              <w:delText>Chapter Six: Evaluation</w:delText>
            </w:r>
            <w:r w:rsidRPr="00C15F67" w:rsidDel="00C15F67">
              <w:rPr>
                <w:noProof/>
                <w:webHidden/>
                <w:sz w:val="28"/>
                <w:rPrChange w:id="1014" w:author="ENDA JAMES O'SHEA" w:date="2018-06-14T18:34:00Z">
                  <w:rPr>
                    <w:noProof/>
                    <w:webHidden/>
                  </w:rPr>
                </w:rPrChange>
              </w:rPr>
              <w:tab/>
              <w:delText>36</w:delText>
            </w:r>
          </w:del>
        </w:p>
        <w:p w:rsidR="00DB24BF" w:rsidRPr="00C15F67" w:rsidDel="00C15F67" w:rsidRDefault="00DB24BF">
          <w:pPr>
            <w:pStyle w:val="TOC2"/>
            <w:tabs>
              <w:tab w:val="left" w:pos="880"/>
              <w:tab w:val="right" w:leader="dot" w:pos="9016"/>
            </w:tabs>
            <w:rPr>
              <w:del w:id="1015" w:author="ENDA JAMES O'SHEA" w:date="2018-06-14T18:34:00Z"/>
              <w:rFonts w:cstheme="minorBidi"/>
              <w:noProof/>
              <w:sz w:val="18"/>
              <w:lang w:val="en-GB" w:eastAsia="en-GB"/>
              <w:rPrChange w:id="1016" w:author="ENDA JAMES O'SHEA" w:date="2018-06-14T18:34:00Z">
                <w:rPr>
                  <w:del w:id="1017" w:author="ENDA JAMES O'SHEA" w:date="2018-06-14T18:34:00Z"/>
                  <w:rFonts w:cstheme="minorBidi"/>
                  <w:noProof/>
                  <w:lang w:val="en-GB" w:eastAsia="en-GB"/>
                </w:rPr>
              </w:rPrChange>
            </w:rPr>
          </w:pPr>
          <w:del w:id="1018" w:author="ENDA JAMES O'SHEA" w:date="2018-06-14T18:34:00Z">
            <w:r w:rsidRPr="00C15F67" w:rsidDel="00C15F67">
              <w:rPr>
                <w:noProof/>
                <w:sz w:val="18"/>
                <w:rPrChange w:id="1019" w:author="ENDA JAMES O'SHEA" w:date="2018-06-14T18:34:00Z">
                  <w:rPr>
                    <w:rStyle w:val="Hyperlink"/>
                    <w:noProof/>
                  </w:rPr>
                </w:rPrChange>
              </w:rPr>
              <w:delText>6.2</w:delText>
            </w:r>
            <w:r w:rsidRPr="00C15F67" w:rsidDel="00C15F67">
              <w:rPr>
                <w:rFonts w:cstheme="minorBidi"/>
                <w:noProof/>
                <w:sz w:val="18"/>
                <w:lang w:val="en-GB" w:eastAsia="en-GB"/>
                <w:rPrChange w:id="1020" w:author="ENDA JAMES O'SHEA" w:date="2018-06-14T18:34:00Z">
                  <w:rPr>
                    <w:rFonts w:cstheme="minorBidi"/>
                    <w:noProof/>
                    <w:lang w:val="en-GB" w:eastAsia="en-GB"/>
                  </w:rPr>
                </w:rPrChange>
              </w:rPr>
              <w:tab/>
            </w:r>
            <w:r w:rsidRPr="00C15F67" w:rsidDel="00C15F67">
              <w:rPr>
                <w:noProof/>
                <w:sz w:val="18"/>
                <w:rPrChange w:id="1021" w:author="ENDA JAMES O'SHEA" w:date="2018-06-14T18:34:00Z">
                  <w:rPr>
                    <w:rStyle w:val="Hyperlink"/>
                    <w:noProof/>
                  </w:rPr>
                </w:rPrChange>
              </w:rPr>
              <w:delText>Overview</w:delText>
            </w:r>
            <w:r w:rsidRPr="00C15F67" w:rsidDel="00C15F67">
              <w:rPr>
                <w:noProof/>
                <w:webHidden/>
                <w:sz w:val="18"/>
                <w:rPrChange w:id="1022" w:author="ENDA JAMES O'SHEA" w:date="2018-06-14T18:34:00Z">
                  <w:rPr>
                    <w:noProof/>
                    <w:webHidden/>
                  </w:rPr>
                </w:rPrChange>
              </w:rPr>
              <w:tab/>
              <w:delText>36</w:delText>
            </w:r>
          </w:del>
        </w:p>
        <w:p w:rsidR="00DB24BF" w:rsidRPr="00C15F67" w:rsidDel="00C15F67" w:rsidRDefault="00DB24BF">
          <w:pPr>
            <w:pStyle w:val="TOC2"/>
            <w:tabs>
              <w:tab w:val="left" w:pos="880"/>
              <w:tab w:val="right" w:leader="dot" w:pos="9016"/>
            </w:tabs>
            <w:rPr>
              <w:del w:id="1023" w:author="ENDA JAMES O'SHEA" w:date="2018-06-14T18:34:00Z"/>
              <w:rFonts w:cstheme="minorBidi"/>
              <w:noProof/>
              <w:sz w:val="18"/>
              <w:lang w:val="en-GB" w:eastAsia="en-GB"/>
              <w:rPrChange w:id="1024" w:author="ENDA JAMES O'SHEA" w:date="2018-06-14T18:34:00Z">
                <w:rPr>
                  <w:del w:id="1025" w:author="ENDA JAMES O'SHEA" w:date="2018-06-14T18:34:00Z"/>
                  <w:rFonts w:cstheme="minorBidi"/>
                  <w:noProof/>
                  <w:lang w:val="en-GB" w:eastAsia="en-GB"/>
                </w:rPr>
              </w:rPrChange>
            </w:rPr>
          </w:pPr>
          <w:del w:id="1026" w:author="ENDA JAMES O'SHEA" w:date="2018-06-14T18:34:00Z">
            <w:r w:rsidRPr="00C15F67" w:rsidDel="00C15F67">
              <w:rPr>
                <w:noProof/>
                <w:sz w:val="18"/>
                <w:rPrChange w:id="1027" w:author="ENDA JAMES O'SHEA" w:date="2018-06-14T18:34:00Z">
                  <w:rPr>
                    <w:rStyle w:val="Hyperlink"/>
                    <w:noProof/>
                  </w:rPr>
                </w:rPrChange>
              </w:rPr>
              <w:delText>6.3</w:delText>
            </w:r>
            <w:r w:rsidRPr="00C15F67" w:rsidDel="00C15F67">
              <w:rPr>
                <w:rFonts w:cstheme="minorBidi"/>
                <w:noProof/>
                <w:sz w:val="18"/>
                <w:lang w:val="en-GB" w:eastAsia="en-GB"/>
                <w:rPrChange w:id="1028" w:author="ENDA JAMES O'SHEA" w:date="2018-06-14T18:34:00Z">
                  <w:rPr>
                    <w:rFonts w:cstheme="minorBidi"/>
                    <w:noProof/>
                    <w:lang w:val="en-GB" w:eastAsia="en-GB"/>
                  </w:rPr>
                </w:rPrChange>
              </w:rPr>
              <w:tab/>
            </w:r>
            <w:r w:rsidRPr="00C15F67" w:rsidDel="00C15F67">
              <w:rPr>
                <w:noProof/>
                <w:sz w:val="18"/>
                <w:rPrChange w:id="1029" w:author="ENDA JAMES O'SHEA" w:date="2018-06-14T18:34:00Z">
                  <w:rPr>
                    <w:rStyle w:val="Hyperlink"/>
                    <w:noProof/>
                  </w:rPr>
                </w:rPrChange>
              </w:rPr>
              <w:delText>BinarySearch</w:delText>
            </w:r>
            <w:r w:rsidRPr="00C15F67" w:rsidDel="00C15F67">
              <w:rPr>
                <w:noProof/>
                <w:webHidden/>
                <w:sz w:val="18"/>
                <w:rPrChange w:id="1030" w:author="ENDA JAMES O'SHEA" w:date="2018-06-14T18:34:00Z">
                  <w:rPr>
                    <w:noProof/>
                    <w:webHidden/>
                  </w:rPr>
                </w:rPrChange>
              </w:rPr>
              <w:tab/>
              <w:delText>36</w:delText>
            </w:r>
          </w:del>
        </w:p>
        <w:p w:rsidR="00DB24BF" w:rsidRPr="00C15F67" w:rsidDel="00C15F67" w:rsidRDefault="00DB24BF">
          <w:pPr>
            <w:pStyle w:val="TOC2"/>
            <w:tabs>
              <w:tab w:val="left" w:pos="880"/>
              <w:tab w:val="right" w:leader="dot" w:pos="9016"/>
            </w:tabs>
            <w:rPr>
              <w:del w:id="1031" w:author="ENDA JAMES O'SHEA" w:date="2018-06-14T18:34:00Z"/>
              <w:rFonts w:cstheme="minorBidi"/>
              <w:noProof/>
              <w:sz w:val="18"/>
              <w:lang w:val="en-GB" w:eastAsia="en-GB"/>
              <w:rPrChange w:id="1032" w:author="ENDA JAMES O'SHEA" w:date="2018-06-14T18:34:00Z">
                <w:rPr>
                  <w:del w:id="1033" w:author="ENDA JAMES O'SHEA" w:date="2018-06-14T18:34:00Z"/>
                  <w:rFonts w:cstheme="minorBidi"/>
                  <w:noProof/>
                  <w:lang w:val="en-GB" w:eastAsia="en-GB"/>
                </w:rPr>
              </w:rPrChange>
            </w:rPr>
          </w:pPr>
          <w:del w:id="1034" w:author="ENDA JAMES O'SHEA" w:date="2018-06-14T18:34:00Z">
            <w:r w:rsidRPr="00C15F67" w:rsidDel="00C15F67">
              <w:rPr>
                <w:noProof/>
                <w:sz w:val="18"/>
                <w:rPrChange w:id="1035" w:author="ENDA JAMES O'SHEA" w:date="2018-06-14T18:34:00Z">
                  <w:rPr>
                    <w:rStyle w:val="Hyperlink"/>
                    <w:noProof/>
                  </w:rPr>
                </w:rPrChange>
              </w:rPr>
              <w:delText>6.4</w:delText>
            </w:r>
            <w:r w:rsidRPr="00C15F67" w:rsidDel="00C15F67">
              <w:rPr>
                <w:rFonts w:cstheme="minorBidi"/>
                <w:noProof/>
                <w:sz w:val="18"/>
                <w:lang w:val="en-GB" w:eastAsia="en-GB"/>
                <w:rPrChange w:id="1036" w:author="ENDA JAMES O'SHEA" w:date="2018-06-14T18:34:00Z">
                  <w:rPr>
                    <w:rFonts w:cstheme="minorBidi"/>
                    <w:noProof/>
                    <w:lang w:val="en-GB" w:eastAsia="en-GB"/>
                  </w:rPr>
                </w:rPrChange>
              </w:rPr>
              <w:tab/>
            </w:r>
            <w:r w:rsidRPr="00C15F67" w:rsidDel="00C15F67">
              <w:rPr>
                <w:noProof/>
                <w:sz w:val="18"/>
                <w:rPrChange w:id="1037" w:author="ENDA JAMES O'SHEA" w:date="2018-06-14T18:34:00Z">
                  <w:rPr>
                    <w:rStyle w:val="Hyperlink"/>
                    <w:noProof/>
                  </w:rPr>
                </w:rPrChange>
              </w:rPr>
              <w:delText>PrefixSum</w:delText>
            </w:r>
            <w:r w:rsidRPr="00C15F67" w:rsidDel="00C15F67">
              <w:rPr>
                <w:noProof/>
                <w:webHidden/>
                <w:sz w:val="18"/>
                <w:rPrChange w:id="1038" w:author="ENDA JAMES O'SHEA" w:date="2018-06-14T18:34:00Z">
                  <w:rPr>
                    <w:noProof/>
                    <w:webHidden/>
                  </w:rPr>
                </w:rPrChange>
              </w:rPr>
              <w:tab/>
              <w:delText>36</w:delText>
            </w:r>
          </w:del>
        </w:p>
        <w:p w:rsidR="00DB24BF" w:rsidRPr="00C15F67" w:rsidDel="00C15F67" w:rsidRDefault="00DB24BF">
          <w:pPr>
            <w:pStyle w:val="TOC2"/>
            <w:tabs>
              <w:tab w:val="left" w:pos="880"/>
              <w:tab w:val="right" w:leader="dot" w:pos="9016"/>
            </w:tabs>
            <w:rPr>
              <w:del w:id="1039" w:author="ENDA JAMES O'SHEA" w:date="2018-06-14T18:34:00Z"/>
              <w:rFonts w:cstheme="minorBidi"/>
              <w:noProof/>
              <w:sz w:val="18"/>
              <w:lang w:val="en-GB" w:eastAsia="en-GB"/>
              <w:rPrChange w:id="1040" w:author="ENDA JAMES O'SHEA" w:date="2018-06-14T18:34:00Z">
                <w:rPr>
                  <w:del w:id="1041" w:author="ENDA JAMES O'SHEA" w:date="2018-06-14T18:34:00Z"/>
                  <w:rFonts w:cstheme="minorBidi"/>
                  <w:noProof/>
                  <w:lang w:val="en-GB" w:eastAsia="en-GB"/>
                </w:rPr>
              </w:rPrChange>
            </w:rPr>
          </w:pPr>
          <w:del w:id="1042" w:author="ENDA JAMES O'SHEA" w:date="2018-06-14T18:34:00Z">
            <w:r w:rsidRPr="00C15F67" w:rsidDel="00C15F67">
              <w:rPr>
                <w:noProof/>
                <w:sz w:val="18"/>
                <w:rPrChange w:id="1043" w:author="ENDA JAMES O'SHEA" w:date="2018-06-14T18:34:00Z">
                  <w:rPr>
                    <w:rStyle w:val="Hyperlink"/>
                    <w:noProof/>
                  </w:rPr>
                </w:rPrChange>
              </w:rPr>
              <w:delText>6.5</w:delText>
            </w:r>
            <w:r w:rsidRPr="00C15F67" w:rsidDel="00C15F67">
              <w:rPr>
                <w:rFonts w:cstheme="minorBidi"/>
                <w:noProof/>
                <w:sz w:val="18"/>
                <w:lang w:val="en-GB" w:eastAsia="en-GB"/>
                <w:rPrChange w:id="1044" w:author="ENDA JAMES O'SHEA" w:date="2018-06-14T18:34:00Z">
                  <w:rPr>
                    <w:rFonts w:cstheme="minorBidi"/>
                    <w:noProof/>
                    <w:lang w:val="en-GB" w:eastAsia="en-GB"/>
                  </w:rPr>
                </w:rPrChange>
              </w:rPr>
              <w:tab/>
            </w:r>
            <w:r w:rsidRPr="00C15F67" w:rsidDel="00C15F67">
              <w:rPr>
                <w:noProof/>
                <w:sz w:val="18"/>
                <w:rPrChange w:id="1045" w:author="ENDA JAMES O'SHEA" w:date="2018-06-14T18:34:00Z">
                  <w:rPr>
                    <w:rStyle w:val="Hyperlink"/>
                    <w:noProof/>
                  </w:rPr>
                </w:rPrChange>
              </w:rPr>
              <w:delText>Longest Repeated Substring</w:delText>
            </w:r>
            <w:r w:rsidRPr="00C15F67" w:rsidDel="00C15F67">
              <w:rPr>
                <w:noProof/>
                <w:webHidden/>
                <w:sz w:val="18"/>
                <w:rPrChange w:id="1046" w:author="ENDA JAMES O'SHEA" w:date="2018-06-14T18:34:00Z">
                  <w:rPr>
                    <w:noProof/>
                    <w:webHidden/>
                  </w:rPr>
                </w:rPrChange>
              </w:rPr>
              <w:tab/>
              <w:delText>37</w:delText>
            </w:r>
          </w:del>
        </w:p>
        <w:p w:rsidR="00DB24BF" w:rsidRPr="00C15F67" w:rsidDel="00C15F67" w:rsidRDefault="00DB24BF">
          <w:pPr>
            <w:pStyle w:val="TOC2"/>
            <w:tabs>
              <w:tab w:val="left" w:pos="880"/>
              <w:tab w:val="right" w:leader="dot" w:pos="9016"/>
            </w:tabs>
            <w:rPr>
              <w:del w:id="1047" w:author="ENDA JAMES O'SHEA" w:date="2018-06-14T18:34:00Z"/>
              <w:rFonts w:cstheme="minorBidi"/>
              <w:noProof/>
              <w:sz w:val="18"/>
              <w:lang w:val="en-GB" w:eastAsia="en-GB"/>
              <w:rPrChange w:id="1048" w:author="ENDA JAMES O'SHEA" w:date="2018-06-14T18:34:00Z">
                <w:rPr>
                  <w:del w:id="1049" w:author="ENDA JAMES O'SHEA" w:date="2018-06-14T18:34:00Z"/>
                  <w:rFonts w:cstheme="minorBidi"/>
                  <w:noProof/>
                  <w:lang w:val="en-GB" w:eastAsia="en-GB"/>
                </w:rPr>
              </w:rPrChange>
            </w:rPr>
          </w:pPr>
          <w:del w:id="1050" w:author="ENDA JAMES O'SHEA" w:date="2018-06-14T18:34:00Z">
            <w:r w:rsidRPr="00C15F67" w:rsidDel="00C15F67">
              <w:rPr>
                <w:noProof/>
                <w:sz w:val="18"/>
                <w:rPrChange w:id="1051" w:author="ENDA JAMES O'SHEA" w:date="2018-06-14T18:34:00Z">
                  <w:rPr>
                    <w:rStyle w:val="Hyperlink"/>
                    <w:noProof/>
                  </w:rPr>
                </w:rPrChange>
              </w:rPr>
              <w:delText>6.6</w:delText>
            </w:r>
            <w:r w:rsidRPr="00C15F67" w:rsidDel="00C15F67">
              <w:rPr>
                <w:rFonts w:cstheme="minorBidi"/>
                <w:noProof/>
                <w:sz w:val="18"/>
                <w:lang w:val="en-GB" w:eastAsia="en-GB"/>
                <w:rPrChange w:id="1052" w:author="ENDA JAMES O'SHEA" w:date="2018-06-14T18:34:00Z">
                  <w:rPr>
                    <w:rFonts w:cstheme="minorBidi"/>
                    <w:noProof/>
                    <w:lang w:val="en-GB" w:eastAsia="en-GB"/>
                  </w:rPr>
                </w:rPrChange>
              </w:rPr>
              <w:tab/>
            </w:r>
            <w:r w:rsidRPr="00C15F67" w:rsidDel="00C15F67">
              <w:rPr>
                <w:noProof/>
                <w:sz w:val="18"/>
                <w:rPrChange w:id="1053" w:author="ENDA JAMES O'SHEA" w:date="2018-06-14T18:34:00Z">
                  <w:rPr>
                    <w:rStyle w:val="Hyperlink"/>
                    <w:noProof/>
                  </w:rPr>
                </w:rPrChange>
              </w:rPr>
              <w:delText>OpenJML Tool</w:delText>
            </w:r>
            <w:r w:rsidRPr="00C15F67" w:rsidDel="00C15F67">
              <w:rPr>
                <w:noProof/>
                <w:webHidden/>
                <w:sz w:val="18"/>
                <w:rPrChange w:id="1054" w:author="ENDA JAMES O'SHEA" w:date="2018-06-14T18:34:00Z">
                  <w:rPr>
                    <w:noProof/>
                    <w:webHidden/>
                  </w:rPr>
                </w:rPrChange>
              </w:rPr>
              <w:tab/>
              <w:delText>37</w:delText>
            </w:r>
          </w:del>
        </w:p>
        <w:p w:rsidR="00DB24BF" w:rsidRPr="00C15F67" w:rsidDel="00C15F67" w:rsidRDefault="00DB24BF">
          <w:pPr>
            <w:pStyle w:val="TOC2"/>
            <w:tabs>
              <w:tab w:val="left" w:pos="880"/>
              <w:tab w:val="right" w:leader="dot" w:pos="9016"/>
            </w:tabs>
            <w:rPr>
              <w:del w:id="1055" w:author="ENDA JAMES O'SHEA" w:date="2018-06-14T18:34:00Z"/>
              <w:rFonts w:cstheme="minorBidi"/>
              <w:noProof/>
              <w:sz w:val="18"/>
              <w:lang w:val="en-GB" w:eastAsia="en-GB"/>
              <w:rPrChange w:id="1056" w:author="ENDA JAMES O'SHEA" w:date="2018-06-14T18:34:00Z">
                <w:rPr>
                  <w:del w:id="1057" w:author="ENDA JAMES O'SHEA" w:date="2018-06-14T18:34:00Z"/>
                  <w:rFonts w:cstheme="minorBidi"/>
                  <w:noProof/>
                  <w:lang w:val="en-GB" w:eastAsia="en-GB"/>
                </w:rPr>
              </w:rPrChange>
            </w:rPr>
          </w:pPr>
          <w:del w:id="1058" w:author="ENDA JAMES O'SHEA" w:date="2018-06-14T18:34:00Z">
            <w:r w:rsidRPr="00C15F67" w:rsidDel="00C15F67">
              <w:rPr>
                <w:noProof/>
                <w:sz w:val="18"/>
                <w:rPrChange w:id="1059" w:author="ENDA JAMES O'SHEA" w:date="2018-06-14T18:34:00Z">
                  <w:rPr>
                    <w:rStyle w:val="Hyperlink"/>
                    <w:noProof/>
                  </w:rPr>
                </w:rPrChange>
              </w:rPr>
              <w:delText xml:space="preserve">6.7 </w:delText>
            </w:r>
            <w:r w:rsidRPr="00C15F67" w:rsidDel="00C15F67">
              <w:rPr>
                <w:rFonts w:cstheme="minorBidi"/>
                <w:noProof/>
                <w:sz w:val="18"/>
                <w:lang w:val="en-GB" w:eastAsia="en-GB"/>
                <w:rPrChange w:id="1060" w:author="ENDA JAMES O'SHEA" w:date="2018-06-14T18:34:00Z">
                  <w:rPr>
                    <w:rFonts w:cstheme="minorBidi"/>
                    <w:noProof/>
                    <w:lang w:val="en-GB" w:eastAsia="en-GB"/>
                  </w:rPr>
                </w:rPrChange>
              </w:rPr>
              <w:tab/>
            </w:r>
            <w:r w:rsidRPr="00C15F67" w:rsidDel="00C15F67">
              <w:rPr>
                <w:noProof/>
                <w:sz w:val="18"/>
                <w:rPrChange w:id="1061" w:author="ENDA JAMES O'SHEA" w:date="2018-06-14T18:34:00Z">
                  <w:rPr>
                    <w:rStyle w:val="Hyperlink"/>
                    <w:noProof/>
                  </w:rPr>
                </w:rPrChange>
              </w:rPr>
              <w:delText>My Work</w:delText>
            </w:r>
            <w:r w:rsidRPr="00C15F67" w:rsidDel="00C15F67">
              <w:rPr>
                <w:noProof/>
                <w:webHidden/>
                <w:sz w:val="18"/>
                <w:rPrChange w:id="1062" w:author="ENDA JAMES O'SHEA" w:date="2018-06-14T18:34:00Z">
                  <w:rPr>
                    <w:noProof/>
                    <w:webHidden/>
                  </w:rPr>
                </w:rPrChange>
              </w:rPr>
              <w:tab/>
              <w:delText>38</w:delText>
            </w:r>
          </w:del>
        </w:p>
        <w:p w:rsidR="00DB24BF" w:rsidRPr="00C15F67" w:rsidDel="00C15F67" w:rsidRDefault="00DB24BF">
          <w:pPr>
            <w:pStyle w:val="TOC1"/>
            <w:tabs>
              <w:tab w:val="right" w:leader="dot" w:pos="9016"/>
            </w:tabs>
            <w:rPr>
              <w:del w:id="1063" w:author="ENDA JAMES O'SHEA" w:date="2018-06-14T18:34:00Z"/>
              <w:rFonts w:asciiTheme="minorHAnsi" w:eastAsiaTheme="minorEastAsia" w:hAnsiTheme="minorHAnsi"/>
              <w:noProof/>
              <w:sz w:val="18"/>
              <w:lang w:val="en-GB" w:eastAsia="en-GB"/>
              <w:rPrChange w:id="1064" w:author="ENDA JAMES O'SHEA" w:date="2018-06-14T18:34:00Z">
                <w:rPr>
                  <w:del w:id="1065" w:author="ENDA JAMES O'SHEA" w:date="2018-06-14T18:34:00Z"/>
                  <w:rFonts w:asciiTheme="minorHAnsi" w:eastAsiaTheme="minorEastAsia" w:hAnsiTheme="minorHAnsi"/>
                  <w:noProof/>
                  <w:sz w:val="22"/>
                  <w:lang w:val="en-GB" w:eastAsia="en-GB"/>
                </w:rPr>
              </w:rPrChange>
            </w:rPr>
          </w:pPr>
          <w:del w:id="1066" w:author="ENDA JAMES O'SHEA" w:date="2018-06-14T18:34:00Z">
            <w:r w:rsidRPr="00C15F67" w:rsidDel="00C15F67">
              <w:rPr>
                <w:rFonts w:eastAsiaTheme="majorEastAsia" w:cs="Times New Roman"/>
                <w:noProof/>
                <w:sz w:val="28"/>
                <w:lang w:val="en-GB"/>
                <w:rPrChange w:id="1067" w:author="ENDA JAMES O'SHEA" w:date="2018-06-14T18:34:00Z">
                  <w:rPr>
                    <w:rStyle w:val="Hyperlink"/>
                    <w:rFonts w:eastAsiaTheme="majorEastAsia" w:cs="Times New Roman"/>
                    <w:noProof/>
                    <w:lang w:val="en-GB"/>
                  </w:rPr>
                </w:rPrChange>
              </w:rPr>
              <w:delText>Chapter five: Conclusion</w:delText>
            </w:r>
            <w:r w:rsidRPr="00C15F67" w:rsidDel="00C15F67">
              <w:rPr>
                <w:noProof/>
                <w:webHidden/>
                <w:sz w:val="28"/>
                <w:rPrChange w:id="1068" w:author="ENDA JAMES O'SHEA" w:date="2018-06-14T18:34:00Z">
                  <w:rPr>
                    <w:noProof/>
                    <w:webHidden/>
                  </w:rPr>
                </w:rPrChange>
              </w:rPr>
              <w:tab/>
              <w:delText>39</w:delText>
            </w:r>
          </w:del>
        </w:p>
        <w:p w:rsidR="00DB24BF" w:rsidRPr="00C15F67" w:rsidDel="00C15F67" w:rsidRDefault="00DB24BF">
          <w:pPr>
            <w:pStyle w:val="TOC2"/>
            <w:tabs>
              <w:tab w:val="right" w:leader="dot" w:pos="9016"/>
            </w:tabs>
            <w:rPr>
              <w:del w:id="1069" w:author="ENDA JAMES O'SHEA" w:date="2018-06-14T18:34:00Z"/>
              <w:rFonts w:cstheme="minorBidi"/>
              <w:noProof/>
              <w:sz w:val="18"/>
              <w:lang w:val="en-GB" w:eastAsia="en-GB"/>
              <w:rPrChange w:id="1070" w:author="ENDA JAMES O'SHEA" w:date="2018-06-14T18:34:00Z">
                <w:rPr>
                  <w:del w:id="1071" w:author="ENDA JAMES O'SHEA" w:date="2018-06-14T18:34:00Z"/>
                  <w:rFonts w:cstheme="minorBidi"/>
                  <w:noProof/>
                  <w:lang w:val="en-GB" w:eastAsia="en-GB"/>
                </w:rPr>
              </w:rPrChange>
            </w:rPr>
          </w:pPr>
          <w:del w:id="1072" w:author="ENDA JAMES O'SHEA" w:date="2018-06-14T18:34:00Z">
            <w:r w:rsidRPr="00C15F67" w:rsidDel="00C15F67">
              <w:rPr>
                <w:rFonts w:ascii="Times New Roman" w:eastAsia="Arial Unicode MS" w:hAnsi="Times New Roman" w:cstheme="majorBidi"/>
                <w:noProof/>
                <w:sz w:val="18"/>
                <w:lang w:val="en-GB" w:eastAsia="en-IE"/>
                <w:rPrChange w:id="1073" w:author="ENDA JAMES O'SHEA" w:date="2018-06-14T18:34:00Z">
                  <w:rPr>
                    <w:rStyle w:val="Hyperlink"/>
                    <w:rFonts w:ascii="Times New Roman" w:eastAsia="Arial Unicode MS" w:hAnsi="Times New Roman" w:cstheme="majorBidi"/>
                    <w:noProof/>
                    <w:lang w:val="en-GB" w:eastAsia="en-IE"/>
                  </w:rPr>
                </w:rPrChange>
              </w:rPr>
              <w:delText>Summary</w:delText>
            </w:r>
            <w:r w:rsidRPr="00C15F67" w:rsidDel="00C15F67">
              <w:rPr>
                <w:noProof/>
                <w:webHidden/>
                <w:sz w:val="18"/>
                <w:rPrChange w:id="1074" w:author="ENDA JAMES O'SHEA" w:date="2018-06-14T18:34:00Z">
                  <w:rPr>
                    <w:noProof/>
                    <w:webHidden/>
                  </w:rPr>
                </w:rPrChange>
              </w:rPr>
              <w:tab/>
              <w:delText>39</w:delText>
            </w:r>
          </w:del>
        </w:p>
        <w:p w:rsidR="00DB24BF" w:rsidRPr="00C15F67" w:rsidDel="00C15F67" w:rsidRDefault="00DB24BF">
          <w:pPr>
            <w:pStyle w:val="TOC2"/>
            <w:tabs>
              <w:tab w:val="left" w:pos="880"/>
              <w:tab w:val="right" w:leader="dot" w:pos="9016"/>
            </w:tabs>
            <w:rPr>
              <w:del w:id="1075" w:author="ENDA JAMES O'SHEA" w:date="2018-06-14T18:34:00Z"/>
              <w:rFonts w:cstheme="minorBidi"/>
              <w:noProof/>
              <w:sz w:val="18"/>
              <w:lang w:val="en-GB" w:eastAsia="en-GB"/>
              <w:rPrChange w:id="1076" w:author="ENDA JAMES O'SHEA" w:date="2018-06-14T18:34:00Z">
                <w:rPr>
                  <w:del w:id="1077" w:author="ENDA JAMES O'SHEA" w:date="2018-06-14T18:34:00Z"/>
                  <w:rFonts w:cstheme="minorBidi"/>
                  <w:noProof/>
                  <w:lang w:val="en-GB" w:eastAsia="en-GB"/>
                </w:rPr>
              </w:rPrChange>
            </w:rPr>
          </w:pPr>
          <w:del w:id="1078" w:author="ENDA JAMES O'SHEA" w:date="2018-06-14T18:34:00Z">
            <w:r w:rsidRPr="00C15F67" w:rsidDel="00C15F67">
              <w:rPr>
                <w:rFonts w:ascii="Times New Roman" w:eastAsia="Arial Unicode MS" w:hAnsi="Times New Roman" w:cstheme="majorBidi"/>
                <w:noProof/>
                <w:sz w:val="18"/>
                <w:lang w:val="en-GB" w:eastAsia="en-IE"/>
                <w:rPrChange w:id="1079" w:author="ENDA JAMES O'SHEA" w:date="2018-06-14T18:34:00Z">
                  <w:rPr>
                    <w:rStyle w:val="Hyperlink"/>
                    <w:rFonts w:ascii="Times New Roman" w:eastAsia="Arial Unicode MS" w:hAnsi="Times New Roman" w:cstheme="majorBidi"/>
                    <w:noProof/>
                    <w:lang w:val="en-GB" w:eastAsia="en-IE"/>
                  </w:rPr>
                </w:rPrChange>
              </w:rPr>
              <w:delText>5.1</w:delText>
            </w:r>
            <w:r w:rsidRPr="00C15F67" w:rsidDel="00C15F67">
              <w:rPr>
                <w:rFonts w:cstheme="minorBidi"/>
                <w:noProof/>
                <w:sz w:val="18"/>
                <w:lang w:val="en-GB" w:eastAsia="en-GB"/>
                <w:rPrChange w:id="1080" w:author="ENDA JAMES O'SHEA" w:date="2018-06-14T18:34:00Z">
                  <w:rPr>
                    <w:rFonts w:cstheme="minorBidi"/>
                    <w:noProof/>
                    <w:lang w:val="en-GB" w:eastAsia="en-GB"/>
                  </w:rPr>
                </w:rPrChange>
              </w:rPr>
              <w:tab/>
            </w:r>
            <w:r w:rsidRPr="00C15F67" w:rsidDel="00C15F67">
              <w:rPr>
                <w:rFonts w:ascii="Times New Roman" w:eastAsia="Arial Unicode MS" w:hAnsi="Times New Roman" w:cstheme="majorBidi"/>
                <w:noProof/>
                <w:sz w:val="18"/>
                <w:lang w:val="en-GB" w:eastAsia="en-IE"/>
                <w:rPrChange w:id="1081" w:author="ENDA JAMES O'SHEA" w:date="2018-06-14T18:34:00Z">
                  <w:rPr>
                    <w:rStyle w:val="Hyperlink"/>
                    <w:rFonts w:ascii="Times New Roman" w:eastAsia="Arial Unicode MS" w:hAnsi="Times New Roman" w:cstheme="majorBidi"/>
                    <w:noProof/>
                    <w:lang w:val="en-GB" w:eastAsia="en-IE"/>
                  </w:rPr>
                </w:rPrChange>
              </w:rPr>
              <w:delText>Contribution to the state-of-the-art</w:delText>
            </w:r>
            <w:r w:rsidRPr="00C15F67" w:rsidDel="00C15F67">
              <w:rPr>
                <w:noProof/>
                <w:webHidden/>
                <w:sz w:val="18"/>
                <w:rPrChange w:id="1082" w:author="ENDA JAMES O'SHEA" w:date="2018-06-14T18:34:00Z">
                  <w:rPr>
                    <w:noProof/>
                    <w:webHidden/>
                  </w:rPr>
                </w:rPrChange>
              </w:rPr>
              <w:tab/>
              <w:delText>39</w:delText>
            </w:r>
          </w:del>
        </w:p>
        <w:p w:rsidR="00DB24BF" w:rsidRPr="00C15F67" w:rsidDel="00C15F67" w:rsidRDefault="00DB24BF">
          <w:pPr>
            <w:pStyle w:val="TOC2"/>
            <w:tabs>
              <w:tab w:val="left" w:pos="880"/>
              <w:tab w:val="right" w:leader="dot" w:pos="9016"/>
            </w:tabs>
            <w:rPr>
              <w:del w:id="1083" w:author="ENDA JAMES O'SHEA" w:date="2018-06-14T18:34:00Z"/>
              <w:rFonts w:cstheme="minorBidi"/>
              <w:noProof/>
              <w:sz w:val="18"/>
              <w:lang w:val="en-GB" w:eastAsia="en-GB"/>
              <w:rPrChange w:id="1084" w:author="ENDA JAMES O'SHEA" w:date="2018-06-14T18:34:00Z">
                <w:rPr>
                  <w:del w:id="1085" w:author="ENDA JAMES O'SHEA" w:date="2018-06-14T18:34:00Z"/>
                  <w:rFonts w:cstheme="minorBidi"/>
                  <w:noProof/>
                  <w:lang w:val="en-GB" w:eastAsia="en-GB"/>
                </w:rPr>
              </w:rPrChange>
            </w:rPr>
          </w:pPr>
          <w:del w:id="1086" w:author="ENDA JAMES O'SHEA" w:date="2018-06-14T18:34:00Z">
            <w:r w:rsidRPr="00C15F67" w:rsidDel="00C15F67">
              <w:rPr>
                <w:rFonts w:ascii="Times New Roman" w:eastAsia="Arial Unicode MS" w:hAnsi="Times New Roman" w:cstheme="majorBidi"/>
                <w:noProof/>
                <w:sz w:val="18"/>
                <w:lang w:val="en-GB" w:eastAsia="en-IE"/>
                <w:rPrChange w:id="1087" w:author="ENDA JAMES O'SHEA" w:date="2018-06-14T18:34:00Z">
                  <w:rPr>
                    <w:rStyle w:val="Hyperlink"/>
                    <w:rFonts w:ascii="Times New Roman" w:eastAsia="Arial Unicode MS" w:hAnsi="Times New Roman" w:cstheme="majorBidi"/>
                    <w:noProof/>
                    <w:lang w:val="en-GB" w:eastAsia="en-IE"/>
                  </w:rPr>
                </w:rPrChange>
              </w:rPr>
              <w:delText>5.2</w:delText>
            </w:r>
            <w:r w:rsidRPr="00C15F67" w:rsidDel="00C15F67">
              <w:rPr>
                <w:rFonts w:cstheme="minorBidi"/>
                <w:noProof/>
                <w:sz w:val="18"/>
                <w:lang w:val="en-GB" w:eastAsia="en-GB"/>
                <w:rPrChange w:id="1088" w:author="ENDA JAMES O'SHEA" w:date="2018-06-14T18:34:00Z">
                  <w:rPr>
                    <w:rFonts w:cstheme="minorBidi"/>
                    <w:noProof/>
                    <w:lang w:val="en-GB" w:eastAsia="en-GB"/>
                  </w:rPr>
                </w:rPrChange>
              </w:rPr>
              <w:tab/>
            </w:r>
            <w:r w:rsidRPr="00C15F67" w:rsidDel="00C15F67">
              <w:rPr>
                <w:rFonts w:ascii="Times New Roman" w:eastAsia="Arial Unicode MS" w:hAnsi="Times New Roman" w:cstheme="majorBidi"/>
                <w:noProof/>
                <w:sz w:val="18"/>
                <w:lang w:val="en-GB" w:eastAsia="en-IE"/>
                <w:rPrChange w:id="1089" w:author="ENDA JAMES O'SHEA" w:date="2018-06-14T18:34:00Z">
                  <w:rPr>
                    <w:rStyle w:val="Hyperlink"/>
                    <w:rFonts w:ascii="Times New Roman" w:eastAsia="Arial Unicode MS" w:hAnsi="Times New Roman" w:cstheme="majorBidi"/>
                    <w:noProof/>
                    <w:lang w:val="en-GB" w:eastAsia="en-IE"/>
                  </w:rPr>
                </w:rPrChange>
              </w:rPr>
              <w:delText>Results discussion</w:delText>
            </w:r>
            <w:r w:rsidRPr="00C15F67" w:rsidDel="00C15F67">
              <w:rPr>
                <w:noProof/>
                <w:webHidden/>
                <w:sz w:val="18"/>
                <w:rPrChange w:id="1090" w:author="ENDA JAMES O'SHEA" w:date="2018-06-14T18:34:00Z">
                  <w:rPr>
                    <w:noProof/>
                    <w:webHidden/>
                  </w:rPr>
                </w:rPrChange>
              </w:rPr>
              <w:tab/>
              <w:delText>39</w:delText>
            </w:r>
          </w:del>
        </w:p>
        <w:p w:rsidR="00DB24BF" w:rsidRPr="00C15F67" w:rsidDel="00C15F67" w:rsidRDefault="00DB24BF">
          <w:pPr>
            <w:pStyle w:val="TOC2"/>
            <w:tabs>
              <w:tab w:val="left" w:pos="880"/>
              <w:tab w:val="right" w:leader="dot" w:pos="9016"/>
            </w:tabs>
            <w:rPr>
              <w:del w:id="1091" w:author="ENDA JAMES O'SHEA" w:date="2018-06-14T18:34:00Z"/>
              <w:rFonts w:cstheme="minorBidi"/>
              <w:noProof/>
              <w:sz w:val="18"/>
              <w:lang w:val="en-GB" w:eastAsia="en-GB"/>
              <w:rPrChange w:id="1092" w:author="ENDA JAMES O'SHEA" w:date="2018-06-14T18:34:00Z">
                <w:rPr>
                  <w:del w:id="1093" w:author="ENDA JAMES O'SHEA" w:date="2018-06-14T18:34:00Z"/>
                  <w:rFonts w:cstheme="minorBidi"/>
                  <w:noProof/>
                  <w:lang w:val="en-GB" w:eastAsia="en-GB"/>
                </w:rPr>
              </w:rPrChange>
            </w:rPr>
          </w:pPr>
          <w:del w:id="1094" w:author="ENDA JAMES O'SHEA" w:date="2018-06-14T18:34:00Z">
            <w:r w:rsidRPr="00C15F67" w:rsidDel="00C15F67">
              <w:rPr>
                <w:rFonts w:ascii="Times New Roman" w:eastAsia="Arial Unicode MS" w:hAnsi="Times New Roman" w:cstheme="majorBidi"/>
                <w:noProof/>
                <w:sz w:val="18"/>
                <w:lang w:val="en-GB" w:eastAsia="en-IE"/>
                <w:rPrChange w:id="1095" w:author="ENDA JAMES O'SHEA" w:date="2018-06-14T18:34:00Z">
                  <w:rPr>
                    <w:rStyle w:val="Hyperlink"/>
                    <w:rFonts w:ascii="Times New Roman" w:eastAsia="Arial Unicode MS" w:hAnsi="Times New Roman" w:cstheme="majorBidi"/>
                    <w:noProof/>
                    <w:lang w:val="en-GB" w:eastAsia="en-IE"/>
                  </w:rPr>
                </w:rPrChange>
              </w:rPr>
              <w:delText>5.3</w:delText>
            </w:r>
            <w:r w:rsidRPr="00C15F67" w:rsidDel="00C15F67">
              <w:rPr>
                <w:rFonts w:cstheme="minorBidi"/>
                <w:noProof/>
                <w:sz w:val="18"/>
                <w:lang w:val="en-GB" w:eastAsia="en-GB"/>
                <w:rPrChange w:id="1096" w:author="ENDA JAMES O'SHEA" w:date="2018-06-14T18:34:00Z">
                  <w:rPr>
                    <w:rFonts w:cstheme="minorBidi"/>
                    <w:noProof/>
                    <w:lang w:val="en-GB" w:eastAsia="en-GB"/>
                  </w:rPr>
                </w:rPrChange>
              </w:rPr>
              <w:tab/>
            </w:r>
            <w:r w:rsidRPr="00C15F67" w:rsidDel="00C15F67">
              <w:rPr>
                <w:rFonts w:ascii="Times New Roman" w:eastAsia="Arial Unicode MS" w:hAnsi="Times New Roman" w:cstheme="majorBidi"/>
                <w:noProof/>
                <w:sz w:val="18"/>
                <w:lang w:val="en-GB" w:eastAsia="en-IE"/>
                <w:rPrChange w:id="1097" w:author="ENDA JAMES O'SHEA" w:date="2018-06-14T18:34:00Z">
                  <w:rPr>
                    <w:rStyle w:val="Hyperlink"/>
                    <w:rFonts w:ascii="Times New Roman" w:eastAsia="Arial Unicode MS" w:hAnsi="Times New Roman" w:cstheme="majorBidi"/>
                    <w:noProof/>
                    <w:lang w:val="en-GB" w:eastAsia="en-IE"/>
                  </w:rPr>
                </w:rPrChange>
              </w:rPr>
              <w:delText>Project Approach</w:delText>
            </w:r>
            <w:r w:rsidRPr="00C15F67" w:rsidDel="00C15F67">
              <w:rPr>
                <w:noProof/>
                <w:webHidden/>
                <w:sz w:val="18"/>
                <w:rPrChange w:id="1098" w:author="ENDA JAMES O'SHEA" w:date="2018-06-14T18:34:00Z">
                  <w:rPr>
                    <w:noProof/>
                    <w:webHidden/>
                  </w:rPr>
                </w:rPrChange>
              </w:rPr>
              <w:tab/>
              <w:delText>39</w:delText>
            </w:r>
          </w:del>
        </w:p>
        <w:p w:rsidR="00DB24BF" w:rsidRPr="00C15F67" w:rsidDel="00C15F67" w:rsidRDefault="00DB24BF">
          <w:pPr>
            <w:pStyle w:val="TOC2"/>
            <w:tabs>
              <w:tab w:val="left" w:pos="880"/>
              <w:tab w:val="right" w:leader="dot" w:pos="9016"/>
            </w:tabs>
            <w:rPr>
              <w:del w:id="1099" w:author="ENDA JAMES O'SHEA" w:date="2018-06-14T18:34:00Z"/>
              <w:rFonts w:cstheme="minorBidi"/>
              <w:noProof/>
              <w:sz w:val="18"/>
              <w:lang w:val="en-GB" w:eastAsia="en-GB"/>
              <w:rPrChange w:id="1100" w:author="ENDA JAMES O'SHEA" w:date="2018-06-14T18:34:00Z">
                <w:rPr>
                  <w:del w:id="1101" w:author="ENDA JAMES O'SHEA" w:date="2018-06-14T18:34:00Z"/>
                  <w:rFonts w:cstheme="minorBidi"/>
                  <w:noProof/>
                  <w:lang w:val="en-GB" w:eastAsia="en-GB"/>
                </w:rPr>
              </w:rPrChange>
            </w:rPr>
          </w:pPr>
          <w:del w:id="1102" w:author="ENDA JAMES O'SHEA" w:date="2018-06-14T18:34:00Z">
            <w:r w:rsidRPr="00C15F67" w:rsidDel="00C15F67">
              <w:rPr>
                <w:rFonts w:ascii="Times New Roman" w:eastAsia="Arial Unicode MS" w:hAnsi="Times New Roman" w:cstheme="majorBidi"/>
                <w:noProof/>
                <w:sz w:val="18"/>
                <w:lang w:val="en-GB" w:eastAsia="en-IE"/>
                <w:rPrChange w:id="1103" w:author="ENDA JAMES O'SHEA" w:date="2018-06-14T18:34:00Z">
                  <w:rPr>
                    <w:rStyle w:val="Hyperlink"/>
                    <w:rFonts w:ascii="Times New Roman" w:eastAsia="Arial Unicode MS" w:hAnsi="Times New Roman" w:cstheme="majorBidi"/>
                    <w:noProof/>
                    <w:lang w:val="en-GB" w:eastAsia="en-IE"/>
                  </w:rPr>
                </w:rPrChange>
              </w:rPr>
              <w:delText>5.3</w:delText>
            </w:r>
            <w:r w:rsidRPr="00C15F67" w:rsidDel="00C15F67">
              <w:rPr>
                <w:rFonts w:cstheme="minorBidi"/>
                <w:noProof/>
                <w:sz w:val="18"/>
                <w:lang w:val="en-GB" w:eastAsia="en-GB"/>
                <w:rPrChange w:id="1104" w:author="ENDA JAMES O'SHEA" w:date="2018-06-14T18:34:00Z">
                  <w:rPr>
                    <w:rFonts w:cstheme="minorBidi"/>
                    <w:noProof/>
                    <w:lang w:val="en-GB" w:eastAsia="en-GB"/>
                  </w:rPr>
                </w:rPrChange>
              </w:rPr>
              <w:tab/>
            </w:r>
            <w:r w:rsidRPr="00C15F67" w:rsidDel="00C15F67">
              <w:rPr>
                <w:rFonts w:ascii="Times New Roman" w:eastAsia="Arial Unicode MS" w:hAnsi="Times New Roman" w:cstheme="majorBidi"/>
                <w:noProof/>
                <w:sz w:val="18"/>
                <w:lang w:val="en-GB" w:eastAsia="en-IE"/>
                <w:rPrChange w:id="1105" w:author="ENDA JAMES O'SHEA" w:date="2018-06-14T18:34:00Z">
                  <w:rPr>
                    <w:rStyle w:val="Hyperlink"/>
                    <w:rFonts w:ascii="Times New Roman" w:eastAsia="Arial Unicode MS" w:hAnsi="Times New Roman" w:cstheme="majorBidi"/>
                    <w:noProof/>
                    <w:lang w:val="en-GB" w:eastAsia="en-IE"/>
                  </w:rPr>
                </w:rPrChange>
              </w:rPr>
              <w:delText>Future Work</w:delText>
            </w:r>
            <w:r w:rsidRPr="00C15F67" w:rsidDel="00C15F67">
              <w:rPr>
                <w:noProof/>
                <w:webHidden/>
                <w:sz w:val="18"/>
                <w:rPrChange w:id="1106" w:author="ENDA JAMES O'SHEA" w:date="2018-06-14T18:34:00Z">
                  <w:rPr>
                    <w:noProof/>
                    <w:webHidden/>
                  </w:rPr>
                </w:rPrChange>
              </w:rPr>
              <w:tab/>
              <w:delText>39</w:delText>
            </w:r>
          </w:del>
        </w:p>
        <w:p w:rsidR="00DB24BF" w:rsidRPr="00C15F67" w:rsidDel="00C15F67" w:rsidRDefault="00DB24BF">
          <w:pPr>
            <w:pStyle w:val="TOC1"/>
            <w:tabs>
              <w:tab w:val="right" w:leader="dot" w:pos="9016"/>
            </w:tabs>
            <w:rPr>
              <w:del w:id="1107" w:author="ENDA JAMES O'SHEA" w:date="2018-06-14T18:34:00Z"/>
              <w:rFonts w:asciiTheme="minorHAnsi" w:eastAsiaTheme="minorEastAsia" w:hAnsiTheme="minorHAnsi"/>
              <w:noProof/>
              <w:sz w:val="18"/>
              <w:lang w:val="en-GB" w:eastAsia="en-GB"/>
              <w:rPrChange w:id="1108" w:author="ENDA JAMES O'SHEA" w:date="2018-06-14T18:34:00Z">
                <w:rPr>
                  <w:del w:id="1109" w:author="ENDA JAMES O'SHEA" w:date="2018-06-14T18:34:00Z"/>
                  <w:rFonts w:asciiTheme="minorHAnsi" w:eastAsiaTheme="minorEastAsia" w:hAnsiTheme="minorHAnsi"/>
                  <w:noProof/>
                  <w:sz w:val="22"/>
                  <w:lang w:val="en-GB" w:eastAsia="en-GB"/>
                </w:rPr>
              </w:rPrChange>
            </w:rPr>
          </w:pPr>
          <w:del w:id="1110" w:author="ENDA JAMES O'SHEA" w:date="2018-06-14T18:34:00Z">
            <w:r w:rsidRPr="00C15F67" w:rsidDel="00C15F67">
              <w:rPr>
                <w:rFonts w:cs="Times New Roman"/>
                <w:noProof/>
                <w:sz w:val="28"/>
                <w:lang w:val="en-GB"/>
                <w:rPrChange w:id="1111" w:author="ENDA JAMES O'SHEA" w:date="2018-06-14T18:34:00Z">
                  <w:rPr>
                    <w:rStyle w:val="Hyperlink"/>
                    <w:rFonts w:cs="Times New Roman"/>
                    <w:noProof/>
                    <w:lang w:val="en-GB"/>
                  </w:rPr>
                </w:rPrChange>
              </w:rPr>
              <w:delText>References</w:delText>
            </w:r>
            <w:r w:rsidRPr="00C15F67" w:rsidDel="00C15F67">
              <w:rPr>
                <w:noProof/>
                <w:webHidden/>
                <w:sz w:val="28"/>
                <w:rPrChange w:id="1112" w:author="ENDA JAMES O'SHEA" w:date="2018-06-14T18:34:00Z">
                  <w:rPr>
                    <w:noProof/>
                    <w:webHidden/>
                  </w:rPr>
                </w:rPrChange>
              </w:rPr>
              <w:tab/>
              <w:delText>40</w:delText>
            </w:r>
          </w:del>
        </w:p>
        <w:p w:rsidR="00DB24BF" w:rsidRPr="00C15F67" w:rsidDel="00C15F67" w:rsidRDefault="00DB24BF">
          <w:pPr>
            <w:pStyle w:val="TOC1"/>
            <w:tabs>
              <w:tab w:val="right" w:leader="dot" w:pos="9016"/>
            </w:tabs>
            <w:rPr>
              <w:del w:id="1113" w:author="ENDA JAMES O'SHEA" w:date="2018-06-14T18:34:00Z"/>
              <w:rFonts w:asciiTheme="minorHAnsi" w:eastAsiaTheme="minorEastAsia" w:hAnsiTheme="minorHAnsi"/>
              <w:noProof/>
              <w:sz w:val="18"/>
              <w:lang w:val="en-GB" w:eastAsia="en-GB"/>
              <w:rPrChange w:id="1114" w:author="ENDA JAMES O'SHEA" w:date="2018-06-14T18:34:00Z">
                <w:rPr>
                  <w:del w:id="1115" w:author="ENDA JAMES O'SHEA" w:date="2018-06-14T18:34:00Z"/>
                  <w:rFonts w:asciiTheme="minorHAnsi" w:eastAsiaTheme="minorEastAsia" w:hAnsiTheme="minorHAnsi"/>
                  <w:noProof/>
                  <w:sz w:val="22"/>
                  <w:lang w:val="en-GB" w:eastAsia="en-GB"/>
                </w:rPr>
              </w:rPrChange>
            </w:rPr>
          </w:pPr>
          <w:del w:id="1116" w:author="ENDA JAMES O'SHEA" w:date="2018-06-14T18:34:00Z">
            <w:r w:rsidRPr="00C15F67" w:rsidDel="00C15F67">
              <w:rPr>
                <w:noProof/>
                <w:sz w:val="28"/>
                <w:lang w:val="en-GB"/>
                <w:rPrChange w:id="1117" w:author="ENDA JAMES O'SHEA" w:date="2018-06-14T18:34:00Z">
                  <w:rPr>
                    <w:rStyle w:val="Hyperlink"/>
                    <w:noProof/>
                    <w:lang w:val="en-GB"/>
                  </w:rPr>
                </w:rPrChange>
              </w:rPr>
              <w:delText>Appendices</w:delText>
            </w:r>
            <w:r w:rsidRPr="00C15F67" w:rsidDel="00C15F67">
              <w:rPr>
                <w:noProof/>
                <w:webHidden/>
                <w:sz w:val="28"/>
                <w:rPrChange w:id="1118" w:author="ENDA JAMES O'SHEA" w:date="2018-06-14T18:34:00Z">
                  <w:rPr>
                    <w:noProof/>
                    <w:webHidden/>
                  </w:rPr>
                </w:rPrChange>
              </w:rPr>
              <w:tab/>
              <w:delText>47</w:delText>
            </w:r>
          </w:del>
        </w:p>
        <w:p w:rsidR="00DB24BF" w:rsidRPr="00C15F67" w:rsidDel="00C15F67" w:rsidRDefault="00DB24BF">
          <w:pPr>
            <w:pStyle w:val="TOC1"/>
            <w:tabs>
              <w:tab w:val="right" w:leader="dot" w:pos="9016"/>
            </w:tabs>
            <w:rPr>
              <w:del w:id="1119" w:author="ENDA JAMES O'SHEA" w:date="2018-06-14T18:34:00Z"/>
              <w:rFonts w:asciiTheme="minorHAnsi" w:eastAsiaTheme="minorEastAsia" w:hAnsiTheme="minorHAnsi"/>
              <w:noProof/>
              <w:sz w:val="18"/>
              <w:lang w:val="en-GB" w:eastAsia="en-GB"/>
              <w:rPrChange w:id="1120" w:author="ENDA JAMES O'SHEA" w:date="2018-06-14T18:34:00Z">
                <w:rPr>
                  <w:del w:id="1121" w:author="ENDA JAMES O'SHEA" w:date="2018-06-14T18:34:00Z"/>
                  <w:rFonts w:asciiTheme="minorHAnsi" w:eastAsiaTheme="minorEastAsia" w:hAnsiTheme="minorHAnsi"/>
                  <w:noProof/>
                  <w:sz w:val="22"/>
                  <w:lang w:val="en-GB" w:eastAsia="en-GB"/>
                </w:rPr>
              </w:rPrChange>
            </w:rPr>
          </w:pPr>
          <w:del w:id="1122" w:author="ENDA JAMES O'SHEA" w:date="2018-06-14T18:34:00Z">
            <w:r w:rsidRPr="00C15F67" w:rsidDel="00C15F67">
              <w:rPr>
                <w:noProof/>
                <w:sz w:val="28"/>
                <w:rPrChange w:id="1123" w:author="ENDA JAMES O'SHEA" w:date="2018-06-14T18:34:00Z">
                  <w:rPr>
                    <w:rStyle w:val="Hyperlink"/>
                    <w:noProof/>
                  </w:rPr>
                </w:rPrChange>
              </w:rPr>
              <w:delText>Chapter xyz:</w:delText>
            </w:r>
            <w:r w:rsidRPr="00C15F67" w:rsidDel="00C15F67">
              <w:rPr>
                <w:noProof/>
                <w:webHidden/>
                <w:sz w:val="28"/>
                <w:rPrChange w:id="1124" w:author="ENDA JAMES O'SHEA" w:date="2018-06-14T18:34:00Z">
                  <w:rPr>
                    <w:noProof/>
                    <w:webHidden/>
                  </w:rPr>
                </w:rPrChange>
              </w:rPr>
              <w:tab/>
              <w:delText>47</w:delText>
            </w:r>
          </w:del>
        </w:p>
        <w:p w:rsidR="00DB24BF" w:rsidRPr="00C15F67" w:rsidDel="00C15F67" w:rsidRDefault="00DB24BF">
          <w:pPr>
            <w:pStyle w:val="TOC2"/>
            <w:tabs>
              <w:tab w:val="right" w:leader="dot" w:pos="9016"/>
            </w:tabs>
            <w:rPr>
              <w:del w:id="1125" w:author="ENDA JAMES O'SHEA" w:date="2018-06-14T18:34:00Z"/>
              <w:rFonts w:cstheme="minorBidi"/>
              <w:noProof/>
              <w:sz w:val="18"/>
              <w:lang w:val="en-GB" w:eastAsia="en-GB"/>
              <w:rPrChange w:id="1126" w:author="ENDA JAMES O'SHEA" w:date="2018-06-14T18:34:00Z">
                <w:rPr>
                  <w:del w:id="1127" w:author="ENDA JAMES O'SHEA" w:date="2018-06-14T18:34:00Z"/>
                  <w:rFonts w:cstheme="minorBidi"/>
                  <w:noProof/>
                  <w:lang w:val="en-GB" w:eastAsia="en-GB"/>
                </w:rPr>
              </w:rPrChange>
            </w:rPr>
          </w:pPr>
          <w:del w:id="1128" w:author="ENDA JAMES O'SHEA" w:date="2018-06-14T18:34:00Z">
            <w:r w:rsidRPr="00C15F67" w:rsidDel="00C15F67">
              <w:rPr>
                <w:noProof/>
                <w:sz w:val="18"/>
                <w:rPrChange w:id="1129" w:author="ENDA JAMES O'SHEA" w:date="2018-06-14T18:34:00Z">
                  <w:rPr>
                    <w:rStyle w:val="Hyperlink"/>
                    <w:noProof/>
                  </w:rPr>
                </w:rPrChange>
              </w:rPr>
              <w:delText>Symbolic Execution</w:delText>
            </w:r>
            <w:r w:rsidRPr="00C15F67" w:rsidDel="00C15F67">
              <w:rPr>
                <w:noProof/>
                <w:webHidden/>
                <w:sz w:val="18"/>
                <w:rPrChange w:id="1130" w:author="ENDA JAMES O'SHEA" w:date="2018-06-14T18:34:00Z">
                  <w:rPr>
                    <w:noProof/>
                    <w:webHidden/>
                  </w:rPr>
                </w:rPrChange>
              </w:rPr>
              <w:tab/>
              <w:delText>47</w:delText>
            </w:r>
          </w:del>
        </w:p>
        <w:p w:rsidR="00DB24BF" w:rsidRPr="00C15F67" w:rsidDel="00C15F67" w:rsidRDefault="00DB24BF">
          <w:pPr>
            <w:pStyle w:val="TOC1"/>
            <w:tabs>
              <w:tab w:val="right" w:leader="dot" w:pos="9016"/>
            </w:tabs>
            <w:rPr>
              <w:del w:id="1131" w:author="ENDA JAMES O'SHEA" w:date="2018-06-14T18:34:00Z"/>
              <w:rFonts w:asciiTheme="minorHAnsi" w:eastAsiaTheme="minorEastAsia" w:hAnsiTheme="minorHAnsi"/>
              <w:noProof/>
              <w:sz w:val="18"/>
              <w:lang w:val="en-GB" w:eastAsia="en-GB"/>
              <w:rPrChange w:id="1132" w:author="ENDA JAMES O'SHEA" w:date="2018-06-14T18:34:00Z">
                <w:rPr>
                  <w:del w:id="1133" w:author="ENDA JAMES O'SHEA" w:date="2018-06-14T18:34:00Z"/>
                  <w:rFonts w:asciiTheme="minorHAnsi" w:eastAsiaTheme="minorEastAsia" w:hAnsiTheme="minorHAnsi"/>
                  <w:noProof/>
                  <w:sz w:val="22"/>
                  <w:lang w:val="en-GB" w:eastAsia="en-GB"/>
                </w:rPr>
              </w:rPrChange>
            </w:rPr>
          </w:pPr>
          <w:del w:id="1134" w:author="ENDA JAMES O'SHEA" w:date="2018-06-14T18:34:00Z">
            <w:r w:rsidRPr="00C15F67" w:rsidDel="00C15F67">
              <w:rPr>
                <w:noProof/>
                <w:sz w:val="28"/>
                <w:rPrChange w:id="1135" w:author="ENDA JAMES O'SHEA" w:date="2018-06-14T18:34:00Z">
                  <w:rPr>
                    <w:rStyle w:val="Hyperlink"/>
                    <w:noProof/>
                  </w:rPr>
                </w:rPrChange>
              </w:rPr>
              <w:delText>Chapter xyz</w:delText>
            </w:r>
            <w:r w:rsidRPr="00C15F67" w:rsidDel="00C15F67">
              <w:rPr>
                <w:noProof/>
                <w:webHidden/>
                <w:sz w:val="28"/>
                <w:rPrChange w:id="1136" w:author="ENDA JAMES O'SHEA" w:date="2018-06-14T18:34:00Z">
                  <w:rPr>
                    <w:noProof/>
                    <w:webHidden/>
                  </w:rPr>
                </w:rPrChange>
              </w:rPr>
              <w:tab/>
              <w:delText>48</w:delText>
            </w:r>
          </w:del>
        </w:p>
        <w:p w:rsidR="00DB24BF" w:rsidRPr="00C15F67" w:rsidDel="00C15F67" w:rsidRDefault="00DB24BF">
          <w:pPr>
            <w:pStyle w:val="TOC2"/>
            <w:tabs>
              <w:tab w:val="right" w:leader="dot" w:pos="9016"/>
            </w:tabs>
            <w:rPr>
              <w:del w:id="1137" w:author="ENDA JAMES O'SHEA" w:date="2018-06-14T18:34:00Z"/>
              <w:rFonts w:cstheme="minorBidi"/>
              <w:noProof/>
              <w:sz w:val="18"/>
              <w:lang w:val="en-GB" w:eastAsia="en-GB"/>
              <w:rPrChange w:id="1138" w:author="ENDA JAMES O'SHEA" w:date="2018-06-14T18:34:00Z">
                <w:rPr>
                  <w:del w:id="1139" w:author="ENDA JAMES O'SHEA" w:date="2018-06-14T18:34:00Z"/>
                  <w:rFonts w:cstheme="minorBidi"/>
                  <w:noProof/>
                  <w:lang w:val="en-GB" w:eastAsia="en-GB"/>
                </w:rPr>
              </w:rPrChange>
            </w:rPr>
          </w:pPr>
          <w:del w:id="1140" w:author="ENDA JAMES O'SHEA" w:date="2018-06-14T18:34:00Z">
            <w:r w:rsidRPr="00C15F67" w:rsidDel="00C15F67">
              <w:rPr>
                <w:noProof/>
                <w:sz w:val="18"/>
                <w:rPrChange w:id="1141" w:author="ENDA JAMES O'SHEA" w:date="2018-06-14T18:34:00Z">
                  <w:rPr>
                    <w:rStyle w:val="Hyperlink"/>
                    <w:noProof/>
                  </w:rPr>
                </w:rPrChange>
              </w:rPr>
              <w:delText>Case Study 1</w:delText>
            </w:r>
            <w:r w:rsidRPr="00C15F67" w:rsidDel="00C15F67">
              <w:rPr>
                <w:noProof/>
                <w:webHidden/>
                <w:sz w:val="18"/>
                <w:rPrChange w:id="1142" w:author="ENDA JAMES O'SHEA" w:date="2018-06-14T18:34:00Z">
                  <w:rPr>
                    <w:noProof/>
                    <w:webHidden/>
                  </w:rPr>
                </w:rPrChange>
              </w:rPr>
              <w:tab/>
              <w:delText>48</w:delText>
            </w:r>
          </w:del>
        </w:p>
        <w:p w:rsidR="00DB24BF" w:rsidRPr="00C15F67" w:rsidDel="00C15F67" w:rsidRDefault="00DB24BF">
          <w:pPr>
            <w:pStyle w:val="TOC3"/>
            <w:tabs>
              <w:tab w:val="right" w:leader="dot" w:pos="9016"/>
            </w:tabs>
            <w:rPr>
              <w:del w:id="1143" w:author="ENDA JAMES O'SHEA" w:date="2018-06-14T18:34:00Z"/>
              <w:rFonts w:cstheme="minorBidi"/>
              <w:noProof/>
              <w:sz w:val="18"/>
              <w:lang w:val="en-GB" w:eastAsia="en-GB"/>
              <w:rPrChange w:id="1144" w:author="ENDA JAMES O'SHEA" w:date="2018-06-14T18:34:00Z">
                <w:rPr>
                  <w:del w:id="1145" w:author="ENDA JAMES O'SHEA" w:date="2018-06-14T18:34:00Z"/>
                  <w:rFonts w:cstheme="minorBidi"/>
                  <w:noProof/>
                  <w:lang w:val="en-GB" w:eastAsia="en-GB"/>
                </w:rPr>
              </w:rPrChange>
            </w:rPr>
          </w:pPr>
          <w:del w:id="1146" w:author="ENDA JAMES O'SHEA" w:date="2018-06-14T18:34:00Z">
            <w:r w:rsidRPr="00C15F67" w:rsidDel="00C15F67">
              <w:rPr>
                <w:rFonts w:eastAsia="Arial Unicode MS"/>
                <w:noProof/>
                <w:sz w:val="18"/>
                <w:lang w:val="en-GB" w:eastAsia="en-IE"/>
                <w:rPrChange w:id="1147" w:author="ENDA JAMES O'SHEA" w:date="2018-06-14T18:34:00Z">
                  <w:rPr>
                    <w:rStyle w:val="Hyperlink"/>
                    <w:rFonts w:eastAsia="Arial Unicode MS"/>
                    <w:noProof/>
                    <w:lang w:val="en-GB" w:eastAsia="en-IE"/>
                  </w:rPr>
                </w:rPrChange>
              </w:rPr>
              <w:delText>Binary Search Examples</w:delText>
            </w:r>
            <w:r w:rsidRPr="00C15F67" w:rsidDel="00C15F67">
              <w:rPr>
                <w:noProof/>
                <w:webHidden/>
                <w:sz w:val="18"/>
                <w:rPrChange w:id="1148" w:author="ENDA JAMES O'SHEA" w:date="2018-06-14T18:34:00Z">
                  <w:rPr>
                    <w:noProof/>
                    <w:webHidden/>
                  </w:rPr>
                </w:rPrChange>
              </w:rPr>
              <w:tab/>
              <w:delText>48</w:delText>
            </w:r>
          </w:del>
        </w:p>
        <w:p w:rsidR="00DB24BF" w:rsidRPr="00C15F67" w:rsidDel="00C15F67" w:rsidRDefault="00DB24BF">
          <w:pPr>
            <w:pStyle w:val="TOC2"/>
            <w:tabs>
              <w:tab w:val="right" w:leader="dot" w:pos="9016"/>
            </w:tabs>
            <w:rPr>
              <w:del w:id="1149" w:author="ENDA JAMES O'SHEA" w:date="2018-06-14T18:34:00Z"/>
              <w:rFonts w:cstheme="minorBidi"/>
              <w:noProof/>
              <w:sz w:val="18"/>
              <w:lang w:val="en-GB" w:eastAsia="en-GB"/>
              <w:rPrChange w:id="1150" w:author="ENDA JAMES O'SHEA" w:date="2018-06-14T18:34:00Z">
                <w:rPr>
                  <w:del w:id="1151" w:author="ENDA JAMES O'SHEA" w:date="2018-06-14T18:34:00Z"/>
                  <w:rFonts w:cstheme="minorBidi"/>
                  <w:noProof/>
                  <w:lang w:val="en-GB" w:eastAsia="en-GB"/>
                </w:rPr>
              </w:rPrChange>
            </w:rPr>
          </w:pPr>
          <w:del w:id="1152" w:author="ENDA JAMES O'SHEA" w:date="2018-06-14T18:34:00Z">
            <w:r w:rsidRPr="00C15F67" w:rsidDel="00C15F67">
              <w:rPr>
                <w:noProof/>
                <w:sz w:val="18"/>
                <w:rPrChange w:id="1153" w:author="ENDA JAMES O'SHEA" w:date="2018-06-14T18:34:00Z">
                  <w:rPr>
                    <w:rStyle w:val="Hyperlink"/>
                    <w:noProof/>
                  </w:rPr>
                </w:rPrChange>
              </w:rPr>
              <w:delText>Case Study 2</w:delText>
            </w:r>
            <w:r w:rsidRPr="00C15F67" w:rsidDel="00C15F67">
              <w:rPr>
                <w:noProof/>
                <w:webHidden/>
                <w:sz w:val="18"/>
                <w:rPrChange w:id="1154" w:author="ENDA JAMES O'SHEA" w:date="2018-06-14T18:34:00Z">
                  <w:rPr>
                    <w:noProof/>
                    <w:webHidden/>
                  </w:rPr>
                </w:rPrChange>
              </w:rPr>
              <w:tab/>
              <w:delText>60</w:delText>
            </w:r>
          </w:del>
        </w:p>
        <w:p w:rsidR="00DB24BF" w:rsidRPr="00C15F67" w:rsidDel="00C15F67" w:rsidRDefault="00DB24BF">
          <w:pPr>
            <w:pStyle w:val="TOC3"/>
            <w:tabs>
              <w:tab w:val="right" w:leader="dot" w:pos="9016"/>
            </w:tabs>
            <w:rPr>
              <w:del w:id="1155" w:author="ENDA JAMES O'SHEA" w:date="2018-06-14T18:34:00Z"/>
              <w:rFonts w:cstheme="minorBidi"/>
              <w:noProof/>
              <w:sz w:val="18"/>
              <w:lang w:val="en-GB" w:eastAsia="en-GB"/>
              <w:rPrChange w:id="1156" w:author="ENDA JAMES O'SHEA" w:date="2018-06-14T18:34:00Z">
                <w:rPr>
                  <w:del w:id="1157" w:author="ENDA JAMES O'SHEA" w:date="2018-06-14T18:34:00Z"/>
                  <w:rFonts w:cstheme="minorBidi"/>
                  <w:noProof/>
                  <w:lang w:val="en-GB" w:eastAsia="en-GB"/>
                </w:rPr>
              </w:rPrChange>
            </w:rPr>
          </w:pPr>
          <w:del w:id="1158" w:author="ENDA JAMES O'SHEA" w:date="2018-06-14T18:34:00Z">
            <w:r w:rsidRPr="00C15F67" w:rsidDel="00C15F67">
              <w:rPr>
                <w:noProof/>
                <w:sz w:val="18"/>
                <w:rPrChange w:id="1159" w:author="ENDA JAMES O'SHEA" w:date="2018-06-14T18:34:00Z">
                  <w:rPr>
                    <w:rStyle w:val="Hyperlink"/>
                    <w:noProof/>
                  </w:rPr>
                </w:rPrChange>
              </w:rPr>
              <w:delText>PrefixSum</w:delText>
            </w:r>
            <w:r w:rsidRPr="00C15F67" w:rsidDel="00C15F67">
              <w:rPr>
                <w:noProof/>
                <w:webHidden/>
                <w:sz w:val="18"/>
                <w:rPrChange w:id="1160" w:author="ENDA JAMES O'SHEA" w:date="2018-06-14T18:34:00Z">
                  <w:rPr>
                    <w:noProof/>
                    <w:webHidden/>
                  </w:rPr>
                </w:rPrChange>
              </w:rPr>
              <w:tab/>
              <w:delText>60</w:delText>
            </w:r>
          </w:del>
        </w:p>
        <w:p w:rsidR="00DB24BF" w:rsidRPr="00C15F67" w:rsidDel="00C15F67" w:rsidRDefault="00DB24BF">
          <w:pPr>
            <w:pStyle w:val="TOC3"/>
            <w:tabs>
              <w:tab w:val="right" w:leader="dot" w:pos="9016"/>
            </w:tabs>
            <w:rPr>
              <w:del w:id="1161" w:author="ENDA JAMES O'SHEA" w:date="2018-06-14T18:34:00Z"/>
              <w:rFonts w:cstheme="minorBidi"/>
              <w:noProof/>
              <w:sz w:val="18"/>
              <w:lang w:val="en-GB" w:eastAsia="en-GB"/>
              <w:rPrChange w:id="1162" w:author="ENDA JAMES O'SHEA" w:date="2018-06-14T18:34:00Z">
                <w:rPr>
                  <w:del w:id="1163" w:author="ENDA JAMES O'SHEA" w:date="2018-06-14T18:34:00Z"/>
                  <w:rFonts w:cstheme="minorBidi"/>
                  <w:noProof/>
                  <w:lang w:val="en-GB" w:eastAsia="en-GB"/>
                </w:rPr>
              </w:rPrChange>
            </w:rPr>
          </w:pPr>
          <w:del w:id="1164" w:author="ENDA JAMES O'SHEA" w:date="2018-06-14T18:34:00Z">
            <w:r w:rsidRPr="00C15F67" w:rsidDel="00C15F67">
              <w:rPr>
                <w:noProof/>
                <w:sz w:val="18"/>
                <w:rPrChange w:id="1165" w:author="ENDA JAMES O'SHEA" w:date="2018-06-14T18:34:00Z">
                  <w:rPr>
                    <w:rStyle w:val="Hyperlink"/>
                    <w:noProof/>
                  </w:rPr>
                </w:rPrChange>
              </w:rPr>
              <w:delText>Trace of ‘isPow2’ specification error</w:delText>
            </w:r>
            <w:r w:rsidRPr="00C15F67" w:rsidDel="00C15F67">
              <w:rPr>
                <w:noProof/>
                <w:webHidden/>
                <w:sz w:val="18"/>
                <w:rPrChange w:id="1166" w:author="ENDA JAMES O'SHEA" w:date="2018-06-14T18:34:00Z">
                  <w:rPr>
                    <w:noProof/>
                    <w:webHidden/>
                  </w:rPr>
                </w:rPrChange>
              </w:rPr>
              <w:tab/>
              <w:delText>63</w:delText>
            </w:r>
          </w:del>
        </w:p>
        <w:p w:rsidR="00DB24BF" w:rsidRPr="00C15F67" w:rsidDel="00C15F67" w:rsidRDefault="00DB24BF">
          <w:pPr>
            <w:pStyle w:val="TOC2"/>
            <w:tabs>
              <w:tab w:val="left" w:pos="1540"/>
              <w:tab w:val="right" w:leader="dot" w:pos="9016"/>
            </w:tabs>
            <w:rPr>
              <w:del w:id="1167" w:author="ENDA JAMES O'SHEA" w:date="2018-06-14T18:34:00Z"/>
              <w:rFonts w:cstheme="minorBidi"/>
              <w:noProof/>
              <w:sz w:val="18"/>
              <w:lang w:val="en-GB" w:eastAsia="en-GB"/>
              <w:rPrChange w:id="1168" w:author="ENDA JAMES O'SHEA" w:date="2018-06-14T18:34:00Z">
                <w:rPr>
                  <w:del w:id="1169" w:author="ENDA JAMES O'SHEA" w:date="2018-06-14T18:34:00Z"/>
                  <w:rFonts w:cstheme="minorBidi"/>
                  <w:noProof/>
                  <w:lang w:val="en-GB" w:eastAsia="en-GB"/>
                </w:rPr>
              </w:rPrChange>
            </w:rPr>
          </w:pPr>
          <w:del w:id="1170" w:author="ENDA JAMES O'SHEA" w:date="2018-06-14T18:34:00Z">
            <w:r w:rsidRPr="00C15F67" w:rsidDel="00C15F67">
              <w:rPr>
                <w:noProof/>
                <w:sz w:val="18"/>
                <w:rPrChange w:id="1171" w:author="ENDA JAMES O'SHEA" w:date="2018-06-14T18:34:00Z">
                  <w:rPr>
                    <w:rStyle w:val="Hyperlink"/>
                    <w:noProof/>
                  </w:rPr>
                </w:rPrChange>
              </w:rPr>
              <w:delText>Appendix 5</w:delText>
            </w:r>
            <w:r w:rsidRPr="00C15F67" w:rsidDel="00C15F67">
              <w:rPr>
                <w:rFonts w:cstheme="minorBidi"/>
                <w:noProof/>
                <w:sz w:val="18"/>
                <w:lang w:val="en-GB" w:eastAsia="en-GB"/>
                <w:rPrChange w:id="1172" w:author="ENDA JAMES O'SHEA" w:date="2018-06-14T18:34:00Z">
                  <w:rPr>
                    <w:rFonts w:cstheme="minorBidi"/>
                    <w:noProof/>
                    <w:lang w:val="en-GB" w:eastAsia="en-GB"/>
                  </w:rPr>
                </w:rPrChange>
              </w:rPr>
              <w:tab/>
            </w:r>
            <w:r w:rsidRPr="00C15F67" w:rsidDel="00C15F67">
              <w:rPr>
                <w:noProof/>
                <w:sz w:val="18"/>
                <w:rPrChange w:id="1173" w:author="ENDA JAMES O'SHEA" w:date="2018-06-14T18:34:00Z">
                  <w:rPr>
                    <w:rStyle w:val="Hyperlink"/>
                    <w:noProof/>
                  </w:rPr>
                </w:rPrChange>
              </w:rPr>
              <w:delText xml:space="preserve"> Taught M.Sc. Dissertation Guidelines (valid from Oct 2015)</w:delText>
            </w:r>
            <w:r w:rsidRPr="00C15F67" w:rsidDel="00C15F67">
              <w:rPr>
                <w:noProof/>
                <w:webHidden/>
                <w:sz w:val="18"/>
                <w:rPrChange w:id="1174" w:author="ENDA JAMES O'SHEA" w:date="2018-06-14T18:34:00Z">
                  <w:rPr>
                    <w:noProof/>
                    <w:webHidden/>
                  </w:rPr>
                </w:rPrChange>
              </w:rPr>
              <w:tab/>
              <w:delText>83</w:delText>
            </w:r>
          </w:del>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175" w:name="_Toc444517702"/>
      <w:bookmarkStart w:id="1176" w:name="_Toc516764626"/>
      <w:r w:rsidRPr="006B5893">
        <w:lastRenderedPageBreak/>
        <w:t>Declaration</w:t>
      </w:r>
      <w:bookmarkEnd w:id="1"/>
      <w:bookmarkEnd w:id="1175"/>
      <w:bookmarkEnd w:id="1176"/>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1177" w:name="_Toc416701748"/>
      <w:bookmarkStart w:id="1178" w:name="_Toc444517703"/>
      <w:bookmarkStart w:id="1179" w:name="_Toc516764627"/>
      <w:r w:rsidRPr="006B5893">
        <w:lastRenderedPageBreak/>
        <w:t>Acknowledgements</w:t>
      </w:r>
      <w:bookmarkEnd w:id="1177"/>
      <w:bookmarkEnd w:id="1178"/>
      <w:bookmarkEnd w:id="1179"/>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 xml:space="preserve">David R. </w:t>
      </w:r>
      <w:proofErr w:type="spellStart"/>
      <w:r w:rsidRPr="006B5893">
        <w:rPr>
          <w:lang w:val="en-GB"/>
        </w:rPr>
        <w:t>Cok</w:t>
      </w:r>
      <w:proofErr w:type="spellEnd"/>
      <w:r w:rsidR="00AD6CA7" w:rsidRPr="006B5893">
        <w:rPr>
          <w:lang w:val="en-GB"/>
        </w:rPr>
        <w:br w:type="page"/>
      </w:r>
    </w:p>
    <w:p w:rsidR="00E309FB" w:rsidRPr="006B5893" w:rsidRDefault="00E309FB" w:rsidP="00ED641A">
      <w:pPr>
        <w:pStyle w:val="Heading2"/>
      </w:pPr>
      <w:bookmarkStart w:id="1180" w:name="_Toc288812449"/>
      <w:bookmarkStart w:id="1181" w:name="_Toc416701749"/>
      <w:bookmarkStart w:id="1182" w:name="_Toc444517704"/>
      <w:bookmarkStart w:id="1183" w:name="_Toc516764628"/>
      <w:r w:rsidRPr="006B5893">
        <w:lastRenderedPageBreak/>
        <w:t>Abstract</w:t>
      </w:r>
      <w:bookmarkEnd w:id="1180"/>
      <w:bookmarkEnd w:id="1181"/>
      <w:bookmarkEnd w:id="1182"/>
      <w:bookmarkEnd w:id="1183"/>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w:t>
      </w:r>
      <w:proofErr w:type="spellStart"/>
      <w:r w:rsidR="00D912F6" w:rsidRPr="006B5893">
        <w:rPr>
          <w:rFonts w:ascii="Times New Roman" w:hAnsi="Times New Roman" w:cs="Times New Roman"/>
          <w:sz w:val="24"/>
          <w:szCs w:val="24"/>
          <w:lang w:val="en-GB"/>
        </w:rPr>
        <w:t>OpenJML</w:t>
      </w:r>
      <w:proofErr w:type="spellEnd"/>
      <w:r w:rsidR="00D912F6" w:rsidRPr="006B5893">
        <w:rPr>
          <w:rFonts w:ascii="Times New Roman" w:hAnsi="Times New Roman" w:cs="Times New Roman"/>
          <w:sz w:val="24"/>
          <w:szCs w:val="24"/>
          <w:lang w:val="en-GB"/>
        </w:rPr>
        <w:t xml:space="preserve">,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w:t>
      </w:r>
      <w:proofErr w:type="spellStart"/>
      <w:r w:rsidR="00D912F6" w:rsidRPr="006B5893">
        <w:rPr>
          <w:rFonts w:ascii="Times New Roman" w:hAnsi="Times New Roman" w:cs="Times New Roman"/>
          <w:sz w:val="24"/>
          <w:szCs w:val="24"/>
          <w:lang w:val="en-GB"/>
        </w:rPr>
        <w:t>Cok</w:t>
      </w:r>
      <w:proofErr w:type="spellEnd"/>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 xml:space="preserve">ftware. We plan to determine </w:t>
      </w:r>
      <w:proofErr w:type="spellStart"/>
      <w:r w:rsidR="001D61A3" w:rsidRPr="006B5893">
        <w:rPr>
          <w:rFonts w:ascii="Times New Roman" w:hAnsi="Times New Roman" w:cs="Times New Roman"/>
          <w:sz w:val="24"/>
          <w:szCs w:val="24"/>
          <w:lang w:val="en-GB"/>
        </w:rPr>
        <w:t>OpenJML’s</w:t>
      </w:r>
      <w:proofErr w:type="spellEnd"/>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w:t>
      </w:r>
      <w:proofErr w:type="spellStart"/>
      <w:r w:rsidR="0093720F" w:rsidRPr="006B5893">
        <w:rPr>
          <w:rFonts w:ascii="Times New Roman" w:hAnsi="Times New Roman" w:cs="Times New Roman"/>
          <w:b/>
          <w:bCs/>
          <w:sz w:val="24"/>
          <w:szCs w:val="24"/>
          <w:lang w:val="en-GB"/>
        </w:rPr>
        <w:t>OpenJML</w:t>
      </w:r>
      <w:proofErr w:type="spellEnd"/>
      <w:r w:rsidR="0093720F" w:rsidRPr="006B5893">
        <w:rPr>
          <w:rFonts w:ascii="Times New Roman" w:hAnsi="Times New Roman" w:cs="Times New Roman"/>
          <w:b/>
          <w:bCs/>
          <w:sz w:val="24"/>
          <w:szCs w:val="24"/>
          <w:lang w:val="en-GB"/>
        </w:rPr>
        <w:t xml:space="preserve">, Formal Specification, JML, </w:t>
      </w:r>
      <w:proofErr w:type="spellStart"/>
      <w:r w:rsidR="0093720F" w:rsidRPr="006B5893">
        <w:rPr>
          <w:rFonts w:ascii="Times New Roman" w:hAnsi="Times New Roman" w:cs="Times New Roman"/>
          <w:b/>
          <w:bCs/>
          <w:sz w:val="24"/>
          <w:szCs w:val="24"/>
          <w:lang w:val="en-GB"/>
        </w:rPr>
        <w:t>KeY</w:t>
      </w:r>
      <w:proofErr w:type="spellEnd"/>
      <w:r w:rsidR="0093720F" w:rsidRPr="006B5893">
        <w:rPr>
          <w:rFonts w:ascii="Times New Roman" w:hAnsi="Times New Roman" w:cs="Times New Roman"/>
          <w:b/>
          <w:bCs/>
          <w:sz w:val="24"/>
          <w:szCs w:val="24"/>
          <w:lang w:val="en-GB"/>
        </w:rPr>
        <w:t>,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184" w:name="_Toc444517705"/>
      <w:bookmarkStart w:id="1185" w:name="_Toc516764629"/>
      <w:r w:rsidRPr="006B5893">
        <w:t>List of Figures</w:t>
      </w:r>
      <w:bookmarkEnd w:id="1184"/>
      <w:bookmarkEnd w:id="1185"/>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186" w:name="_Toc444517706"/>
      <w:bookmarkStart w:id="1187" w:name="_Toc516764630"/>
      <w:r w:rsidRPr="006B5893">
        <w:t>List of Tables</w:t>
      </w:r>
      <w:bookmarkEnd w:id="1186"/>
      <w:bookmarkEnd w:id="1187"/>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F922D9">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188" w:name="_Toc444517707"/>
      <w:bookmarkStart w:id="1189" w:name="_Toc516764631"/>
      <w:r w:rsidRPr="006A0264">
        <w:lastRenderedPageBreak/>
        <w:t>Chapter O</w:t>
      </w:r>
      <w:r w:rsidR="00BC7986" w:rsidRPr="006A0264">
        <w:t xml:space="preserve">ne: </w:t>
      </w:r>
      <w:r w:rsidR="002502A5" w:rsidRPr="006A0264">
        <w:t>Introduction</w:t>
      </w:r>
      <w:bookmarkEnd w:id="1189"/>
      <w:r w:rsidR="00BC7986" w:rsidRPr="006A0264">
        <w:t xml:space="preserve"> </w:t>
      </w:r>
      <w:bookmarkEnd w:id="1188"/>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190" w:name="_Toc444517708"/>
      <w:bookmarkStart w:id="1191" w:name="_Toc516764632"/>
      <w:r w:rsidRPr="006B5893">
        <w:t>Summary</w:t>
      </w:r>
      <w:bookmarkEnd w:id="1190"/>
      <w:bookmarkEnd w:id="1191"/>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192" w:name="_Toc444517709"/>
      <w:bookmarkStart w:id="1193" w:name="_Toc516764633"/>
      <w:r w:rsidRPr="006B5893">
        <w:t>1.1</w:t>
      </w:r>
      <w:r w:rsidRPr="006B5893">
        <w:tab/>
      </w:r>
      <w:bookmarkEnd w:id="1192"/>
      <w:r w:rsidR="00AB074A" w:rsidRPr="006B5893">
        <w:t>Overview</w:t>
      </w:r>
      <w:bookmarkEnd w:id="1193"/>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1194" w:name="_Toc444517710"/>
      <w:bookmarkStart w:id="1195" w:name="_Toc516764634"/>
      <w:r w:rsidRPr="006B5893">
        <w:t>1.2</w:t>
      </w:r>
      <w:r w:rsidRPr="006B5893">
        <w:tab/>
      </w:r>
      <w:bookmarkEnd w:id="1194"/>
      <w:r w:rsidR="001A2A72" w:rsidRPr="006B5893">
        <w:t>Motivation</w:t>
      </w:r>
      <w:bookmarkEnd w:id="1195"/>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w:t>
      </w:r>
      <w:proofErr w:type="spellStart"/>
      <w:r w:rsidR="00A22A29" w:rsidRPr="006B5893">
        <w:rPr>
          <w:rFonts w:ascii="Times New Roman" w:hAnsi="Times New Roman" w:cs="Times New Roman"/>
          <w:color w:val="00000A"/>
          <w:sz w:val="24"/>
          <w:szCs w:val="24"/>
          <w:lang w:val="en-GB"/>
        </w:rPr>
        <w:t>VerifyThis</w:t>
      </w:r>
      <w:proofErr w:type="spellEnd"/>
      <w:r w:rsidR="00A22A29" w:rsidRPr="006B5893">
        <w:rPr>
          <w:rFonts w:ascii="Times New Roman" w:hAnsi="Times New Roman" w:cs="Times New Roman"/>
          <w:color w:val="00000A"/>
          <w:sz w:val="24"/>
          <w:szCs w:val="24"/>
          <w:lang w:val="en-GB"/>
        </w:rPr>
        <w:t xml:space="preserve">’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 xml:space="preserve">Isabelle, Why3, KIV, </w:t>
      </w:r>
      <w:proofErr w:type="spellStart"/>
      <w:r w:rsidR="00E245BE" w:rsidRPr="00924C12">
        <w:rPr>
          <w:rFonts w:ascii="Times New Roman" w:hAnsi="Times New Roman" w:cs="Times New Roman"/>
          <w:color w:val="00000A"/>
          <w:sz w:val="24"/>
          <w:szCs w:val="24"/>
          <w:highlight w:val="yellow"/>
          <w:lang w:val="en-GB"/>
        </w:rPr>
        <w:t>Verifast</w:t>
      </w:r>
      <w:proofErr w:type="spellEnd"/>
      <w:r w:rsidR="00E245BE" w:rsidRPr="00924C12">
        <w:rPr>
          <w:rFonts w:ascii="Times New Roman" w:hAnsi="Times New Roman" w:cs="Times New Roman"/>
          <w:color w:val="00000A"/>
          <w:sz w:val="24"/>
          <w:szCs w:val="24"/>
          <w:highlight w:val="yellow"/>
          <w:lang w:val="en-GB"/>
        </w:rPr>
        <w:t xml:space="preserve"> with </w:t>
      </w:r>
      <w:proofErr w:type="spellStart"/>
      <w:r w:rsidR="00E245BE" w:rsidRPr="00924C12">
        <w:rPr>
          <w:rFonts w:ascii="Times New Roman" w:hAnsi="Times New Roman" w:cs="Times New Roman"/>
          <w:color w:val="00000A"/>
          <w:sz w:val="24"/>
          <w:szCs w:val="24"/>
          <w:highlight w:val="yellow"/>
          <w:lang w:val="en-GB"/>
        </w:rPr>
        <w:t>KeY</w:t>
      </w:r>
      <w:proofErr w:type="spellEnd"/>
      <w:r w:rsidR="00E245BE" w:rsidRPr="00924C12">
        <w:rPr>
          <w:rFonts w:ascii="Times New Roman" w:hAnsi="Times New Roman" w:cs="Times New Roman"/>
          <w:color w:val="00000A"/>
          <w:sz w:val="24"/>
          <w:szCs w:val="24"/>
          <w:highlight w:val="yellow"/>
          <w:lang w:val="en-GB"/>
        </w:rPr>
        <w:t xml:space="preserve"> and </w:t>
      </w:r>
      <w:proofErr w:type="spellStart"/>
      <w:r w:rsidR="00E245BE" w:rsidRPr="00924C12">
        <w:rPr>
          <w:rFonts w:ascii="Times New Roman" w:hAnsi="Times New Roman" w:cs="Times New Roman"/>
          <w:color w:val="00000A"/>
          <w:sz w:val="24"/>
          <w:szCs w:val="24"/>
          <w:highlight w:val="yellow"/>
          <w:lang w:val="en-GB"/>
        </w:rPr>
        <w:t>Dafny</w:t>
      </w:r>
      <w:proofErr w:type="spellEnd"/>
      <w:r w:rsidR="00E245BE" w:rsidRPr="006B5893">
        <w:rPr>
          <w:rFonts w:ascii="Times New Roman" w:hAnsi="Times New Roman" w:cs="Times New Roman"/>
          <w:color w:val="00000A"/>
          <w:sz w:val="24"/>
          <w:szCs w:val="24"/>
          <w:lang w:val="en-GB"/>
        </w:rPr>
        <w:t xml:space="preserve"> also proving popular. These tools, with the exception perhaps of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 xml:space="preserve">Huisman, M., </w:t>
      </w:r>
      <w:proofErr w:type="spellStart"/>
      <w:r w:rsidR="00924C12" w:rsidRPr="00924C12">
        <w:rPr>
          <w:rFonts w:ascii="Century Schoolbook" w:eastAsia="Times New Roman" w:hAnsi="Century Schoolbook" w:cs="Times New Roman"/>
          <w:i/>
          <w:color w:val="7030A0"/>
          <w:sz w:val="16"/>
          <w:szCs w:val="16"/>
          <w:lang w:val="en-GB" w:eastAsia="en-GB"/>
        </w:rPr>
        <w:t>Klebanov</w:t>
      </w:r>
      <w:proofErr w:type="spellEnd"/>
      <w:r w:rsidR="00924C12" w:rsidRPr="00924C12">
        <w:rPr>
          <w:rFonts w:ascii="Century Schoolbook" w:eastAsia="Times New Roman" w:hAnsi="Century Schoolbook" w:cs="Times New Roman"/>
          <w:i/>
          <w:color w:val="7030A0"/>
          <w:sz w:val="16"/>
          <w:szCs w:val="16"/>
          <w:lang w:val="en-GB" w:eastAsia="en-GB"/>
        </w:rPr>
        <w:t>,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w:t>
      </w:r>
      <w:proofErr w:type="spellStart"/>
      <w:r w:rsidR="00FF4908" w:rsidRPr="006B5893">
        <w:rPr>
          <w:rFonts w:ascii="Times New Roman" w:hAnsi="Times New Roman" w:cs="Times New Roman"/>
          <w:color w:val="00000A"/>
          <w:sz w:val="24"/>
          <w:szCs w:val="24"/>
          <w:lang w:val="en-GB"/>
        </w:rPr>
        <w:t>KeY</w:t>
      </w:r>
      <w:proofErr w:type="spellEnd"/>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1196" w:name="_Toc444517711"/>
      <w:bookmarkStart w:id="1197" w:name="_Toc516764635"/>
      <w:r w:rsidRPr="006B5893">
        <w:t>1.3</w:t>
      </w:r>
      <w:r w:rsidRPr="006B5893">
        <w:tab/>
      </w:r>
      <w:bookmarkEnd w:id="1196"/>
      <w:r w:rsidR="00380264" w:rsidRPr="006B5893">
        <w:t>Objectives</w:t>
      </w:r>
      <w:bookmarkEnd w:id="1197"/>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w:t>
      </w:r>
      <w:proofErr w:type="spellStart"/>
      <w:r w:rsidRPr="006B5893">
        <w:rPr>
          <w:rFonts w:ascii="Times New Roman" w:hAnsi="Times New Roman" w:cs="Times New Roman"/>
          <w:color w:val="00000A"/>
          <w:sz w:val="24"/>
          <w:szCs w:val="24"/>
          <w:lang w:val="en-GB"/>
        </w:rPr>
        <w:t>Open</w:t>
      </w:r>
      <w:r w:rsidR="000D239C">
        <w:rPr>
          <w:rFonts w:ascii="Times New Roman" w:hAnsi="Times New Roman" w:cs="Times New Roman"/>
          <w:color w:val="00000A"/>
          <w:sz w:val="24"/>
          <w:szCs w:val="24"/>
          <w:lang w:val="en-GB"/>
        </w:rPr>
        <w:t>JML</w:t>
      </w:r>
      <w:proofErr w:type="spellEnd"/>
      <w:r w:rsidR="000D239C">
        <w:rPr>
          <w:rFonts w:ascii="Times New Roman" w:hAnsi="Times New Roman" w:cs="Times New Roman"/>
          <w:color w:val="00000A"/>
          <w:sz w:val="24"/>
          <w:szCs w:val="24"/>
          <w:lang w:val="en-GB"/>
        </w:rPr>
        <w:t xml:space="preserve">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w:t>
      </w:r>
      <w:proofErr w:type="spellStart"/>
      <w:r w:rsidR="000D239C">
        <w:rPr>
          <w:rFonts w:ascii="Times New Roman" w:hAnsi="Times New Roman" w:cs="Times New Roman"/>
          <w:color w:val="00000A"/>
          <w:sz w:val="24"/>
          <w:szCs w:val="24"/>
          <w:lang w:val="en-GB"/>
        </w:rPr>
        <w:t>VerifyThis</w:t>
      </w:r>
      <w:proofErr w:type="spellEnd"/>
      <w:r w:rsidR="000D239C">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competition, specifically the </w:t>
      </w:r>
      <w:proofErr w:type="spellStart"/>
      <w:r w:rsidRPr="006B5893">
        <w:rPr>
          <w:rFonts w:ascii="Times New Roman" w:hAnsi="Times New Roman" w:cs="Times New Roman"/>
          <w:color w:val="00000A"/>
          <w:sz w:val="24"/>
          <w:szCs w:val="24"/>
          <w:lang w:val="en-GB"/>
        </w:rPr>
        <w:t>PrefixSum</w:t>
      </w:r>
      <w:proofErr w:type="spellEnd"/>
      <w:r w:rsidRPr="006B5893">
        <w:rPr>
          <w:rFonts w:ascii="Times New Roman" w:hAnsi="Times New Roman" w:cs="Times New Roman"/>
          <w:color w:val="00000A"/>
          <w:sz w:val="24"/>
          <w:szCs w:val="24"/>
          <w:lang w:val="en-GB"/>
        </w:rPr>
        <w:t xml:space="preserve">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proofErr w:type="spellStart"/>
      <w:r w:rsidR="00264397" w:rsidRPr="006B5893">
        <w:rPr>
          <w:rFonts w:ascii="Times New Roman" w:hAnsi="Times New Roman" w:cs="Times New Roman"/>
          <w:color w:val="00000A"/>
          <w:sz w:val="24"/>
          <w:szCs w:val="24"/>
          <w:lang w:val="en-GB"/>
        </w:rPr>
        <w:t>OpenJML</w:t>
      </w:r>
      <w:proofErr w:type="spellEnd"/>
      <w:r w:rsidR="00264397" w:rsidRPr="006B5893">
        <w:rPr>
          <w:rFonts w:ascii="Times New Roman" w:hAnsi="Times New Roman" w:cs="Times New Roman"/>
          <w:color w:val="00000A"/>
          <w:sz w:val="24"/>
          <w:szCs w:val="24"/>
          <w:lang w:val="en-GB"/>
        </w:rPr>
        <w:t xml:space="preserve"> Deductive Verification process we hoped to determine its difficulty, adaptability and usability in working with these programs and therefore determine its validity in comparison to other similar tools such as </w:t>
      </w:r>
      <w:proofErr w:type="spellStart"/>
      <w:r w:rsidR="00264397" w:rsidRPr="006B5893">
        <w:rPr>
          <w:rFonts w:ascii="Times New Roman" w:hAnsi="Times New Roman" w:cs="Times New Roman"/>
          <w:color w:val="00000A"/>
          <w:sz w:val="24"/>
          <w:szCs w:val="24"/>
          <w:lang w:val="en-GB"/>
        </w:rPr>
        <w:t>KeY</w:t>
      </w:r>
      <w:proofErr w:type="spellEnd"/>
      <w:r w:rsidR="00264397" w:rsidRPr="006B5893">
        <w:rPr>
          <w:rFonts w:ascii="Times New Roman" w:hAnsi="Times New Roman" w:cs="Times New Roman"/>
          <w:color w:val="00000A"/>
          <w:sz w:val="24"/>
          <w:szCs w:val="24"/>
          <w:lang w:val="en-GB"/>
        </w:rPr>
        <w:t xml:space="preserve">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w:t>
      </w:r>
      <w:proofErr w:type="spellStart"/>
      <w:r w:rsidRPr="006B5893">
        <w:rPr>
          <w:rFonts w:ascii="Times New Roman" w:hAnsi="Times New Roman" w:cs="Times New Roman"/>
          <w:color w:val="00000A"/>
          <w:sz w:val="24"/>
          <w:szCs w:val="24"/>
          <w:lang w:val="en-GB"/>
        </w:rPr>
        <w:t>Cok</w:t>
      </w:r>
      <w:proofErr w:type="spellEnd"/>
      <w:r w:rsidRPr="006B5893">
        <w:rPr>
          <w:rFonts w:ascii="Times New Roman" w:hAnsi="Times New Roman" w:cs="Times New Roman"/>
          <w:color w:val="00000A"/>
          <w:sz w:val="24"/>
          <w:szCs w:val="24"/>
          <w:lang w:val="en-GB"/>
        </w:rPr>
        <w:t xml:space="preserve">, of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w:t>
      </w:r>
      <w:proofErr w:type="spellStart"/>
      <w:r w:rsidR="002E4571" w:rsidRPr="006B5893">
        <w:rPr>
          <w:rFonts w:ascii="Times New Roman" w:hAnsi="Times New Roman" w:cs="Times New Roman"/>
          <w:color w:val="00000A"/>
          <w:sz w:val="24"/>
          <w:szCs w:val="24"/>
          <w:lang w:val="en-GB"/>
        </w:rPr>
        <w:t>OpenJML</w:t>
      </w:r>
      <w:proofErr w:type="spellEnd"/>
      <w:r w:rsidR="002E4571" w:rsidRPr="006B5893">
        <w:rPr>
          <w:rFonts w:ascii="Times New Roman" w:hAnsi="Times New Roman" w:cs="Times New Roman"/>
          <w:color w:val="00000A"/>
          <w:sz w:val="24"/>
          <w:szCs w:val="24"/>
          <w:lang w:val="en-GB"/>
        </w:rPr>
        <w:t xml:space="preserve">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1198" w:name="_Toc516764636"/>
      <w:r w:rsidRPr="006B5893">
        <w:t>1.4</w:t>
      </w:r>
      <w:r w:rsidRPr="006B5893">
        <w:tab/>
      </w:r>
      <w:r w:rsidR="001A2A72" w:rsidRPr="006B5893">
        <w:t>Approach</w:t>
      </w:r>
      <w:bookmarkEnd w:id="1198"/>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proofErr w:type="spellStart"/>
      <w:r w:rsidRPr="006B5893">
        <w:rPr>
          <w:lang w:val="en-GB" w:eastAsia="en-IE"/>
        </w:rPr>
        <w:t>PrefixSum</w:t>
      </w:r>
      <w:proofErr w:type="spellEnd"/>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 xml:space="preserve">We started the process by selecting two programs from the </w:t>
      </w:r>
      <w:proofErr w:type="spellStart"/>
      <w:r w:rsidRPr="006B5893">
        <w:rPr>
          <w:lang w:val="en-GB" w:eastAsia="en-IE"/>
        </w:rPr>
        <w:t>VerifyThis</w:t>
      </w:r>
      <w:proofErr w:type="spellEnd"/>
      <w:r w:rsidRPr="006B5893">
        <w:rPr>
          <w:lang w:val="en-GB" w:eastAsia="en-IE"/>
        </w:rPr>
        <w:t xml:space="preserve"> 2012 competition, </w:t>
      </w:r>
      <w:proofErr w:type="spellStart"/>
      <w:r w:rsidRPr="006B5893">
        <w:rPr>
          <w:lang w:val="en-GB" w:eastAsia="en-IE"/>
        </w:rPr>
        <w:t>PrefixSum</w:t>
      </w:r>
      <w:proofErr w:type="spellEnd"/>
      <w:r w:rsidRPr="006B5893">
        <w:rPr>
          <w:lang w:val="en-GB" w:eastAsia="en-IE"/>
        </w:rPr>
        <w:t xml:space="preserve">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1199" w:name="_Toc516764637"/>
      <w:r w:rsidRPr="006B5893">
        <w:t>1.5</w:t>
      </w:r>
      <w:r w:rsidRPr="006B5893">
        <w:tab/>
        <w:t>Metric</w:t>
      </w:r>
      <w:r w:rsidR="002A3F77" w:rsidRPr="006B5893">
        <w:t>s</w:t>
      </w:r>
      <w:bookmarkEnd w:id="1199"/>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 xml:space="preserve">Comparison to </w:t>
      </w:r>
      <w:proofErr w:type="spellStart"/>
      <w:r w:rsidRPr="006B5893">
        <w:rPr>
          <w:rFonts w:ascii="Times New Roman" w:hAnsi="Times New Roman" w:cs="Times New Roman"/>
          <w:sz w:val="24"/>
          <w:szCs w:val="24"/>
          <w:lang w:val="en-GB" w:eastAsia="en-IE"/>
        </w:rPr>
        <w:t>KeY</w:t>
      </w:r>
      <w:proofErr w:type="spellEnd"/>
      <w:r w:rsidRPr="006B5893">
        <w:rPr>
          <w:rFonts w:ascii="Times New Roman" w:hAnsi="Times New Roman" w:cs="Times New Roman"/>
          <w:sz w:val="24"/>
          <w:szCs w:val="24"/>
          <w:lang w:val="en-GB" w:eastAsia="en-IE"/>
        </w:rPr>
        <w:t xml:space="preserve">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98643C" w:rsidRDefault="006B6291" w:rsidP="0098643C">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1200" w:name="_Toc516764638"/>
      <w:r w:rsidRPr="006B5893">
        <w:t>1.6</w:t>
      </w:r>
      <w:r w:rsidRPr="006B5893">
        <w:tab/>
      </w:r>
      <w:r w:rsidR="00753EC9" w:rsidRPr="006B5893">
        <w:t>Project</w:t>
      </w:r>
      <w:bookmarkEnd w:id="1200"/>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1201" w:name="_Toc444517712"/>
      <w:r>
        <w:br w:type="page"/>
      </w:r>
    </w:p>
    <w:p w:rsidR="00BC7986" w:rsidRPr="006A0264" w:rsidRDefault="003A3674" w:rsidP="006A0264">
      <w:pPr>
        <w:pStyle w:val="Heading1"/>
      </w:pPr>
      <w:bookmarkStart w:id="1202" w:name="_Toc516764639"/>
      <w:r w:rsidRPr="006A0264">
        <w:lastRenderedPageBreak/>
        <w:t>Chapter T</w:t>
      </w:r>
      <w:r w:rsidR="00BC7986" w:rsidRPr="006A0264">
        <w:t xml:space="preserve">wo: </w:t>
      </w:r>
      <w:bookmarkEnd w:id="1201"/>
      <w:r w:rsidR="000628AA" w:rsidRPr="006A0264">
        <w:t>Related Work</w:t>
      </w:r>
      <w:bookmarkEnd w:id="1202"/>
    </w:p>
    <w:p w:rsidR="00600E78" w:rsidRDefault="00600E78" w:rsidP="00A827F5">
      <w:pPr>
        <w:pStyle w:val="Heading3"/>
        <w:rPr>
          <w:u w:val="single"/>
          <w:lang w:val="en-GB"/>
        </w:rPr>
      </w:pPr>
    </w:p>
    <w:p w:rsidR="00A133E7" w:rsidRPr="00A827F5" w:rsidRDefault="004737B3" w:rsidP="004737B3">
      <w:pPr>
        <w:pStyle w:val="Heading2"/>
      </w:pPr>
      <w:bookmarkStart w:id="1203" w:name="_Toc516764640"/>
      <w:r>
        <w:t xml:space="preserve">2.1 </w:t>
      </w:r>
      <w:r>
        <w:tab/>
      </w:r>
      <w:r w:rsidR="00A827F5" w:rsidRPr="00A827F5">
        <w:t>Deductive Software Verification</w:t>
      </w:r>
      <w:bookmarkEnd w:id="1203"/>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proofErr w:type="spellStart"/>
      <w:r w:rsidR="00B0116C" w:rsidRPr="006A4629">
        <w:rPr>
          <w:rFonts w:ascii="Century Schoolbook" w:eastAsia="Times New Roman" w:hAnsi="Century Schoolbook" w:cstheme="minorHAnsi"/>
          <w:i/>
          <w:color w:val="7030A0"/>
          <w:sz w:val="16"/>
          <w:lang w:val="en-GB" w:eastAsia="en-GB"/>
        </w:rPr>
        <w:t>Filliâtre</w:t>
      </w:r>
      <w:proofErr w:type="spellEnd"/>
      <w:r w:rsidR="00B0116C" w:rsidRPr="006A4629">
        <w:rPr>
          <w:rFonts w:ascii="Century Schoolbook" w:eastAsia="Times New Roman" w:hAnsi="Century Schoolbook" w:cstheme="minorHAnsi"/>
          <w:i/>
          <w:color w:val="7030A0"/>
          <w:sz w:val="16"/>
          <w:lang w:val="en-GB" w:eastAsia="en-GB"/>
        </w:rPr>
        <w:t>,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1204" w:name="_Toc516764641"/>
      <w:r>
        <w:t xml:space="preserve">2.2 </w:t>
      </w:r>
      <w:r>
        <w:tab/>
        <w:t>Model Checking</w:t>
      </w:r>
      <w:bookmarkEnd w:id="1204"/>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266CD3">
        <w:rPr>
          <w:rFonts w:ascii="Century Schoolbook" w:eastAsia="Times New Roman" w:hAnsi="Century Schoolbook" w:cstheme="minorHAnsi"/>
          <w:i/>
          <w:color w:val="7030A0"/>
          <w:sz w:val="16"/>
          <w:lang w:val="en-GB" w:eastAsia="en-GB"/>
        </w:rPr>
        <w:t>Maidi</w:t>
      </w:r>
      <w:proofErr w:type="spellEnd"/>
      <w:r w:rsidRPr="00266CD3">
        <w:rPr>
          <w:rFonts w:ascii="Century Schoolbook" w:eastAsia="Times New Roman" w:hAnsi="Century Schoolbook" w:cstheme="minorHAnsi"/>
          <w:i/>
          <w:color w:val="7030A0"/>
          <w:sz w:val="16"/>
          <w:lang w:val="en-GB" w:eastAsia="en-GB"/>
        </w:rPr>
        <w:t xml:space="preserve">,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w:t>
      </w:r>
      <w:proofErr w:type="spellStart"/>
      <w:r w:rsidRPr="00737946">
        <w:rPr>
          <w:rFonts w:cstheme="minorHAnsi"/>
          <w:color w:val="00000A"/>
          <w:lang w:val="en-GB"/>
        </w:rPr>
        <w:t>Kripke</w:t>
      </w:r>
      <w:proofErr w:type="spellEnd"/>
      <w:r w:rsidRPr="00737946">
        <w:rPr>
          <w:rFonts w:cstheme="minorHAnsi"/>
          <w:color w:val="00000A"/>
          <w:lang w:val="en-GB"/>
        </w:rPr>
        <w:t xml:space="preserv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w:t>
      </w:r>
      <w:proofErr w:type="spellStart"/>
      <w:r>
        <w:rPr>
          <w:lang w:val="en-GB"/>
        </w:rPr>
        <w:t>KeY</w:t>
      </w:r>
      <w:proofErr w:type="spellEnd"/>
      <w:r>
        <w:rPr>
          <w:lang w:val="en-GB"/>
        </w:rPr>
        <w:t xml:space="preserve"> verification uses </w:t>
      </w:r>
      <w:proofErr w:type="spellStart"/>
      <w:r w:rsidRPr="00737946">
        <w:rPr>
          <w:lang w:val="en-GB"/>
        </w:rPr>
        <w:t>JavaDL</w:t>
      </w:r>
      <w:proofErr w:type="spellEnd"/>
      <w:r>
        <w:rPr>
          <w:lang w:val="en-GB"/>
        </w:rPr>
        <w:t xml:space="preserve"> as its basis of logic and it</w:t>
      </w:r>
      <w:r w:rsidRPr="00737946">
        <w:rPr>
          <w:lang w:val="en-GB"/>
        </w:rPr>
        <w:t xml:space="preserve"> evaluates </w:t>
      </w:r>
      <w:r>
        <w:rPr>
          <w:lang w:val="en-GB"/>
        </w:rPr>
        <w:t xml:space="preserve">formulas in a </w:t>
      </w:r>
      <w:proofErr w:type="spellStart"/>
      <w:r>
        <w:rPr>
          <w:lang w:val="en-GB"/>
        </w:rPr>
        <w:t>Kripke</w:t>
      </w:r>
      <w:proofErr w:type="spellEnd"/>
      <w:r>
        <w:rPr>
          <w:lang w:val="en-GB"/>
        </w:rPr>
        <w:t xml:space="preserve"> structure.</w:t>
      </w:r>
      <w:r w:rsidRPr="00737946">
        <w:rPr>
          <w:lang w:val="en-GB"/>
        </w:rPr>
        <w:t xml:space="preserve"> A valid path </w:t>
      </w:r>
      <w:r>
        <w:rPr>
          <w:lang w:val="en-GB"/>
        </w:rPr>
        <w:t xml:space="preserve">through a </w:t>
      </w:r>
      <w:proofErr w:type="spellStart"/>
      <w:r>
        <w:rPr>
          <w:lang w:val="en-GB"/>
        </w:rPr>
        <w:t>Kripke</w:t>
      </w:r>
      <w:proofErr w:type="spellEnd"/>
      <w:r>
        <w:rPr>
          <w:lang w:val="en-GB"/>
        </w:rPr>
        <w:t xml:space="preserv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proofErr w:type="spellStart"/>
      <w:r w:rsidRPr="005568ED">
        <w:rPr>
          <w:rFonts w:ascii="Century Schoolbook" w:eastAsia="Times New Roman" w:hAnsi="Century Schoolbook" w:cs="Helvetica"/>
          <w:i/>
          <w:color w:val="7030A0"/>
          <w:sz w:val="16"/>
          <w:szCs w:val="16"/>
          <w:lang w:val="en-GB" w:eastAsia="en-GB"/>
        </w:rPr>
        <w:t>Kuhtz</w:t>
      </w:r>
      <w:proofErr w:type="spellEnd"/>
      <w:r w:rsidRPr="005568ED">
        <w:rPr>
          <w:rFonts w:ascii="Century Schoolbook" w:eastAsia="Times New Roman" w:hAnsi="Century Schoolbook" w:cs="Helvetica"/>
          <w:i/>
          <w:color w:val="7030A0"/>
          <w:sz w:val="16"/>
          <w:szCs w:val="16"/>
          <w:lang w:val="en-GB" w:eastAsia="en-GB"/>
        </w:rPr>
        <w:t xml:space="preserve">, L. &amp; </w:t>
      </w:r>
      <w:proofErr w:type="spellStart"/>
      <w:r w:rsidRPr="005568ED">
        <w:rPr>
          <w:rFonts w:ascii="Century Schoolbook" w:eastAsia="Times New Roman" w:hAnsi="Century Schoolbook" w:cs="Helvetica"/>
          <w:i/>
          <w:color w:val="7030A0"/>
          <w:sz w:val="16"/>
          <w:szCs w:val="16"/>
          <w:lang w:val="en-GB" w:eastAsia="en-GB"/>
        </w:rPr>
        <w:t>Finkbeiner</w:t>
      </w:r>
      <w:proofErr w:type="spellEnd"/>
      <w:r w:rsidRPr="005568ED">
        <w:rPr>
          <w:rFonts w:ascii="Century Schoolbook" w:eastAsia="Times New Roman" w:hAnsi="Century Schoolbook" w:cs="Helvetica"/>
          <w:i/>
          <w:color w:val="7030A0"/>
          <w:sz w:val="16"/>
          <w:szCs w:val="16"/>
          <w:lang w:val="en-GB" w:eastAsia="en-GB"/>
        </w:rPr>
        <w:t>, B. (2011))</w:t>
      </w:r>
      <w:r w:rsidRPr="00737946">
        <w:rPr>
          <w:lang w:val="en-GB"/>
        </w:rPr>
        <w:t xml:space="preserve">. </w:t>
      </w:r>
      <w:r w:rsidRPr="00D926E6">
        <w:rPr>
          <w:lang w:val="en-GB"/>
        </w:rPr>
        <w:t xml:space="preserve">Safety, nothing bad happens, and liveness, something good happens, are two crucial aspects of a </w:t>
      </w:r>
      <w:proofErr w:type="spellStart"/>
      <w:r w:rsidRPr="00D926E6">
        <w:rPr>
          <w:lang w:val="en-GB"/>
        </w:rPr>
        <w:t>Kripke</w:t>
      </w:r>
      <w:proofErr w:type="spellEnd"/>
      <w:r w:rsidRPr="00D926E6">
        <w:rPr>
          <w:lang w:val="en-GB"/>
        </w:rPr>
        <w:t xml:space="preserv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1205" w:name="_Toc516764642"/>
      <w:r>
        <w:t>2.3</w:t>
      </w:r>
      <w:r w:rsidR="004737B3">
        <w:t xml:space="preserve"> </w:t>
      </w:r>
      <w:r w:rsidR="004737B3">
        <w:tab/>
      </w:r>
      <w:r w:rsidR="00A827F5" w:rsidRPr="00A827F5">
        <w:t>Logic</w:t>
      </w:r>
      <w:r>
        <w:t>s</w:t>
      </w:r>
      <w:bookmarkEnd w:id="1205"/>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proofErr w:type="spellStart"/>
      <w:r w:rsidR="00E4308D" w:rsidRPr="006A4629">
        <w:rPr>
          <w:rFonts w:ascii="Century Schoolbook" w:eastAsia="Times New Roman" w:hAnsi="Century Schoolbook" w:cstheme="minorHAnsi"/>
          <w:i/>
          <w:color w:val="7030A0"/>
          <w:sz w:val="16"/>
          <w:lang w:val="en-GB" w:eastAsia="en-GB"/>
        </w:rPr>
        <w:t>Filliâtre</w:t>
      </w:r>
      <w:proofErr w:type="spellEnd"/>
      <w:r w:rsidR="00E4308D" w:rsidRPr="006A4629">
        <w:rPr>
          <w:rFonts w:ascii="Century Schoolbook" w:eastAsia="Times New Roman" w:hAnsi="Century Schoolbook" w:cstheme="minorHAnsi"/>
          <w:i/>
          <w:color w:val="7030A0"/>
          <w:sz w:val="16"/>
          <w:lang w:val="en-GB" w:eastAsia="en-GB"/>
        </w:rPr>
        <w:t>,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proofErr w:type="spellStart"/>
      <w:r w:rsidR="006B510D" w:rsidRPr="006A4629">
        <w:rPr>
          <w:rFonts w:ascii="Century Schoolbook" w:eastAsia="Times New Roman" w:hAnsi="Century Schoolbook" w:cstheme="minorHAnsi"/>
          <w:i/>
          <w:color w:val="7030A0"/>
          <w:sz w:val="16"/>
          <w:lang w:val="en-GB" w:eastAsia="en-GB"/>
        </w:rPr>
        <w:t>Nieuwenhuis</w:t>
      </w:r>
      <w:proofErr w:type="spellEnd"/>
      <w:r w:rsidR="006B510D" w:rsidRPr="006A4629">
        <w:rPr>
          <w:rFonts w:ascii="Century Schoolbook" w:eastAsia="Times New Roman" w:hAnsi="Century Schoolbook" w:cstheme="minorHAnsi"/>
          <w:i/>
          <w:color w:val="7030A0"/>
          <w:sz w:val="16"/>
          <w:lang w:val="en-GB" w:eastAsia="en-GB"/>
        </w:rPr>
        <w:t xml:space="preserve">, R., </w:t>
      </w:r>
      <w:proofErr w:type="spellStart"/>
      <w:r w:rsidR="006B510D" w:rsidRPr="006A4629">
        <w:rPr>
          <w:rFonts w:ascii="Century Schoolbook" w:eastAsia="Times New Roman" w:hAnsi="Century Schoolbook" w:cstheme="minorHAnsi"/>
          <w:i/>
          <w:color w:val="7030A0"/>
          <w:sz w:val="16"/>
          <w:lang w:val="en-GB" w:eastAsia="en-GB"/>
        </w:rPr>
        <w:t>Oliveras</w:t>
      </w:r>
      <w:proofErr w:type="spellEnd"/>
      <w:r w:rsidR="006B510D" w:rsidRPr="006A4629">
        <w:rPr>
          <w:rFonts w:ascii="Century Schoolbook" w:eastAsia="Times New Roman" w:hAnsi="Century Schoolbook" w:cstheme="minorHAnsi"/>
          <w:i/>
          <w:color w:val="7030A0"/>
          <w:sz w:val="16"/>
          <w:lang w:val="en-GB" w:eastAsia="en-GB"/>
        </w:rPr>
        <w:t xml:space="preserve">, A. &amp; </w:t>
      </w:r>
      <w:proofErr w:type="spellStart"/>
      <w:r w:rsidR="006B510D" w:rsidRPr="006A4629">
        <w:rPr>
          <w:rFonts w:ascii="Century Schoolbook" w:eastAsia="Times New Roman" w:hAnsi="Century Schoolbook" w:cstheme="minorHAnsi"/>
          <w:i/>
          <w:color w:val="7030A0"/>
          <w:sz w:val="16"/>
          <w:lang w:val="en-GB" w:eastAsia="en-GB"/>
        </w:rPr>
        <w:t>Tinelli</w:t>
      </w:r>
      <w:proofErr w:type="spellEnd"/>
      <w:r w:rsidR="006B510D" w:rsidRPr="006A4629">
        <w:rPr>
          <w:rFonts w:ascii="Century Schoolbook" w:eastAsia="Times New Roman" w:hAnsi="Century Schoolbook" w:cstheme="minorHAnsi"/>
          <w:i/>
          <w:color w:val="7030A0"/>
          <w:sz w:val="16"/>
          <w:lang w:val="en-GB" w:eastAsia="en-GB"/>
        </w:rPr>
        <w:t>,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1206" w:name="_Toc516764643"/>
      <w:r>
        <w:t>2.4</w:t>
      </w:r>
      <w:r w:rsidR="004737B3">
        <w:t xml:space="preserve"> </w:t>
      </w:r>
      <w:r w:rsidR="004737B3">
        <w:tab/>
      </w:r>
      <w:r w:rsidR="00A827F5">
        <w:t>Design by Contract</w:t>
      </w:r>
      <w:bookmarkEnd w:id="1206"/>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1207" w:name="_Toc516764644"/>
      <w:r>
        <w:t>2.5</w:t>
      </w:r>
      <w:r w:rsidR="004737B3">
        <w:t xml:space="preserve"> </w:t>
      </w:r>
      <w:r w:rsidR="004737B3">
        <w:tab/>
      </w:r>
      <w:r w:rsidR="00600E78" w:rsidRPr="00600E78">
        <w:t>Runtime Assertion Checking</w:t>
      </w:r>
      <w:r w:rsidR="00600E78">
        <w:t xml:space="preserve"> (RAC)</w:t>
      </w:r>
      <w:bookmarkEnd w:id="1207"/>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proofErr w:type="spellStart"/>
      <w:r w:rsidR="00B55651" w:rsidRPr="00737946">
        <w:rPr>
          <w:rFonts w:cstheme="minorHAnsi"/>
          <w:i/>
          <w:color w:val="00B050"/>
          <w:lang w:val="en-GB"/>
        </w:rPr>
        <w:t>agaisnt</w:t>
      </w:r>
      <w:proofErr w:type="spellEnd"/>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1208" w:name="_Toc516764645"/>
      <w:r>
        <w:t>2.6</w:t>
      </w:r>
      <w:r w:rsidR="004737B3">
        <w:t xml:space="preserve"> </w:t>
      </w:r>
      <w:r w:rsidR="004737B3">
        <w:tab/>
      </w:r>
      <w:r w:rsidR="00600E78" w:rsidRPr="00600E78">
        <w:t>Extended Static Checking (ESC)</w:t>
      </w:r>
      <w:bookmarkEnd w:id="1208"/>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proofErr w:type="spellStart"/>
      <w:r w:rsidRPr="006A4629">
        <w:rPr>
          <w:rFonts w:ascii="Century Schoolbook" w:eastAsia="Times New Roman" w:hAnsi="Century Schoolbook" w:cstheme="minorHAnsi"/>
          <w:i/>
          <w:color w:val="7030A0"/>
          <w:sz w:val="16"/>
          <w:szCs w:val="16"/>
          <w:lang w:val="en-GB" w:eastAsia="en-GB"/>
        </w:rPr>
        <w:t>Cok</w:t>
      </w:r>
      <w:proofErr w:type="spellEnd"/>
      <w:r w:rsidRPr="006A4629">
        <w:rPr>
          <w:rFonts w:ascii="Century Schoolbook" w:eastAsia="Times New Roman" w:hAnsi="Century Schoolbook" w:cstheme="minorHAnsi"/>
          <w:i/>
          <w:color w:val="7030A0"/>
          <w:sz w:val="16"/>
          <w:szCs w:val="16"/>
          <w:lang w:val="en-GB" w:eastAsia="en-GB"/>
        </w:rPr>
        <w:t xml:space="preserve">, D.R. &amp; </w:t>
      </w:r>
      <w:proofErr w:type="spellStart"/>
      <w:r w:rsidRPr="006A4629">
        <w:rPr>
          <w:rFonts w:ascii="Century Schoolbook" w:eastAsia="Times New Roman" w:hAnsi="Century Schoolbook" w:cstheme="minorHAnsi"/>
          <w:i/>
          <w:color w:val="7030A0"/>
          <w:sz w:val="16"/>
          <w:szCs w:val="16"/>
          <w:lang w:val="en-GB" w:eastAsia="en-GB"/>
        </w:rPr>
        <w:t>Kiniry</w:t>
      </w:r>
      <w:proofErr w:type="spellEnd"/>
      <w:r w:rsidRPr="006A4629">
        <w:rPr>
          <w:rFonts w:ascii="Century Schoolbook" w:eastAsia="Times New Roman" w:hAnsi="Century Schoolbook" w:cstheme="minorHAnsi"/>
          <w:i/>
          <w:color w:val="7030A0"/>
          <w:sz w:val="16"/>
          <w:szCs w:val="16"/>
          <w:lang w:val="en-GB" w:eastAsia="en-GB"/>
        </w:rPr>
        <w:t>,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proofErr w:type="spellStart"/>
      <w:r w:rsidR="007E4FD8" w:rsidRPr="006A4629">
        <w:rPr>
          <w:rFonts w:ascii="Century Schoolbook" w:eastAsia="Times New Roman" w:hAnsi="Century Schoolbook" w:cstheme="minorHAnsi"/>
          <w:i/>
          <w:color w:val="7030A0"/>
          <w:sz w:val="16"/>
          <w:szCs w:val="16"/>
          <w:highlight w:val="yellow"/>
          <w:lang w:val="en-GB" w:eastAsia="en-GB"/>
        </w:rPr>
        <w:t>Kiniry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J., </w:t>
      </w:r>
      <w:proofErr w:type="spellStart"/>
      <w:r w:rsidR="007E4FD8" w:rsidRPr="006A4629">
        <w:rPr>
          <w:rFonts w:ascii="Century Schoolbook" w:eastAsia="Times New Roman" w:hAnsi="Century Schoolbook" w:cstheme="minorHAnsi"/>
          <w:i/>
          <w:color w:val="7030A0"/>
          <w:sz w:val="16"/>
          <w:szCs w:val="16"/>
          <w:highlight w:val="yellow"/>
          <w:lang w:val="en-GB" w:eastAsia="en-GB"/>
        </w:rPr>
        <w:t>Morkan</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A. &amp; </w:t>
      </w:r>
      <w:proofErr w:type="spellStart"/>
      <w:r w:rsidR="007E4FD8" w:rsidRPr="006A4629">
        <w:rPr>
          <w:rFonts w:ascii="Century Schoolbook" w:eastAsia="Times New Roman" w:hAnsi="Century Schoolbook" w:cstheme="minorHAnsi"/>
          <w:i/>
          <w:color w:val="7030A0"/>
          <w:sz w:val="16"/>
          <w:szCs w:val="16"/>
          <w:highlight w:val="yellow"/>
          <w:lang w:val="en-GB" w:eastAsia="en-GB"/>
        </w:rPr>
        <w:t>Denby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1209" w:name="_Toc516764646"/>
      <w:r>
        <w:lastRenderedPageBreak/>
        <w:t>2.7</w:t>
      </w:r>
      <w:r w:rsidR="004737B3">
        <w:tab/>
      </w:r>
      <w:r w:rsidR="00600E78" w:rsidRPr="00600E78">
        <w:t>Java Modelling La</w:t>
      </w:r>
      <w:r w:rsidR="00600E78">
        <w:t>n</w:t>
      </w:r>
      <w:r w:rsidR="00600E78" w:rsidRPr="00600E78">
        <w:t>guage (JML)</w:t>
      </w:r>
      <w:bookmarkEnd w:id="1209"/>
    </w:p>
    <w:p w:rsidR="00B80145" w:rsidRPr="00B80145" w:rsidRDefault="00733F0F" w:rsidP="00B80145">
      <w:pPr>
        <w:pStyle w:val="Heading3"/>
        <w:rPr>
          <w:u w:val="single"/>
          <w:lang w:val="en-GB"/>
        </w:rPr>
      </w:pPr>
      <w:bookmarkStart w:id="1210" w:name="_Toc516764647"/>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1210"/>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w:t>
      </w:r>
      <w:proofErr w:type="spellStart"/>
      <w:r w:rsidR="006A4629">
        <w:rPr>
          <w:rFonts w:cstheme="minorHAnsi"/>
          <w:color w:val="00000A"/>
          <w:lang w:val="en-GB"/>
        </w:rPr>
        <w:t>KeY</w:t>
      </w:r>
      <w:proofErr w:type="spellEnd"/>
      <w:r w:rsidR="006A4629">
        <w:rPr>
          <w:rFonts w:cstheme="minorHAnsi"/>
          <w:color w:val="00000A"/>
          <w:lang w:val="en-GB"/>
        </w:rPr>
        <w:t xml:space="preserve">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w:t>
      </w:r>
      <w:proofErr w:type="spellStart"/>
      <w:r w:rsidR="00485424" w:rsidRPr="00CF6D21">
        <w:rPr>
          <w:rFonts w:cstheme="minorHAnsi"/>
          <w:i/>
          <w:color w:val="00B050"/>
        </w:rPr>
        <w:t>forall</w:t>
      </w:r>
      <w:proofErr w:type="spellEnd"/>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CF6D21">
        <w:rPr>
          <w:rFonts w:cstheme="minorHAnsi"/>
        </w:rPr>
        <w:t>.</w:t>
      </w:r>
    </w:p>
    <w:p w:rsidR="00B80145" w:rsidRPr="00B80145" w:rsidRDefault="00733F0F" w:rsidP="00B80145">
      <w:pPr>
        <w:pStyle w:val="Heading3"/>
        <w:rPr>
          <w:u w:val="single"/>
        </w:rPr>
      </w:pPr>
      <w:bookmarkStart w:id="1211" w:name="_Toc516764648"/>
      <w:r>
        <w:rPr>
          <w:u w:val="single"/>
        </w:rPr>
        <w:t>2.7</w:t>
      </w:r>
      <w:r w:rsidR="00B80145">
        <w:rPr>
          <w:u w:val="single"/>
        </w:rPr>
        <w:t>.2</w:t>
      </w:r>
      <w:r w:rsidR="00B80145">
        <w:rPr>
          <w:u w:val="single"/>
        </w:rPr>
        <w:tab/>
      </w:r>
      <w:r w:rsidR="00B80145" w:rsidRPr="00B80145">
        <w:rPr>
          <w:u w:val="single"/>
        </w:rPr>
        <w:t>JML Syntax</w:t>
      </w:r>
      <w:bookmarkEnd w:id="1211"/>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proofErr w:type="spellStart"/>
      <w:r>
        <w:rPr>
          <w:rFonts w:cstheme="minorHAnsi"/>
        </w:rPr>
        <w:t>OpenJML</w:t>
      </w:r>
      <w:proofErr w:type="spellEnd"/>
      <w:r>
        <w:rPr>
          <w:rFonts w:cstheme="minorHAnsi"/>
        </w:rPr>
        <w:t xml:space="preserve">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w:t>
      </w:r>
      <w:proofErr w:type="spellStart"/>
      <w:r w:rsidR="009C0B63">
        <w:rPr>
          <w:rFonts w:cstheme="minorHAnsi"/>
        </w:rPr>
        <w:t>OpenJML</w:t>
      </w:r>
      <w:proofErr w:type="spellEnd"/>
      <w:r w:rsidR="009C0B63">
        <w:rPr>
          <w:rFonts w:cstheme="minorHAnsi"/>
        </w:rPr>
        <w:t xml:space="preserve">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 xml:space="preserve">An example of JML, the </w:t>
      </w:r>
      <w:proofErr w:type="spellStart"/>
      <w:r>
        <w:rPr>
          <w:rFonts w:cstheme="minorHAnsi"/>
        </w:rPr>
        <w:t>OpenJML</w:t>
      </w:r>
      <w:proofErr w:type="spellEnd"/>
      <w:r>
        <w:rPr>
          <w:rFonts w:cstheme="minorHAnsi"/>
        </w:rPr>
        <w:t xml:space="preserve">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0464"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w:t>
      </w:r>
      <w:proofErr w:type="spellStart"/>
      <w:r w:rsidRPr="0006476B">
        <w:rPr>
          <w:rFonts w:eastAsia="Times New Roman" w:cstheme="minorHAnsi"/>
          <w:color w:val="00B050"/>
          <w:szCs w:val="20"/>
          <w:lang w:val="en-GB" w:eastAsia="en-GB"/>
        </w:rPr>
        <w:t>behavior</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proofErr w:type="spellStart"/>
      <w:r w:rsidRPr="0006476B">
        <w:rPr>
          <w:rFonts w:eastAsia="Times New Roman" w:cstheme="minorHAnsi"/>
          <w:szCs w:val="20"/>
          <w:lang w:val="en-GB" w:eastAsia="en-GB"/>
        </w:rPr>
        <w:t>satified</w:t>
      </w:r>
      <w:proofErr w:type="spellEnd"/>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2512"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3C6A18" w:rsidRPr="00DB2D4E" w:rsidRDefault="003C6A18"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3C6A18" w:rsidRDefault="003C6A18"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12512;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3C6A18" w:rsidRPr="00DB2D4E" w:rsidRDefault="003C6A18"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3C6A18" w:rsidRDefault="003C6A18"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711488"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3C6A18" w:rsidRPr="00F61B55" w:rsidRDefault="003C6A18"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3C6A18" w:rsidRPr="00F61B55" w:rsidRDefault="003C6A18"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proofErr w:type="spellStart"/>
      <w:r w:rsidRPr="0006476B">
        <w:rPr>
          <w:rFonts w:eastAsia="Times New Roman" w:cstheme="minorHAnsi"/>
          <w:szCs w:val="20"/>
          <w:lang w:val="en-GB" w:eastAsia="en-GB"/>
        </w:rPr>
        <w:t>boolean</w:t>
      </w:r>
      <w:proofErr w:type="spellEnd"/>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a[</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constraint put on the </w:t>
      </w:r>
      <w:proofErr w:type="spellStart"/>
      <w:r w:rsidRPr="0006476B">
        <w:rPr>
          <w:rFonts w:eastAsia="Times New Roman" w:cstheme="minorHAnsi"/>
          <w:szCs w:val="20"/>
          <w:lang w:val="en-GB" w:eastAsia="en-GB"/>
        </w:rPr>
        <w:t>postconidition</w:t>
      </w:r>
      <w:proofErr w:type="spellEnd"/>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proofErr w:type="spellStart"/>
      <w:r w:rsidR="00B01F81" w:rsidRPr="00B01F81">
        <w:rPr>
          <w:rFonts w:eastAsia="Times New Roman" w:cstheme="minorHAnsi"/>
          <w:color w:val="00B050"/>
          <w:szCs w:val="20"/>
          <w:lang w:val="en-GB" w:eastAsia="en-GB"/>
        </w:rPr>
        <w:t>loop_invariant</w:t>
      </w:r>
      <w:proofErr w:type="spellEnd"/>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j;  0 &lt;= j &amp;&amp; j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a[j]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w:t>
      </w:r>
      <w:r w:rsidRPr="00795D38">
        <w:rPr>
          <w:rFonts w:eastAsia="Times New Roman" w:cstheme="minorHAnsi"/>
          <w:szCs w:val="20"/>
          <w:highlight w:val="green"/>
          <w:lang w:val="en-GB" w:eastAsia="en-GB"/>
        </w:rPr>
        <w:t xml:space="preserve">is another </w:t>
      </w:r>
      <w:proofErr w:type="spellStart"/>
      <w:r w:rsidRPr="00795D38">
        <w:rPr>
          <w:rFonts w:eastAsia="Times New Roman" w:cstheme="minorHAnsi"/>
          <w:szCs w:val="20"/>
          <w:highlight w:val="green"/>
          <w:lang w:val="en-GB" w:eastAsia="en-GB"/>
        </w:rPr>
        <w:t>loop_invariant</w:t>
      </w:r>
      <w:proofErr w:type="spellEnd"/>
      <w:r w:rsidRPr="00795D38">
        <w:rPr>
          <w:rFonts w:eastAsia="Times New Roman" w:cstheme="minorHAnsi"/>
          <w:szCs w:val="20"/>
          <w:highlight w:val="green"/>
          <w:lang w:val="en-GB" w:eastAsia="en-GB"/>
        </w:rPr>
        <w:t xml:space="preserve"> that breaks the guard of the postcondition set in the ensures clause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xml:space="preserve">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proofErr w:type="spellStart"/>
      <w:r w:rsidR="006406FB">
        <w:rPr>
          <w:rFonts w:eastAsia="Times New Roman" w:cstheme="minorHAnsi"/>
          <w:color w:val="00B050"/>
          <w:szCs w:val="20"/>
          <w:lang w:val="en-GB" w:eastAsia="en-GB"/>
        </w:rPr>
        <w:t>loop_variant</w:t>
      </w:r>
      <w:proofErr w:type="spellEnd"/>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states that with the counter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increasing with every iteration (Line 17: </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 xml:space="preserve"> &lt; </w:t>
      </w:r>
      <w:proofErr w:type="spellStart"/>
      <w:r w:rsidRPr="0006476B">
        <w:rPr>
          <w:rFonts w:eastAsia="Times New Roman" w:cstheme="minorHAnsi"/>
          <w:i/>
          <w:szCs w:val="20"/>
          <w:lang w:val="en-GB" w:eastAsia="en-GB"/>
        </w:rPr>
        <w:t>a.length</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statement ensuring loop termination if ‘</w:t>
      </w:r>
      <w:proofErr w:type="spellStart"/>
      <w:r w:rsidRPr="0006476B">
        <w:rPr>
          <w:rFonts w:eastAsia="Times New Roman" w:cstheme="minorHAnsi"/>
          <w:i/>
          <w:szCs w:val="20"/>
          <w:lang w:val="en-GB" w:eastAsia="en-GB"/>
        </w:rPr>
        <w:t>val</w:t>
      </w:r>
      <w:proofErr w:type="spellEnd"/>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1212" w:name="_Toc516764649"/>
      <w:r>
        <w:rPr>
          <w:u w:val="single"/>
        </w:rPr>
        <w:t>2.7</w:t>
      </w:r>
      <w:r w:rsidR="00907E4D" w:rsidRPr="00907E4D">
        <w:rPr>
          <w:u w:val="single"/>
        </w:rPr>
        <w:t>.3</w:t>
      </w:r>
      <w:r w:rsidR="00907E4D" w:rsidRPr="00907E4D">
        <w:rPr>
          <w:u w:val="single"/>
        </w:rPr>
        <w:tab/>
      </w:r>
      <w:r w:rsidR="00B80145" w:rsidRPr="00907E4D">
        <w:rPr>
          <w:u w:val="single"/>
        </w:rPr>
        <w:t>Ghost and Model</w:t>
      </w:r>
      <w:bookmarkEnd w:id="1212"/>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 xml:space="preserve">Leavens, G.T., &amp; </w:t>
      </w:r>
      <w:proofErr w:type="spellStart"/>
      <w:r w:rsidR="00EC7507" w:rsidRPr="00EC7507">
        <w:rPr>
          <w:rFonts w:ascii="Century Schoolbook" w:hAnsi="Century Schoolbook" w:cs="Segoe UI"/>
          <w:i/>
          <w:color w:val="7030A0"/>
          <w:sz w:val="16"/>
          <w:szCs w:val="16"/>
          <w:shd w:val="clear" w:color="auto" w:fill="FFFFFF"/>
          <w:lang w:val="en-GB"/>
        </w:rPr>
        <w:t>Cheon</w:t>
      </w:r>
      <w:proofErr w:type="spellEnd"/>
      <w:r w:rsidR="00EC7507" w:rsidRPr="00EC7507">
        <w:rPr>
          <w:rFonts w:ascii="Century Schoolbook" w:hAnsi="Century Schoolbook" w:cs="Segoe UI"/>
          <w:i/>
          <w:color w:val="7030A0"/>
          <w:sz w:val="16"/>
          <w:szCs w:val="16"/>
          <w:shd w:val="clear" w:color="auto" w:fill="FFFFFF"/>
          <w:lang w:val="en-GB"/>
        </w:rPr>
        <w:t>,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1213" w:name="_Toc516764650"/>
      <w:r>
        <w:rPr>
          <w:u w:val="single"/>
        </w:rPr>
        <w:t>2.7</w:t>
      </w:r>
      <w:r w:rsidR="00907E4D" w:rsidRPr="00907E4D">
        <w:rPr>
          <w:u w:val="single"/>
        </w:rPr>
        <w:t>.4</w:t>
      </w:r>
      <w:r w:rsidR="00907E4D" w:rsidRPr="00907E4D">
        <w:rPr>
          <w:u w:val="single"/>
        </w:rPr>
        <w:tab/>
      </w:r>
      <w:r w:rsidR="00B80145" w:rsidRPr="00907E4D">
        <w:rPr>
          <w:u w:val="single"/>
        </w:rPr>
        <w:t>Quantifiers</w:t>
      </w:r>
      <w:bookmarkEnd w:id="1213"/>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w:t>
      </w:r>
      <w:proofErr w:type="spellStart"/>
      <w:r w:rsidR="00026ABA">
        <w:rPr>
          <w:rFonts w:cstheme="minorHAnsi"/>
          <w:color w:val="00000A"/>
          <w:lang w:val="en-GB"/>
        </w:rPr>
        <w:t>forall</w:t>
      </w:r>
      <w:proofErr w:type="spellEnd"/>
      <w:r w:rsidR="00026ABA">
        <w:rPr>
          <w:rFonts w:cstheme="minorHAnsi"/>
          <w:color w:val="00000A"/>
          <w:lang w:val="en-GB"/>
        </w:rPr>
        <w:t xml:space="preserve">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 xml:space="preserve">resulting in the </w:t>
      </w:r>
      <w:proofErr w:type="spellStart"/>
      <w:r w:rsidR="00026ABA" w:rsidRPr="00B25B7B">
        <w:rPr>
          <w:rFonts w:cstheme="minorHAnsi"/>
          <w:color w:val="00000A"/>
          <w:highlight w:val="green"/>
          <w:lang w:val="en-GB"/>
        </w:rPr>
        <w:t>KeY</w:t>
      </w:r>
      <w:proofErr w:type="spellEnd"/>
      <w:r w:rsidR="00026ABA" w:rsidRPr="00B25B7B">
        <w:rPr>
          <w:rFonts w:cstheme="minorHAnsi"/>
          <w:color w:val="00000A"/>
          <w:highlight w:val="green"/>
          <w:lang w:val="en-GB"/>
        </w:rPr>
        <w:t xml:space="preserve">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w:t>
      </w:r>
      <w:proofErr w:type="spellStart"/>
      <w:r w:rsidR="00026ABA" w:rsidRPr="00B25B7B">
        <w:rPr>
          <w:rFonts w:cstheme="minorHAnsi"/>
          <w:color w:val="00000A"/>
          <w:highlight w:val="darkYellow"/>
          <w:lang w:val="en-GB"/>
        </w:rPr>
        <w:t>spec_public</w:t>
      </w:r>
      <w:proofErr w:type="spellEnd"/>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w:t>
      </w:r>
      <w:proofErr w:type="spellStart"/>
      <w:r w:rsidR="00DE5C2E" w:rsidRPr="007D1F8A">
        <w:rPr>
          <w:rFonts w:ascii="Century Schoolbook" w:hAnsi="Century Schoolbook" w:cstheme="minorHAnsi"/>
          <w:color w:val="7030A0"/>
          <w:sz w:val="16"/>
          <w:lang w:val="en-GB"/>
        </w:rPr>
        <w:t>Burdy</w:t>
      </w:r>
      <w:proofErr w:type="spellEnd"/>
      <w:r w:rsidR="00DE5C2E" w:rsidRPr="007D1F8A">
        <w:rPr>
          <w:rFonts w:ascii="Century Schoolbook" w:hAnsi="Century Schoolbook" w:cstheme="minorHAnsi"/>
          <w:color w:val="7030A0"/>
          <w:sz w:val="16"/>
          <w:lang w:val="en-GB"/>
        </w:rPr>
        <w:t>,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1214" w:name="_Toc516764651"/>
      <w:r>
        <w:t>2.8</w:t>
      </w:r>
      <w:r w:rsidR="00907E4D">
        <w:tab/>
        <w:t>Intermediate Verification Languages (IVL’s)</w:t>
      </w:r>
      <w:bookmarkEnd w:id="1214"/>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w:t>
      </w:r>
      <w:proofErr w:type="spellStart"/>
      <w:r w:rsidR="000A3B0B" w:rsidRPr="00737946">
        <w:rPr>
          <w:rFonts w:cstheme="minorHAnsi"/>
          <w:i/>
          <w:color w:val="00B050"/>
          <w:lang w:val="en-GB"/>
        </w:rPr>
        <w:t>stateful</w:t>
      </w:r>
      <w:proofErr w:type="spellEnd"/>
      <w:r w:rsidR="000A3B0B" w:rsidRPr="00737946">
        <w:rPr>
          <w:rFonts w:cstheme="minorHAnsi"/>
          <w:i/>
          <w:color w:val="00B050"/>
          <w:lang w:val="en-GB"/>
        </w:rPr>
        <w:t xml:space="preserve">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 xml:space="preserve">Segal, L. &amp; </w:t>
      </w:r>
      <w:proofErr w:type="spellStart"/>
      <w:r w:rsidR="000A3B0B" w:rsidRPr="006A4629">
        <w:rPr>
          <w:rFonts w:ascii="Century Schoolbook" w:eastAsia="Times New Roman" w:hAnsi="Century Schoolbook" w:cstheme="minorHAnsi"/>
          <w:i/>
          <w:color w:val="7030A0"/>
          <w:sz w:val="16"/>
          <w:lang w:val="en-GB" w:eastAsia="en-GB"/>
        </w:rPr>
        <w:t>Chalin</w:t>
      </w:r>
      <w:proofErr w:type="spellEnd"/>
      <w:r w:rsidR="000A3B0B" w:rsidRPr="006A4629">
        <w:rPr>
          <w:rFonts w:ascii="Century Schoolbook" w:eastAsia="Times New Roman" w:hAnsi="Century Schoolbook" w:cstheme="minorHAnsi"/>
          <w:i/>
          <w:color w:val="7030A0"/>
          <w:sz w:val="16"/>
          <w:lang w:val="en-GB" w:eastAsia="en-GB"/>
        </w:rPr>
        <w:t>,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w:t>
      </w:r>
      <w:proofErr w:type="spellStart"/>
      <w:r w:rsidR="002F16AB" w:rsidRPr="00737946">
        <w:rPr>
          <w:rFonts w:cstheme="minorHAnsi"/>
          <w:color w:val="00000A"/>
          <w:lang w:val="en-GB"/>
        </w:rPr>
        <w:t>Dafny</w:t>
      </w:r>
      <w:proofErr w:type="spellEnd"/>
      <w:r w:rsidR="002F16AB" w:rsidRPr="00737946">
        <w:rPr>
          <w:rFonts w:cstheme="minorHAnsi"/>
          <w:color w:val="00000A"/>
          <w:lang w:val="en-GB"/>
        </w:rPr>
        <w:t xml:space="preserve">,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 xml:space="preserve">Segal, L. &amp; </w:t>
      </w:r>
      <w:proofErr w:type="spellStart"/>
      <w:r w:rsidR="00D53BB9" w:rsidRPr="006A4629">
        <w:rPr>
          <w:rFonts w:ascii="Century Schoolbook" w:eastAsia="Times New Roman" w:hAnsi="Century Schoolbook" w:cstheme="minorHAnsi"/>
          <w:i/>
          <w:color w:val="7030A0"/>
          <w:sz w:val="16"/>
          <w:lang w:val="en-GB" w:eastAsia="en-GB"/>
        </w:rPr>
        <w:t>Chalin</w:t>
      </w:r>
      <w:proofErr w:type="spellEnd"/>
      <w:r w:rsidR="00D53BB9" w:rsidRPr="006A4629">
        <w:rPr>
          <w:rFonts w:ascii="Century Schoolbook" w:eastAsia="Times New Roman" w:hAnsi="Century Schoolbook" w:cstheme="minorHAnsi"/>
          <w:i/>
          <w:color w:val="7030A0"/>
          <w:sz w:val="16"/>
          <w:lang w:val="en-GB" w:eastAsia="en-GB"/>
        </w:rPr>
        <w:t>,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w:t>
      </w:r>
      <w:proofErr w:type="spellStart"/>
      <w:r w:rsidR="002F16AB" w:rsidRPr="00737946">
        <w:rPr>
          <w:rFonts w:cstheme="minorHAnsi"/>
          <w:color w:val="00000A"/>
          <w:lang w:val="en-GB"/>
        </w:rPr>
        <w:t>FramaC</w:t>
      </w:r>
      <w:proofErr w:type="spellEnd"/>
      <w:r w:rsidR="002F16AB" w:rsidRPr="00737946">
        <w:rPr>
          <w:rFonts w:cstheme="minorHAnsi"/>
          <w:color w:val="00000A"/>
          <w:lang w:val="en-GB"/>
        </w:rPr>
        <w:t xml:space="preserve">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proofErr w:type="spellStart"/>
      <w:r w:rsidR="002F16AB" w:rsidRPr="00737946">
        <w:rPr>
          <w:rFonts w:cstheme="minorHAnsi"/>
          <w:color w:val="00000A"/>
          <w:lang w:val="en-GB"/>
        </w:rPr>
        <w:t>WhyML</w:t>
      </w:r>
      <w:proofErr w:type="spellEnd"/>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1215" w:name="_Toc516764652"/>
      <w:r>
        <w:t>2.9</w:t>
      </w:r>
      <w:r w:rsidR="00907E4D">
        <w:tab/>
        <w:t>Verification Condition Generators (VCG’s)</w:t>
      </w:r>
      <w:bookmarkEnd w:id="1215"/>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1216" w:name="_Toc516764653"/>
      <w:r>
        <w:t>2.10</w:t>
      </w:r>
      <w:r w:rsidR="002E1073">
        <w:t xml:space="preserve"> </w:t>
      </w:r>
      <w:r w:rsidR="002E1073">
        <w:tab/>
        <w:t>Symbolic Execution (SE)</w:t>
      </w:r>
      <w:bookmarkEnd w:id="1216"/>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w:t>
      </w:r>
      <w:proofErr w:type="spellStart"/>
      <w:r w:rsidRPr="006A4629">
        <w:rPr>
          <w:rFonts w:ascii="Century Schoolbook" w:eastAsia="Times New Roman" w:hAnsi="Century Schoolbook" w:cstheme="minorHAnsi"/>
          <w:i/>
          <w:color w:val="7030A0"/>
          <w:sz w:val="16"/>
          <w:lang w:val="en-GB" w:eastAsia="en-GB"/>
        </w:rPr>
        <w:t>Ahrendt</w:t>
      </w:r>
      <w:proofErr w:type="spellEnd"/>
      <w:r w:rsidRPr="006A4629">
        <w:rPr>
          <w:rFonts w:ascii="Century Schoolbook" w:eastAsia="Times New Roman" w:hAnsi="Century Schoolbook" w:cstheme="minorHAnsi"/>
          <w:i/>
          <w:color w:val="7030A0"/>
          <w:sz w:val="16"/>
          <w:lang w:val="en-GB" w:eastAsia="en-GB"/>
        </w:rPr>
        <w:t xml:space="preserve">, W., </w:t>
      </w:r>
      <w:proofErr w:type="spellStart"/>
      <w:r w:rsidRPr="006A4629">
        <w:rPr>
          <w:rFonts w:ascii="Century Schoolbook" w:eastAsia="Times New Roman" w:hAnsi="Century Schoolbook" w:cstheme="minorHAnsi"/>
          <w:i/>
          <w:color w:val="7030A0"/>
          <w:sz w:val="16"/>
          <w:lang w:val="en-GB" w:eastAsia="en-GB"/>
        </w:rPr>
        <w:t>Beckert</w:t>
      </w:r>
      <w:proofErr w:type="spellEnd"/>
      <w:r w:rsidRPr="006A4629">
        <w:rPr>
          <w:rFonts w:ascii="Century Schoolbook" w:eastAsia="Times New Roman" w:hAnsi="Century Schoolbook" w:cstheme="minorHAnsi"/>
          <w:i/>
          <w:color w:val="7030A0"/>
          <w:sz w:val="16"/>
          <w:lang w:val="en-GB" w:eastAsia="en-GB"/>
        </w:rPr>
        <w:t xml:space="preserve">, B., </w:t>
      </w:r>
      <w:proofErr w:type="spellStart"/>
      <w:r w:rsidRPr="006A4629">
        <w:rPr>
          <w:rFonts w:ascii="Century Schoolbook" w:eastAsia="Times New Roman" w:hAnsi="Century Schoolbook" w:cstheme="minorHAnsi"/>
          <w:i/>
          <w:color w:val="7030A0"/>
          <w:sz w:val="16"/>
          <w:lang w:val="en-GB" w:eastAsia="en-GB"/>
        </w:rPr>
        <w:t>Bubel</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Hähnle</w:t>
      </w:r>
      <w:proofErr w:type="spellEnd"/>
      <w:r w:rsidRPr="006A4629">
        <w:rPr>
          <w:rFonts w:ascii="Century Schoolbook" w:eastAsia="Times New Roman" w:hAnsi="Century Schoolbook" w:cstheme="minorHAnsi"/>
          <w:i/>
          <w:color w:val="7030A0"/>
          <w:sz w:val="16"/>
          <w:lang w:val="en-GB" w:eastAsia="en-GB"/>
        </w:rPr>
        <w:t xml:space="preserve">, R. Schmitt, P., &amp; </w:t>
      </w:r>
      <w:proofErr w:type="spellStart"/>
      <w:r w:rsidRPr="006A4629">
        <w:rPr>
          <w:rFonts w:ascii="Century Schoolbook" w:eastAsia="Times New Roman" w:hAnsi="Century Schoolbook" w:cstheme="minorHAnsi"/>
          <w:i/>
          <w:color w:val="7030A0"/>
          <w:sz w:val="16"/>
          <w:lang w:val="en-GB" w:eastAsia="en-GB"/>
        </w:rPr>
        <w:t>Ulbrich</w:t>
      </w:r>
      <w:proofErr w:type="spellEnd"/>
      <w:r w:rsidRPr="006A4629">
        <w:rPr>
          <w:rFonts w:ascii="Century Schoolbook" w:eastAsia="Times New Roman" w:hAnsi="Century Schoolbook" w:cstheme="minorHAnsi"/>
          <w:i/>
          <w:color w:val="7030A0"/>
          <w:sz w:val="16"/>
          <w:lang w:val="en-GB" w:eastAsia="en-GB"/>
        </w:rPr>
        <w:t>,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proofErr w:type="spellStart"/>
      <w:r w:rsidRPr="00A75E3F">
        <w:rPr>
          <w:rFonts w:ascii="Century Schoolbook" w:eastAsia="Times New Roman" w:hAnsi="Century Schoolbook" w:cstheme="minorHAnsi"/>
          <w:i/>
          <w:color w:val="7030A0"/>
          <w:sz w:val="16"/>
          <w:lang w:val="en-GB" w:eastAsia="en-GB"/>
        </w:rPr>
        <w:t>Nieuwenhuis</w:t>
      </w:r>
      <w:proofErr w:type="spellEnd"/>
      <w:r w:rsidRPr="00A75E3F">
        <w:rPr>
          <w:rFonts w:ascii="Century Schoolbook" w:eastAsia="Times New Roman" w:hAnsi="Century Schoolbook" w:cstheme="minorHAnsi"/>
          <w:i/>
          <w:color w:val="7030A0"/>
          <w:sz w:val="16"/>
          <w:lang w:val="en-GB" w:eastAsia="en-GB"/>
        </w:rPr>
        <w:t xml:space="preserve">, R., </w:t>
      </w:r>
      <w:proofErr w:type="spellStart"/>
      <w:r w:rsidRPr="00A75E3F">
        <w:rPr>
          <w:rFonts w:ascii="Century Schoolbook" w:eastAsia="Times New Roman" w:hAnsi="Century Schoolbook" w:cstheme="minorHAnsi"/>
          <w:i/>
          <w:color w:val="7030A0"/>
          <w:sz w:val="16"/>
          <w:lang w:val="en-GB" w:eastAsia="en-GB"/>
        </w:rPr>
        <w:t>Oliveras</w:t>
      </w:r>
      <w:proofErr w:type="spellEnd"/>
      <w:r w:rsidRPr="00A75E3F">
        <w:rPr>
          <w:rFonts w:ascii="Century Schoolbook" w:eastAsia="Times New Roman" w:hAnsi="Century Schoolbook" w:cstheme="minorHAnsi"/>
          <w:i/>
          <w:color w:val="7030A0"/>
          <w:sz w:val="16"/>
          <w:lang w:val="en-GB" w:eastAsia="en-GB"/>
        </w:rPr>
        <w:t xml:space="preserve">, A. &amp; </w:t>
      </w:r>
      <w:proofErr w:type="spellStart"/>
      <w:r w:rsidRPr="00A75E3F">
        <w:rPr>
          <w:rFonts w:ascii="Century Schoolbook" w:eastAsia="Times New Roman" w:hAnsi="Century Schoolbook" w:cstheme="minorHAnsi"/>
          <w:i/>
          <w:color w:val="7030A0"/>
          <w:sz w:val="16"/>
          <w:lang w:val="en-GB" w:eastAsia="en-GB"/>
        </w:rPr>
        <w:t>Tinelli</w:t>
      </w:r>
      <w:proofErr w:type="spellEnd"/>
      <w:r w:rsidRPr="00A75E3F">
        <w:rPr>
          <w:rFonts w:ascii="Century Schoolbook" w:eastAsia="Times New Roman" w:hAnsi="Century Schoolbook" w:cstheme="minorHAnsi"/>
          <w:i/>
          <w:color w:val="7030A0"/>
          <w:sz w:val="16"/>
          <w:lang w:val="en-GB" w:eastAsia="en-GB"/>
        </w:rPr>
        <w:t>,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1217" w:name="_Toc516764654"/>
      <w:r>
        <w:rPr>
          <w:lang w:eastAsia="en-GB"/>
        </w:rPr>
        <w:t>2.11</w:t>
      </w:r>
      <w:r w:rsidR="002E1073">
        <w:rPr>
          <w:lang w:eastAsia="en-GB"/>
        </w:rPr>
        <w:tab/>
        <w:t>Verification Conditions</w:t>
      </w:r>
      <w:bookmarkEnd w:id="1217"/>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w:t>
      </w:r>
      <w:r w:rsidR="00D4224E" w:rsidRPr="00737946">
        <w:rPr>
          <w:rFonts w:cstheme="minorHAnsi"/>
          <w:i/>
          <w:color w:val="00B050"/>
          <w:lang w:val="en-GB"/>
        </w:rPr>
        <w:lastRenderedPageBreak/>
        <w:t>(SMT)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 xml:space="preserve">De Angelis, E., </w:t>
      </w:r>
      <w:proofErr w:type="spellStart"/>
      <w:r w:rsidR="00D4224E" w:rsidRPr="006A4629">
        <w:rPr>
          <w:rFonts w:ascii="Century Schoolbook" w:eastAsia="Times New Roman" w:hAnsi="Century Schoolbook" w:cstheme="minorHAnsi"/>
          <w:i/>
          <w:color w:val="7030A0"/>
          <w:sz w:val="16"/>
          <w:lang w:val="en-GB" w:eastAsia="en-GB"/>
        </w:rPr>
        <w:t>Fioravanti</w:t>
      </w:r>
      <w:proofErr w:type="spellEnd"/>
      <w:r w:rsidR="00D4224E" w:rsidRPr="006A4629">
        <w:rPr>
          <w:rFonts w:ascii="Century Schoolbook" w:eastAsia="Times New Roman" w:hAnsi="Century Schoolbook" w:cstheme="minorHAnsi"/>
          <w:i/>
          <w:color w:val="7030A0"/>
          <w:sz w:val="16"/>
          <w:lang w:val="en-GB" w:eastAsia="en-GB"/>
        </w:rPr>
        <w:t xml:space="preserve">, F., </w:t>
      </w:r>
      <w:proofErr w:type="spellStart"/>
      <w:r w:rsidR="00D4224E" w:rsidRPr="006A4629">
        <w:rPr>
          <w:rFonts w:ascii="Century Schoolbook" w:eastAsia="Times New Roman" w:hAnsi="Century Schoolbook" w:cstheme="minorHAnsi"/>
          <w:i/>
          <w:color w:val="7030A0"/>
          <w:sz w:val="16"/>
          <w:lang w:val="en-GB" w:eastAsia="en-GB"/>
        </w:rPr>
        <w:t>Pettorossi</w:t>
      </w:r>
      <w:proofErr w:type="spellEnd"/>
      <w:r w:rsidR="00D4224E" w:rsidRPr="006A4629">
        <w:rPr>
          <w:rFonts w:ascii="Century Schoolbook" w:eastAsia="Times New Roman" w:hAnsi="Century Schoolbook" w:cstheme="minorHAnsi"/>
          <w:i/>
          <w:color w:val="7030A0"/>
          <w:sz w:val="16"/>
          <w:lang w:val="en-GB" w:eastAsia="en-GB"/>
        </w:rPr>
        <w:t xml:space="preserve">, A. &amp; </w:t>
      </w:r>
      <w:proofErr w:type="spellStart"/>
      <w:r w:rsidR="00D4224E" w:rsidRPr="006A4629">
        <w:rPr>
          <w:rFonts w:ascii="Century Schoolbook" w:eastAsia="Times New Roman" w:hAnsi="Century Schoolbook" w:cstheme="minorHAnsi"/>
          <w:i/>
          <w:color w:val="7030A0"/>
          <w:sz w:val="16"/>
          <w:lang w:val="en-GB" w:eastAsia="en-GB"/>
        </w:rPr>
        <w:t>Proietti</w:t>
      </w:r>
      <w:proofErr w:type="spellEnd"/>
      <w:r w:rsidR="00D4224E" w:rsidRPr="006A4629">
        <w:rPr>
          <w:rFonts w:ascii="Century Schoolbook" w:eastAsia="Times New Roman" w:hAnsi="Century Schoolbook" w:cstheme="minorHAnsi"/>
          <w:i/>
          <w:color w:val="7030A0"/>
          <w:sz w:val="16"/>
          <w:lang w:val="en-GB" w:eastAsia="en-GB"/>
        </w:rPr>
        <w:t>,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proofErr w:type="spellStart"/>
      <w:r w:rsidR="006C517D" w:rsidRPr="00737946">
        <w:rPr>
          <w:rFonts w:cstheme="minorHAnsi"/>
          <w:color w:val="00000A"/>
          <w:lang w:val="en-GB"/>
        </w:rPr>
        <w:t>generateed</w:t>
      </w:r>
      <w:proofErr w:type="spellEnd"/>
      <w:r w:rsidR="006C517D" w:rsidRPr="00737946">
        <w:rPr>
          <w:rFonts w:cstheme="minorHAnsi"/>
          <w:color w:val="00000A"/>
          <w:lang w:val="en-GB"/>
        </w:rPr>
        <w:t xml:space="preserve"> by certain tools, especially those using first-order arithmetic due to this </w:t>
      </w:r>
      <w:proofErr w:type="spellStart"/>
      <w:r w:rsidR="006C517D" w:rsidRPr="00737946">
        <w:rPr>
          <w:rFonts w:cstheme="minorHAnsi"/>
          <w:color w:val="00000A"/>
          <w:lang w:val="en-GB"/>
        </w:rPr>
        <w:t>arithmetics</w:t>
      </w:r>
      <w:proofErr w:type="spellEnd"/>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w:t>
      </w:r>
      <w:proofErr w:type="spellStart"/>
      <w:r w:rsidR="006C517D" w:rsidRPr="006A4629">
        <w:rPr>
          <w:rFonts w:ascii="Century Schoolbook" w:eastAsia="Times New Roman" w:hAnsi="Century Schoolbook" w:cstheme="minorHAnsi"/>
          <w:i/>
          <w:color w:val="7030A0"/>
          <w:sz w:val="16"/>
          <w:lang w:val="en-GB" w:eastAsia="en-GB"/>
        </w:rPr>
        <w:t>Ahrendt</w:t>
      </w:r>
      <w:proofErr w:type="spellEnd"/>
      <w:r w:rsidR="006C517D" w:rsidRPr="006A4629">
        <w:rPr>
          <w:rFonts w:ascii="Century Schoolbook" w:eastAsia="Times New Roman" w:hAnsi="Century Schoolbook" w:cstheme="minorHAnsi"/>
          <w:i/>
          <w:color w:val="7030A0"/>
          <w:sz w:val="16"/>
          <w:lang w:val="en-GB" w:eastAsia="en-GB"/>
        </w:rPr>
        <w:t xml:space="preserve">, W., </w:t>
      </w:r>
      <w:proofErr w:type="spellStart"/>
      <w:r w:rsidR="006C517D" w:rsidRPr="006A4629">
        <w:rPr>
          <w:rFonts w:ascii="Century Schoolbook" w:eastAsia="Times New Roman" w:hAnsi="Century Schoolbook" w:cstheme="minorHAnsi"/>
          <w:i/>
          <w:color w:val="7030A0"/>
          <w:sz w:val="16"/>
          <w:lang w:val="en-GB" w:eastAsia="en-GB"/>
        </w:rPr>
        <w:t>Beckert</w:t>
      </w:r>
      <w:proofErr w:type="spellEnd"/>
      <w:r w:rsidR="006C517D" w:rsidRPr="006A4629">
        <w:rPr>
          <w:rFonts w:ascii="Century Schoolbook" w:eastAsia="Times New Roman" w:hAnsi="Century Schoolbook" w:cstheme="minorHAnsi"/>
          <w:i/>
          <w:color w:val="7030A0"/>
          <w:sz w:val="16"/>
          <w:lang w:val="en-GB" w:eastAsia="en-GB"/>
        </w:rPr>
        <w:t xml:space="preserve">, B., </w:t>
      </w:r>
      <w:proofErr w:type="spellStart"/>
      <w:r w:rsidR="006C517D" w:rsidRPr="006A4629">
        <w:rPr>
          <w:rFonts w:ascii="Century Schoolbook" w:eastAsia="Times New Roman" w:hAnsi="Century Schoolbook" w:cstheme="minorHAnsi"/>
          <w:i/>
          <w:color w:val="7030A0"/>
          <w:sz w:val="16"/>
          <w:lang w:val="en-GB" w:eastAsia="en-GB"/>
        </w:rPr>
        <w:t>Bubel</w:t>
      </w:r>
      <w:proofErr w:type="spellEnd"/>
      <w:r w:rsidR="006C517D" w:rsidRPr="006A4629">
        <w:rPr>
          <w:rFonts w:ascii="Century Schoolbook" w:eastAsia="Times New Roman" w:hAnsi="Century Schoolbook" w:cstheme="minorHAnsi"/>
          <w:i/>
          <w:color w:val="7030A0"/>
          <w:sz w:val="16"/>
          <w:lang w:val="en-GB" w:eastAsia="en-GB"/>
        </w:rPr>
        <w:t xml:space="preserve">, R., </w:t>
      </w:r>
      <w:proofErr w:type="spellStart"/>
      <w:r w:rsidR="006C517D" w:rsidRPr="006A4629">
        <w:rPr>
          <w:rFonts w:ascii="Century Schoolbook" w:eastAsia="Times New Roman" w:hAnsi="Century Schoolbook" w:cstheme="minorHAnsi"/>
          <w:i/>
          <w:color w:val="7030A0"/>
          <w:sz w:val="16"/>
          <w:lang w:val="en-GB" w:eastAsia="en-GB"/>
        </w:rPr>
        <w:t>Hähnle</w:t>
      </w:r>
      <w:proofErr w:type="spellEnd"/>
      <w:r w:rsidR="006C517D" w:rsidRPr="006A4629">
        <w:rPr>
          <w:rFonts w:ascii="Century Schoolbook" w:eastAsia="Times New Roman" w:hAnsi="Century Schoolbook" w:cstheme="minorHAnsi"/>
          <w:i/>
          <w:color w:val="7030A0"/>
          <w:sz w:val="16"/>
          <w:lang w:val="en-GB" w:eastAsia="en-GB"/>
        </w:rPr>
        <w:t xml:space="preserve">, R. Schmitt, P., &amp; </w:t>
      </w:r>
      <w:proofErr w:type="spellStart"/>
      <w:r w:rsidR="006C517D" w:rsidRPr="006A4629">
        <w:rPr>
          <w:rFonts w:ascii="Century Schoolbook" w:eastAsia="Times New Roman" w:hAnsi="Century Schoolbook" w:cstheme="minorHAnsi"/>
          <w:i/>
          <w:color w:val="7030A0"/>
          <w:sz w:val="16"/>
          <w:lang w:val="en-GB" w:eastAsia="en-GB"/>
        </w:rPr>
        <w:t>Ulbrich</w:t>
      </w:r>
      <w:proofErr w:type="spellEnd"/>
      <w:r w:rsidR="006C517D" w:rsidRPr="006A4629">
        <w:rPr>
          <w:rFonts w:ascii="Century Schoolbook" w:eastAsia="Times New Roman" w:hAnsi="Century Schoolbook" w:cstheme="minorHAnsi"/>
          <w:i/>
          <w:color w:val="7030A0"/>
          <w:sz w:val="16"/>
          <w:lang w:val="en-GB" w:eastAsia="en-GB"/>
        </w:rPr>
        <w:t>,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1218" w:name="_Toc516764655"/>
      <w:r>
        <w:t>2.12</w:t>
      </w:r>
      <w:r w:rsidR="00026A48">
        <w:tab/>
      </w:r>
      <w:r w:rsidR="00B25B7B">
        <w:t>Theorem Provers</w:t>
      </w:r>
      <w:bookmarkEnd w:id="1218"/>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proofErr w:type="spellStart"/>
      <w:r w:rsidRPr="006A4629">
        <w:rPr>
          <w:rFonts w:ascii="Century Schoolbook" w:hAnsi="Century Schoolbook" w:cstheme="minorHAnsi"/>
          <w:i/>
          <w:color w:val="7030A0"/>
          <w:sz w:val="16"/>
          <w:shd w:val="clear" w:color="auto" w:fill="FFFFFF" w:themeFill="background1"/>
        </w:rPr>
        <w:t>Nipkow</w:t>
      </w:r>
      <w:proofErr w:type="spellEnd"/>
      <w:r w:rsidRPr="006A4629">
        <w:rPr>
          <w:rFonts w:ascii="Century Schoolbook" w:hAnsi="Century Schoolbook" w:cstheme="minorHAnsi"/>
          <w:i/>
          <w:color w:val="7030A0"/>
          <w:sz w:val="16"/>
          <w:shd w:val="clear" w:color="auto" w:fill="FFFFFF" w:themeFill="background1"/>
        </w:rPr>
        <w:t>,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Bernardeschi</w:t>
      </w:r>
      <w:proofErr w:type="spellEnd"/>
      <w:r w:rsidRPr="006A4629">
        <w:rPr>
          <w:rFonts w:ascii="Century Schoolbook" w:eastAsia="Times New Roman" w:hAnsi="Century Schoolbook" w:cstheme="minorHAnsi"/>
          <w:i/>
          <w:color w:val="7030A0"/>
          <w:sz w:val="16"/>
          <w:lang w:val="en-GB" w:eastAsia="en-GB"/>
        </w:rPr>
        <w:t>,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1219" w:name="_Toc516764656"/>
      <w:r>
        <w:t>2.1</w:t>
      </w:r>
      <w:r w:rsidR="00733F0F">
        <w:t>3</w:t>
      </w:r>
      <w:r>
        <w:tab/>
        <w:t>Satisfiability Solvers (SAT)</w:t>
      </w:r>
      <w:bookmarkEnd w:id="1219"/>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w:t>
      </w:r>
      <w:proofErr w:type="spellStart"/>
      <w:r w:rsidRPr="00737946">
        <w:rPr>
          <w:rFonts w:cstheme="minorHAnsi"/>
          <w:color w:val="00000A"/>
          <w:lang w:val="en-GB"/>
        </w:rPr>
        <w:t>unsatisfiable</w:t>
      </w:r>
      <w:proofErr w:type="spellEnd"/>
      <w:r w:rsidRPr="00737946">
        <w:rPr>
          <w:rFonts w:cstheme="minorHAnsi"/>
          <w:color w:val="00000A"/>
          <w:lang w:val="en-GB"/>
        </w:rPr>
        <w:t xml:space="preserv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Nieuwenhuis</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Oliveras</w:t>
      </w:r>
      <w:proofErr w:type="spellEnd"/>
      <w:r w:rsidRPr="006A4629">
        <w:rPr>
          <w:rFonts w:ascii="Century Schoolbook" w:eastAsia="Times New Roman" w:hAnsi="Century Schoolbook" w:cstheme="minorHAnsi"/>
          <w:i/>
          <w:color w:val="7030A0"/>
          <w:sz w:val="16"/>
          <w:lang w:val="en-GB" w:eastAsia="en-GB"/>
        </w:rPr>
        <w:t xml:space="preserve">, A. &amp; </w:t>
      </w:r>
      <w:proofErr w:type="spellStart"/>
      <w:r w:rsidRPr="006A4629">
        <w:rPr>
          <w:rFonts w:ascii="Century Schoolbook" w:eastAsia="Times New Roman" w:hAnsi="Century Schoolbook" w:cstheme="minorHAnsi"/>
          <w:i/>
          <w:color w:val="7030A0"/>
          <w:sz w:val="16"/>
          <w:lang w:val="en-GB" w:eastAsia="en-GB"/>
        </w:rPr>
        <w:t>Tinelli</w:t>
      </w:r>
      <w:proofErr w:type="spellEnd"/>
      <w:r w:rsidRPr="006A4629">
        <w:rPr>
          <w:rFonts w:ascii="Century Schoolbook" w:eastAsia="Times New Roman" w:hAnsi="Century Schoolbook" w:cstheme="minorHAnsi"/>
          <w:i/>
          <w:color w:val="7030A0"/>
          <w:sz w:val="16"/>
          <w:lang w:val="en-GB" w:eastAsia="en-GB"/>
        </w:rPr>
        <w:t>,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proofErr w:type="spellStart"/>
      <w:r w:rsidRPr="006A4629">
        <w:rPr>
          <w:rFonts w:ascii="Century Schoolbook" w:hAnsi="Century Schoolbook" w:cstheme="minorHAnsi"/>
          <w:i/>
          <w:color w:val="7030A0"/>
          <w:sz w:val="16"/>
        </w:rPr>
        <w:t>Ganzinger</w:t>
      </w:r>
      <w:proofErr w:type="spellEnd"/>
      <w:r w:rsidRPr="006A4629">
        <w:rPr>
          <w:rFonts w:ascii="Century Schoolbook" w:hAnsi="Century Schoolbook" w:cstheme="minorHAnsi"/>
          <w:i/>
          <w:color w:val="7030A0"/>
          <w:sz w:val="16"/>
        </w:rPr>
        <w:t xml:space="preserve"> H., Hagen G., </w:t>
      </w:r>
      <w:proofErr w:type="spellStart"/>
      <w:r w:rsidRPr="006A4629">
        <w:rPr>
          <w:rFonts w:ascii="Century Schoolbook" w:hAnsi="Century Schoolbook" w:cstheme="minorHAnsi"/>
          <w:i/>
          <w:color w:val="7030A0"/>
          <w:sz w:val="16"/>
        </w:rPr>
        <w:t>Nieuwenhuis</w:t>
      </w:r>
      <w:proofErr w:type="spellEnd"/>
      <w:r w:rsidRPr="006A4629">
        <w:rPr>
          <w:rFonts w:ascii="Century Schoolbook" w:hAnsi="Century Schoolbook" w:cstheme="minorHAnsi"/>
          <w:i/>
          <w:color w:val="7030A0"/>
          <w:sz w:val="16"/>
        </w:rPr>
        <w:t xml:space="preserve"> R., </w:t>
      </w:r>
      <w:proofErr w:type="spellStart"/>
      <w:r w:rsidRPr="006A4629">
        <w:rPr>
          <w:rFonts w:ascii="Century Schoolbook" w:hAnsi="Century Schoolbook" w:cstheme="minorHAnsi"/>
          <w:i/>
          <w:color w:val="7030A0"/>
          <w:sz w:val="16"/>
        </w:rPr>
        <w:t>Oliveras</w:t>
      </w:r>
      <w:proofErr w:type="spellEnd"/>
      <w:r w:rsidRPr="006A4629">
        <w:rPr>
          <w:rFonts w:ascii="Century Schoolbook" w:hAnsi="Century Schoolbook" w:cstheme="minorHAnsi"/>
          <w:i/>
          <w:color w:val="7030A0"/>
          <w:sz w:val="16"/>
        </w:rPr>
        <w:t xml:space="preserve"> A., </w:t>
      </w:r>
      <w:proofErr w:type="spellStart"/>
      <w:r w:rsidRPr="006A4629">
        <w:rPr>
          <w:rFonts w:ascii="Century Schoolbook" w:hAnsi="Century Schoolbook" w:cstheme="minorHAnsi"/>
          <w:i/>
          <w:color w:val="7030A0"/>
          <w:sz w:val="16"/>
        </w:rPr>
        <w:t>Tinelli</w:t>
      </w:r>
      <w:proofErr w:type="spellEnd"/>
      <w:r w:rsidRPr="006A4629">
        <w:rPr>
          <w:rFonts w:ascii="Century Schoolbook" w:hAnsi="Century Schoolbook" w:cstheme="minorHAnsi"/>
          <w:i/>
          <w:color w:val="7030A0"/>
          <w:sz w:val="16"/>
        </w:rPr>
        <w:t xml:space="preserve">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1220" w:name="_Toc516764657"/>
      <w:r>
        <w:t>2.1</w:t>
      </w:r>
      <w:r w:rsidR="00733F0F">
        <w:t>4</w:t>
      </w:r>
      <w:r w:rsidR="00026A48">
        <w:tab/>
      </w:r>
      <w:r w:rsidR="00026A48" w:rsidRPr="00737946">
        <w:t>Satisfiability Modulo Theories</w:t>
      </w:r>
      <w:r w:rsidR="00026A48">
        <w:t xml:space="preserve"> (SMT)</w:t>
      </w:r>
      <w:bookmarkEnd w:id="1220"/>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 xml:space="preserve">de Moura, L. &amp; </w:t>
      </w:r>
      <w:proofErr w:type="spellStart"/>
      <w:r w:rsidR="003E2692" w:rsidRPr="006A4629">
        <w:rPr>
          <w:rFonts w:ascii="Century Schoolbook" w:eastAsia="Times New Roman" w:hAnsi="Century Schoolbook" w:cstheme="minorHAnsi"/>
          <w:i/>
          <w:color w:val="7030A0"/>
          <w:sz w:val="16"/>
          <w:lang w:val="en-GB" w:eastAsia="en-GB"/>
        </w:rPr>
        <w:t>Bjørner</w:t>
      </w:r>
      <w:proofErr w:type="spellEnd"/>
      <w:r w:rsidR="003E2692" w:rsidRPr="006A4629">
        <w:rPr>
          <w:rFonts w:ascii="Century Schoolbook" w:eastAsia="Times New Roman" w:hAnsi="Century Schoolbook" w:cstheme="minorHAnsi"/>
          <w:i/>
          <w:color w:val="7030A0"/>
          <w:sz w:val="16"/>
          <w:lang w:val="en-GB" w:eastAsia="en-GB"/>
        </w:rPr>
        <w:t>,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1221" w:name="_Toc516764658"/>
      <w:r>
        <w:rPr>
          <w:lang w:val="en-GB"/>
        </w:rPr>
        <w:lastRenderedPageBreak/>
        <w:t>Chapter Three</w:t>
      </w:r>
      <w:r w:rsidRPr="006B5893">
        <w:rPr>
          <w:lang w:val="en-GB"/>
        </w:rPr>
        <w:t xml:space="preserve">: </w:t>
      </w:r>
      <w:r>
        <w:rPr>
          <w:lang w:val="en-GB"/>
        </w:rPr>
        <w:t>Tools</w:t>
      </w:r>
      <w:bookmarkEnd w:id="1221"/>
    </w:p>
    <w:p w:rsidR="003A3674" w:rsidRDefault="003A3674" w:rsidP="00A568ED">
      <w:pPr>
        <w:pStyle w:val="Heading3"/>
        <w:rPr>
          <w:u w:val="single"/>
          <w:lang w:val="en-GB"/>
        </w:rPr>
      </w:pPr>
    </w:p>
    <w:p w:rsidR="00A568ED" w:rsidRPr="00A568ED" w:rsidRDefault="00733F0F" w:rsidP="003A3674">
      <w:pPr>
        <w:pStyle w:val="Heading2"/>
      </w:pPr>
      <w:bookmarkStart w:id="1222" w:name="_Toc516764659"/>
      <w:r>
        <w:t>3</w:t>
      </w:r>
      <w:r w:rsidR="003A3674">
        <w:t>.1</w:t>
      </w:r>
      <w:r w:rsidR="003A3674">
        <w:tab/>
      </w:r>
      <w:r w:rsidR="00A568ED" w:rsidRPr="00A568ED">
        <w:t>Why3 Verification Tool</w:t>
      </w:r>
      <w:bookmarkEnd w:id="1222"/>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proofErr w:type="spellStart"/>
      <w:r w:rsidR="00612C49" w:rsidRPr="00612C49">
        <w:rPr>
          <w:rFonts w:cstheme="minorHAnsi"/>
          <w:color w:val="00000A"/>
          <w:szCs w:val="24"/>
          <w:lang w:val="en-GB"/>
        </w:rPr>
        <w:t>WhyML</w:t>
      </w:r>
      <w:proofErr w:type="spellEnd"/>
      <w:r w:rsidR="00612C49" w:rsidRPr="00612C49">
        <w:rPr>
          <w:rFonts w:cstheme="minorHAnsi"/>
          <w:color w:val="00000A"/>
          <w:szCs w:val="24"/>
          <w:lang w:val="en-GB"/>
        </w:rPr>
        <w:t xml:space="preserve">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w:t>
      </w:r>
      <w:proofErr w:type="spellStart"/>
      <w:r w:rsidR="00612C49">
        <w:rPr>
          <w:rFonts w:cstheme="minorHAnsi"/>
          <w:color w:val="00000A"/>
          <w:szCs w:val="24"/>
          <w:lang w:val="en-GB"/>
        </w:rPr>
        <w:t>Dafny</w:t>
      </w:r>
      <w:proofErr w:type="spellEnd"/>
      <w:r w:rsidR="00612C49">
        <w:rPr>
          <w:rFonts w:cstheme="minorHAnsi"/>
          <w:color w:val="00000A"/>
          <w:szCs w:val="24"/>
          <w:lang w:val="en-GB"/>
        </w:rPr>
        <w:t xml:space="preserve">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proofErr w:type="spellStart"/>
      <w:r w:rsidR="00E44E05" w:rsidRPr="00F41242">
        <w:rPr>
          <w:rFonts w:ascii="Century Schoolbook" w:eastAsia="Times New Roman" w:hAnsi="Century Schoolbook" w:cstheme="minorHAnsi"/>
          <w:i/>
          <w:color w:val="7030A0"/>
          <w:sz w:val="16"/>
          <w:szCs w:val="16"/>
          <w:lang w:val="en-GB" w:eastAsia="en-GB"/>
        </w:rPr>
        <w:t>Felleisen</w:t>
      </w:r>
      <w:proofErr w:type="spellEnd"/>
      <w:r w:rsidR="00E44E05"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E44E05" w:rsidRPr="00F41242">
        <w:rPr>
          <w:rFonts w:ascii="Century Schoolbook" w:eastAsia="Times New Roman" w:hAnsi="Century Schoolbook" w:cstheme="minorHAnsi"/>
          <w:i/>
          <w:color w:val="7030A0"/>
          <w:sz w:val="16"/>
          <w:szCs w:val="16"/>
          <w:lang w:val="en-GB" w:eastAsia="en-GB"/>
        </w:rPr>
        <w:t>SpringerLink</w:t>
      </w:r>
      <w:proofErr w:type="spellEnd"/>
      <w:r w:rsidR="00E44E05" w:rsidRPr="00F41242">
        <w:rPr>
          <w:rFonts w:ascii="Century Schoolbook" w:eastAsia="Times New Roman" w:hAnsi="Century Schoolbook" w:cstheme="minorHAnsi"/>
          <w:i/>
          <w:color w:val="7030A0"/>
          <w:sz w:val="16"/>
          <w:szCs w:val="16"/>
          <w:lang w:val="en-GB" w:eastAsia="en-GB"/>
        </w:rPr>
        <w:t xml:space="preserve">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7456"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3C6A18" w:rsidRPr="00E77715" w:rsidRDefault="003C6A18"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7456;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3C6A18" w:rsidRPr="00E77715" w:rsidRDefault="003C6A18"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3C6A18" w:rsidRPr="00020F27" w:rsidRDefault="003C6A18"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3C6A18" w:rsidRPr="00020F27" w:rsidRDefault="003C6A18"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1312"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t>
      </w:r>
      <w:proofErr w:type="spellStart"/>
      <w:r w:rsidR="001E0802">
        <w:t>WhyML</w:t>
      </w:r>
      <w:proofErr w:type="spellEnd"/>
      <w:r w:rsidR="001E0802">
        <w:t xml:space="preserve">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proofErr w:type="spellStart"/>
      <w:r w:rsidR="001E0802" w:rsidRPr="00F41242">
        <w:rPr>
          <w:rFonts w:ascii="Century Schoolbook" w:eastAsia="Times New Roman" w:hAnsi="Century Schoolbook" w:cstheme="minorHAnsi"/>
          <w:i/>
          <w:color w:val="7030A0"/>
          <w:sz w:val="16"/>
          <w:szCs w:val="16"/>
          <w:lang w:val="en-GB" w:eastAsia="en-GB"/>
        </w:rPr>
        <w:t>Felleisen</w:t>
      </w:r>
      <w:proofErr w:type="spellEnd"/>
      <w:r w:rsidR="001E0802"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1E0802" w:rsidRPr="00F41242">
        <w:rPr>
          <w:rFonts w:ascii="Century Schoolbook" w:eastAsia="Times New Roman" w:hAnsi="Century Schoolbook" w:cstheme="minorHAnsi"/>
          <w:i/>
          <w:color w:val="7030A0"/>
          <w:sz w:val="16"/>
          <w:szCs w:val="16"/>
          <w:lang w:val="en-GB" w:eastAsia="en-GB"/>
        </w:rPr>
        <w:t>SpringerLink</w:t>
      </w:r>
      <w:proofErr w:type="spellEnd"/>
      <w:r w:rsidR="001E0802" w:rsidRPr="00F41242">
        <w:rPr>
          <w:rFonts w:ascii="Century Schoolbook" w:eastAsia="Times New Roman" w:hAnsi="Century Schoolbook" w:cstheme="minorHAnsi"/>
          <w:i/>
          <w:color w:val="7030A0"/>
          <w:sz w:val="16"/>
          <w:szCs w:val="16"/>
          <w:lang w:val="en-GB" w:eastAsia="en-GB"/>
        </w:rPr>
        <w:t xml:space="preserve">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t>
      </w:r>
      <w:proofErr w:type="spellStart"/>
      <w:r w:rsidR="000262B6">
        <w:t>WhyML</w:t>
      </w:r>
      <w:proofErr w:type="spellEnd"/>
      <w:r w:rsidR="000262B6">
        <w:t xml:space="preserve">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proofErr w:type="spellStart"/>
      <w:r w:rsidR="000262B6" w:rsidRPr="000262B6">
        <w:rPr>
          <w:rFonts w:ascii="Century Schoolbook" w:eastAsia="Times New Roman" w:hAnsi="Century Schoolbook" w:cs="Times New Roman"/>
          <w:i/>
          <w:color w:val="7030A0"/>
          <w:sz w:val="16"/>
          <w:szCs w:val="16"/>
          <w:lang w:val="en-GB" w:eastAsia="en-GB"/>
        </w:rPr>
        <w:t>Bobot</w:t>
      </w:r>
      <w:proofErr w:type="spellEnd"/>
      <w:r w:rsidR="000262B6" w:rsidRPr="000262B6">
        <w:rPr>
          <w:rFonts w:ascii="Century Schoolbook" w:eastAsia="Times New Roman" w:hAnsi="Century Schoolbook" w:cs="Times New Roman"/>
          <w:i/>
          <w:color w:val="7030A0"/>
          <w:sz w:val="16"/>
          <w:szCs w:val="16"/>
          <w:lang w:val="en-GB" w:eastAsia="en-GB"/>
        </w:rPr>
        <w:t xml:space="preserve">, F., </w:t>
      </w:r>
      <w:proofErr w:type="spellStart"/>
      <w:r w:rsidR="000262B6" w:rsidRPr="000262B6">
        <w:rPr>
          <w:rFonts w:ascii="Century Schoolbook" w:eastAsia="Times New Roman" w:hAnsi="Century Schoolbook" w:cs="Times New Roman"/>
          <w:i/>
          <w:color w:val="7030A0"/>
          <w:sz w:val="16"/>
          <w:szCs w:val="16"/>
          <w:lang w:val="en-GB" w:eastAsia="en-GB"/>
        </w:rPr>
        <w:t>Filliâtre</w:t>
      </w:r>
      <w:proofErr w:type="spellEnd"/>
      <w:r w:rsidR="000262B6" w:rsidRPr="000262B6">
        <w:rPr>
          <w:rFonts w:ascii="Century Schoolbook" w:eastAsia="Times New Roman" w:hAnsi="Century Schoolbook" w:cs="Times New Roman"/>
          <w:i/>
          <w:color w:val="7030A0"/>
          <w:sz w:val="16"/>
          <w:szCs w:val="16"/>
          <w:lang w:val="en-GB" w:eastAsia="en-GB"/>
        </w:rPr>
        <w:t xml:space="preserve">, J., Marché, C. &amp; </w:t>
      </w:r>
      <w:proofErr w:type="spellStart"/>
      <w:r w:rsidR="000262B6" w:rsidRPr="000262B6">
        <w:rPr>
          <w:rFonts w:ascii="Century Schoolbook" w:eastAsia="Times New Roman" w:hAnsi="Century Schoolbook" w:cs="Times New Roman"/>
          <w:i/>
          <w:color w:val="7030A0"/>
          <w:sz w:val="16"/>
          <w:szCs w:val="16"/>
          <w:lang w:val="en-GB" w:eastAsia="en-GB"/>
        </w:rPr>
        <w:t>Paskevich</w:t>
      </w:r>
      <w:proofErr w:type="spellEnd"/>
      <w:r w:rsidR="000262B6" w:rsidRPr="000262B6">
        <w:rPr>
          <w:rFonts w:ascii="Century Schoolbook" w:eastAsia="Times New Roman" w:hAnsi="Century Schoolbook" w:cs="Times New Roman"/>
          <w:i/>
          <w:color w:val="7030A0"/>
          <w:sz w:val="16"/>
          <w:szCs w:val="16"/>
          <w:lang w:val="en-GB" w:eastAsia="en-GB"/>
        </w:rPr>
        <w:t>,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w:t>
      </w:r>
      <w:proofErr w:type="spellStart"/>
      <w:r w:rsidR="00565BDD">
        <w:t>EasyCrypt</w:t>
      </w:r>
      <w:proofErr w:type="spellEnd"/>
      <w:r w:rsidR="00565BDD">
        <w:t xml:space="preserve">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w:t>
      </w:r>
      <w:proofErr w:type="spellStart"/>
      <w:r w:rsidR="00F41242">
        <w:t>Javacard</w:t>
      </w:r>
      <w:proofErr w:type="spellEnd"/>
      <w:r w:rsidR="00F41242">
        <w:t xml:space="preserve">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w:t>
      </w:r>
      <w:proofErr w:type="spellStart"/>
      <w:r w:rsidR="00F41242" w:rsidRPr="00F41242">
        <w:rPr>
          <w:rFonts w:ascii="Century Schoolbook" w:eastAsia="Times New Roman" w:hAnsi="Century Schoolbook" w:cs="Times New Roman"/>
          <w:i/>
          <w:color w:val="7030A0"/>
          <w:sz w:val="16"/>
          <w:szCs w:val="16"/>
          <w:lang w:val="en-GB" w:eastAsia="en-GB"/>
        </w:rPr>
        <w:t>Mohring</w:t>
      </w:r>
      <w:proofErr w:type="spellEnd"/>
      <w:r w:rsidR="00F41242" w:rsidRPr="00F41242">
        <w:rPr>
          <w:rFonts w:ascii="Century Schoolbook" w:eastAsia="Times New Roman" w:hAnsi="Century Schoolbook" w:cs="Times New Roman"/>
          <w:i/>
          <w:color w:val="7030A0"/>
          <w:sz w:val="16"/>
          <w:szCs w:val="16"/>
          <w:lang w:val="en-GB" w:eastAsia="en-GB"/>
        </w:rPr>
        <w:t xml:space="preserve">, C. &amp; </w:t>
      </w:r>
      <w:proofErr w:type="spellStart"/>
      <w:r w:rsidR="00F41242" w:rsidRPr="00F41242">
        <w:rPr>
          <w:rFonts w:ascii="Century Schoolbook" w:eastAsia="Times New Roman" w:hAnsi="Century Schoolbook" w:cs="Times New Roman"/>
          <w:i/>
          <w:color w:val="7030A0"/>
          <w:sz w:val="16"/>
          <w:szCs w:val="16"/>
          <w:lang w:val="en-GB" w:eastAsia="en-GB"/>
        </w:rPr>
        <w:t>Urbain</w:t>
      </w:r>
      <w:proofErr w:type="spellEnd"/>
      <w:r w:rsidR="00F41242" w:rsidRPr="00F41242">
        <w:rPr>
          <w:rFonts w:ascii="Century Schoolbook" w:eastAsia="Times New Roman" w:hAnsi="Century Schoolbook" w:cs="Times New Roman"/>
          <w:i/>
          <w:color w:val="7030A0"/>
          <w:sz w:val="16"/>
          <w:szCs w:val="16"/>
          <w:lang w:val="en-GB" w:eastAsia="en-GB"/>
        </w:rPr>
        <w:t>, X. (2004))</w:t>
      </w:r>
      <w:r w:rsidR="00F41242">
        <w:t xml:space="preserve">. </w:t>
      </w:r>
      <w:proofErr w:type="spellStart"/>
      <w:r w:rsidR="00613DCA">
        <w:t>Javacard</w:t>
      </w:r>
      <w:proofErr w:type="spellEnd"/>
      <w:r w:rsidR="00613DCA">
        <w:t xml:space="preserve"> programs have a smaller language scope than main Java programs and d</w:t>
      </w:r>
      <w:r w:rsidR="0052531D">
        <w:t xml:space="preserve">ue to the need for all specifications to work for both Java and </w:t>
      </w:r>
      <w:proofErr w:type="spellStart"/>
      <w:r w:rsidR="0052531D">
        <w:t>Javacard</w:t>
      </w:r>
      <w:proofErr w:type="spellEnd"/>
      <w:r w:rsidR="0052531D">
        <w:t xml:space="preserve">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6912"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3C6A18" w:rsidRPr="00491527" w:rsidRDefault="003C6A18"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691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3C6A18" w:rsidRPr="00491527" w:rsidRDefault="003C6A18"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4864"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3C6A18" w:rsidRPr="00FD5AD6" w:rsidRDefault="003C6A18"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3C6A18" w:rsidRPr="00FD5AD6" w:rsidRDefault="003C6A18"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2816"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t>
      </w:r>
      <w:proofErr w:type="spellStart"/>
      <w:r w:rsidR="0075533F">
        <w:t>WhyML</w:t>
      </w:r>
      <w:proofErr w:type="spellEnd"/>
      <w:r w:rsidR="0075533F">
        <w:t xml:space="preserve">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t>
      </w:r>
      <w:proofErr w:type="spellStart"/>
      <w:r w:rsidR="000C2AE0">
        <w:t>WhyML</w:t>
      </w:r>
      <w:proofErr w:type="spellEnd"/>
      <w:r w:rsidR="000C2AE0">
        <w:t xml:space="preserve">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t>
      </w:r>
      <w:proofErr w:type="spellStart"/>
      <w:r>
        <w:t>WhyML</w:t>
      </w:r>
      <w:proofErr w:type="spellEnd"/>
      <w:r>
        <w:t xml:space="preserve">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w:t>
      </w:r>
      <w:proofErr w:type="spellStart"/>
      <w:r w:rsidR="001D2307">
        <w:t>e.g</w:t>
      </w:r>
      <w:proofErr w:type="spellEnd"/>
      <w:r w:rsidR="001D2307">
        <w:t xml:space="preserve">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t>
      </w:r>
      <w:proofErr w:type="spellStart"/>
      <w:r w:rsidRPr="00846823">
        <w:t>WhyML</w:t>
      </w:r>
      <w:proofErr w:type="spellEnd"/>
      <w:r w:rsidRPr="00846823">
        <w:t xml:space="preserve">.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 xml:space="preserve">the </w:t>
      </w:r>
      <w:proofErr w:type="spellStart"/>
      <w:r>
        <w:t>KeY</w:t>
      </w:r>
      <w:proofErr w:type="spellEnd"/>
      <w:r>
        <w:t xml:space="preserve"> and </w:t>
      </w:r>
      <w:proofErr w:type="spellStart"/>
      <w:r>
        <w:t>OpenJML</w:t>
      </w:r>
      <w:proofErr w:type="spellEnd"/>
      <w:r>
        <w:t xml:space="preserve"> tools, allied with the complexity of </w:t>
      </w:r>
      <w:proofErr w:type="spellStart"/>
      <w:r>
        <w:t>WhyML</w:t>
      </w:r>
      <w:proofErr w:type="spellEnd"/>
      <w:r>
        <w:t xml:space="preserve"> for those unfami</w:t>
      </w:r>
      <w:r w:rsidR="006E231D">
        <w:t>liar with functional languages, we focused on</w:t>
      </w:r>
      <w:r w:rsidR="00900119">
        <w:t xml:space="preserve"> Krakatoa for this project.</w:t>
      </w:r>
      <w:r>
        <w:t xml:space="preserve"> It should be noted however that the Why3 tool with </w:t>
      </w:r>
      <w:proofErr w:type="spellStart"/>
      <w:r>
        <w:t>WhyML</w:t>
      </w:r>
      <w:proofErr w:type="spellEnd"/>
      <w:r>
        <w:t xml:space="preserve">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1223" w:name="_Toc516764660"/>
      <w:r>
        <w:lastRenderedPageBreak/>
        <w:t xml:space="preserve">3.2 </w:t>
      </w:r>
      <w:r>
        <w:tab/>
      </w:r>
      <w:proofErr w:type="spellStart"/>
      <w:r w:rsidR="00F5048E" w:rsidRPr="00F5048E">
        <w:t>KeY</w:t>
      </w:r>
      <w:proofErr w:type="spellEnd"/>
      <w:r w:rsidR="00F5048E" w:rsidRPr="00F5048E">
        <w:t xml:space="preserve"> Verification Tool</w:t>
      </w:r>
      <w:bookmarkEnd w:id="1223"/>
    </w:p>
    <w:p w:rsidR="00694B22"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was created by </w:t>
      </w:r>
      <w:hyperlink r:id="rId15" w:history="1">
        <w:r w:rsidRPr="006B5893">
          <w:rPr>
            <w:lang w:val="en-GB"/>
          </w:rPr>
          <w:t xml:space="preserve">Reiner </w:t>
        </w:r>
        <w:proofErr w:type="spellStart"/>
        <w:r w:rsidRPr="006B5893">
          <w:rPr>
            <w:lang w:val="en-GB"/>
          </w:rPr>
          <w:t>Hähnle</w:t>
        </w:r>
        <w:proofErr w:type="spellEnd"/>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Schmitt, P., </w:t>
      </w:r>
      <w:proofErr w:type="spellStart"/>
      <w:r w:rsidRPr="006B5893">
        <w:rPr>
          <w:rFonts w:ascii="Century Schoolbook" w:eastAsia="Times New Roman" w:hAnsi="Century Schoolbook" w:cs="Times New Roman"/>
          <w:i/>
          <w:color w:val="7030A0"/>
          <w:sz w:val="16"/>
          <w:szCs w:val="20"/>
          <w:lang w:val="en-GB" w:eastAsia="en-GB"/>
        </w:rPr>
        <w:t>Tonin</w:t>
      </w:r>
      <w:proofErr w:type="spellEnd"/>
      <w:r w:rsidRPr="006B5893">
        <w:rPr>
          <w:rFonts w:ascii="Century Schoolbook" w:eastAsia="Times New Roman" w:hAnsi="Century Schoolbook" w:cs="Times New Roman"/>
          <w:i/>
          <w:color w:val="7030A0"/>
          <w:sz w:val="16"/>
          <w:szCs w:val="20"/>
          <w:lang w:val="en-GB" w:eastAsia="en-GB"/>
        </w:rPr>
        <w:t xml:space="preserve">, I., </w:t>
      </w:r>
      <w:proofErr w:type="spellStart"/>
      <w:r w:rsidRPr="006B5893">
        <w:rPr>
          <w:rFonts w:ascii="Century Schoolbook" w:eastAsia="Times New Roman" w:hAnsi="Century Schoolbook" w:cs="Times New Roman"/>
          <w:i/>
          <w:color w:val="7030A0"/>
          <w:sz w:val="16"/>
          <w:szCs w:val="20"/>
          <w:lang w:val="en-GB" w:eastAsia="en-GB"/>
        </w:rPr>
        <w:t>Wonnemann</w:t>
      </w:r>
      <w:proofErr w:type="spellEnd"/>
      <w:r w:rsidRPr="006B5893">
        <w:rPr>
          <w:rFonts w:ascii="Century Schoolbook" w:eastAsia="Times New Roman" w:hAnsi="Century Schoolbook" w:cs="Times New Roman"/>
          <w:i/>
          <w:color w:val="7030A0"/>
          <w:sz w:val="16"/>
          <w:szCs w:val="20"/>
          <w:lang w:val="en-GB" w:eastAsia="en-GB"/>
        </w:rPr>
        <w:t xml:space="preserve">, C., Jenn, E., </w:t>
      </w:r>
      <w:proofErr w:type="spellStart"/>
      <w:r w:rsidRPr="006B5893">
        <w:rPr>
          <w:rFonts w:ascii="Century Schoolbook" w:eastAsia="Times New Roman" w:hAnsi="Century Schoolbook" w:cs="Times New Roman"/>
          <w:i/>
          <w:color w:val="7030A0"/>
          <w:sz w:val="16"/>
          <w:szCs w:val="20"/>
          <w:lang w:val="en-GB" w:eastAsia="en-GB"/>
        </w:rPr>
        <w:t>Leriche</w:t>
      </w:r>
      <w:proofErr w:type="spellEnd"/>
      <w:r w:rsidRPr="006B5893">
        <w:rPr>
          <w:rFonts w:ascii="Century Schoolbook" w:eastAsia="Times New Roman" w:hAnsi="Century Schoolbook" w:cs="Times New Roman"/>
          <w:i/>
          <w:color w:val="7030A0"/>
          <w:sz w:val="16"/>
          <w:szCs w:val="20"/>
          <w:lang w:val="en-GB" w:eastAsia="en-GB"/>
        </w:rPr>
        <w:t>,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proofErr w:type="spellStart"/>
      <w:r w:rsidR="007A3902" w:rsidRPr="006B5893">
        <w:rPr>
          <w:rFonts w:ascii="Century Schoolbook" w:eastAsia="Times New Roman" w:hAnsi="Century Schoolbook" w:cs="Times New Roman"/>
          <w:i/>
          <w:color w:val="7030A0"/>
          <w:sz w:val="16"/>
          <w:szCs w:val="20"/>
          <w:lang w:val="en-GB" w:eastAsia="en-GB"/>
        </w:rPr>
        <w:t>Ahrendt</w:t>
      </w:r>
      <w:proofErr w:type="spellEnd"/>
      <w:r w:rsidR="007A3902" w:rsidRPr="006B5893">
        <w:rPr>
          <w:rFonts w:ascii="Century Schoolbook" w:eastAsia="Times New Roman" w:hAnsi="Century Schoolbook" w:cs="Times New Roman"/>
          <w:i/>
          <w:color w:val="7030A0"/>
          <w:sz w:val="16"/>
          <w:szCs w:val="20"/>
          <w:lang w:val="en-GB" w:eastAsia="en-GB"/>
        </w:rPr>
        <w:t xml:space="preserve">, W., </w:t>
      </w:r>
      <w:proofErr w:type="spellStart"/>
      <w:r w:rsidR="007A3902" w:rsidRPr="006B5893">
        <w:rPr>
          <w:rFonts w:ascii="Century Schoolbook" w:eastAsia="Times New Roman" w:hAnsi="Century Schoolbook" w:cs="Times New Roman"/>
          <w:i/>
          <w:color w:val="7030A0"/>
          <w:sz w:val="16"/>
          <w:szCs w:val="20"/>
          <w:lang w:val="en-GB" w:eastAsia="en-GB"/>
        </w:rPr>
        <w:t>Beckert</w:t>
      </w:r>
      <w:proofErr w:type="spellEnd"/>
      <w:r w:rsidR="007A3902" w:rsidRPr="006B5893">
        <w:rPr>
          <w:rFonts w:ascii="Century Schoolbook" w:eastAsia="Times New Roman" w:hAnsi="Century Schoolbook" w:cs="Times New Roman"/>
          <w:i/>
          <w:color w:val="7030A0"/>
          <w:sz w:val="16"/>
          <w:szCs w:val="20"/>
          <w:lang w:val="en-GB" w:eastAsia="en-GB"/>
        </w:rPr>
        <w:t xml:space="preserve">, B., </w:t>
      </w:r>
      <w:proofErr w:type="spellStart"/>
      <w:r w:rsidR="007A3902" w:rsidRPr="006B5893">
        <w:rPr>
          <w:rFonts w:ascii="Century Schoolbook" w:eastAsia="Times New Roman" w:hAnsi="Century Schoolbook" w:cs="Times New Roman"/>
          <w:i/>
          <w:color w:val="7030A0"/>
          <w:sz w:val="16"/>
          <w:szCs w:val="20"/>
          <w:lang w:val="en-GB" w:eastAsia="en-GB"/>
        </w:rPr>
        <w:t>Hähnle</w:t>
      </w:r>
      <w:proofErr w:type="spellEnd"/>
      <w:r w:rsidR="007A3902" w:rsidRPr="006B5893">
        <w:rPr>
          <w:rFonts w:ascii="Century Schoolbook" w:eastAsia="Times New Roman" w:hAnsi="Century Schoolbook" w:cs="Times New Roman"/>
          <w:i/>
          <w:color w:val="7030A0"/>
          <w:sz w:val="16"/>
          <w:szCs w:val="20"/>
          <w:lang w:val="en-GB" w:eastAsia="en-GB"/>
        </w:rPr>
        <w:t xml:space="preserve">, R., </w:t>
      </w:r>
      <w:proofErr w:type="spellStart"/>
      <w:r w:rsidR="007A3902" w:rsidRPr="006B5893">
        <w:rPr>
          <w:rFonts w:ascii="Century Schoolbook" w:eastAsia="Times New Roman" w:hAnsi="Century Schoolbook" w:cs="Times New Roman"/>
          <w:i/>
          <w:color w:val="7030A0"/>
          <w:sz w:val="16"/>
          <w:szCs w:val="20"/>
          <w:lang w:val="en-GB" w:eastAsia="en-GB"/>
        </w:rPr>
        <w:t>Rümmer</w:t>
      </w:r>
      <w:proofErr w:type="spellEnd"/>
      <w:r w:rsidR="007A3902" w:rsidRPr="006B5893">
        <w:rPr>
          <w:rFonts w:ascii="Century Schoolbook" w:eastAsia="Times New Roman" w:hAnsi="Century Schoolbook" w:cs="Times New Roman"/>
          <w:i/>
          <w:color w:val="7030A0"/>
          <w:sz w:val="16"/>
          <w:szCs w:val="20"/>
          <w:lang w:val="en-GB" w:eastAsia="en-GB"/>
        </w:rPr>
        <w:t>,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0288"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3C6A18" w:rsidRPr="00DB2D4E" w:rsidRDefault="003C6A18"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3C6A18" w:rsidRDefault="003C6A18"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028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3C6A18" w:rsidRPr="00DB2D4E" w:rsidRDefault="003C6A18"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3C6A18" w:rsidRDefault="003C6A18"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3C6A18" w:rsidRPr="00DB2D4E" w:rsidRDefault="003C6A18"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3C6A18" w:rsidRPr="00DB2D4E" w:rsidRDefault="003C6A18"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5712"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w:t>
      </w:r>
      <w:proofErr w:type="spellStart"/>
      <w:r w:rsidRPr="006B5893">
        <w:rPr>
          <w:lang w:val="en-GB"/>
        </w:rPr>
        <w:t>KeY</w:t>
      </w:r>
      <w:proofErr w:type="spellEnd"/>
      <w:r w:rsidRPr="006B5893">
        <w:rPr>
          <w:lang w:val="en-GB"/>
        </w:rPr>
        <w:t xml:space="preserve"> logic system. </w:t>
      </w:r>
      <w:r>
        <w:rPr>
          <w:lang w:val="en-GB"/>
        </w:rPr>
        <w:t xml:space="preserve">The syntax of </w:t>
      </w:r>
      <w:proofErr w:type="spellStart"/>
      <w:r>
        <w:rPr>
          <w:lang w:val="en-GB"/>
        </w:rPr>
        <w:t>JavaDL</w:t>
      </w:r>
      <w:proofErr w:type="spellEnd"/>
      <w:r>
        <w:rPr>
          <w:lang w:val="en-GB"/>
        </w:rPr>
        <w:t xml:space="preserve">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Pr>
          <w:lang w:val="en-GB"/>
        </w:rPr>
        <w:t>,  and was</w:t>
      </w:r>
      <w:r w:rsidRPr="006B5893">
        <w:rPr>
          <w:lang w:val="en-GB"/>
        </w:rPr>
        <w:t xml:space="preserve"> designed to match the Java type system to reduce the learning curve required when using the tool</w:t>
      </w:r>
      <w:r>
        <w:rPr>
          <w:lang w:val="en-GB"/>
        </w:rPr>
        <w:t xml:space="preserve">. As discussed earlier, </w:t>
      </w:r>
      <w:proofErr w:type="spellStart"/>
      <w:r>
        <w:rPr>
          <w:lang w:val="en-GB"/>
        </w:rPr>
        <w:t>JavaDL</w:t>
      </w:r>
      <w:proofErr w:type="spellEnd"/>
      <w:r>
        <w:rPr>
          <w:lang w:val="en-GB"/>
        </w:rPr>
        <w:t xml:space="preserve"> uses a </w:t>
      </w:r>
      <w:proofErr w:type="spellStart"/>
      <w:r>
        <w:rPr>
          <w:lang w:val="en-GB"/>
        </w:rPr>
        <w:t>Kripke</w:t>
      </w:r>
      <w:proofErr w:type="spellEnd"/>
      <w:r>
        <w:rPr>
          <w:lang w:val="en-GB"/>
        </w:rPr>
        <w:t xml:space="preserve"> structure to evaluate formulas to determine valid paths and models. </w:t>
      </w:r>
      <w:proofErr w:type="spellStart"/>
      <w:r>
        <w:rPr>
          <w:lang w:val="en-GB"/>
        </w:rPr>
        <w:t>JavaDL</w:t>
      </w:r>
      <w:proofErr w:type="spellEnd"/>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w:t>
      </w:r>
      <w:proofErr w:type="spellStart"/>
      <w:r w:rsidRPr="006B5893">
        <w:rPr>
          <w:lang w:val="en-GB"/>
        </w:rPr>
        <w:t>KeY</w:t>
      </w:r>
      <w:proofErr w:type="spellEnd"/>
      <w:r w:rsidRPr="006B5893">
        <w:rPr>
          <w:lang w:val="en-GB"/>
        </w:rPr>
        <w:t xml:space="preserve"> tool simplifying them to apply to formulas.</w:t>
      </w:r>
      <w:r>
        <w:rPr>
          <w:lang w:val="en-GB"/>
        </w:rPr>
        <w:t xml:space="preserve"> However, as </w:t>
      </w:r>
      <w:proofErr w:type="spellStart"/>
      <w:r>
        <w:rPr>
          <w:lang w:val="en-GB"/>
        </w:rPr>
        <w:t>JavaDL</w:t>
      </w:r>
      <w:proofErr w:type="spellEnd"/>
      <w:r>
        <w:rPr>
          <w:lang w:val="en-GB"/>
        </w:rPr>
        <w:t xml:space="preserve"> uses first-order arithmetic when determining validity of a path, it results in the </w:t>
      </w:r>
      <w:proofErr w:type="spellStart"/>
      <w:r>
        <w:rPr>
          <w:lang w:val="en-GB"/>
        </w:rPr>
        <w:t>JavaDL</w:t>
      </w:r>
      <w:proofErr w:type="spellEnd"/>
      <w:r>
        <w:rPr>
          <w:lang w:val="en-GB"/>
        </w:rPr>
        <w:t xml:space="preserve">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w:t>
      </w:r>
      <w:proofErr w:type="spellStart"/>
      <w:r>
        <w:rPr>
          <w:lang w:val="en-GB"/>
        </w:rPr>
        <w:t>KeY</w:t>
      </w:r>
      <w:proofErr w:type="spellEnd"/>
      <w:r>
        <w:rPr>
          <w:lang w:val="en-GB"/>
        </w:rPr>
        <w:t xml:space="preserve"> java programs are translated into proof obligations in </w:t>
      </w:r>
      <w:proofErr w:type="spellStart"/>
      <w:r>
        <w:rPr>
          <w:lang w:val="en-GB"/>
        </w:rPr>
        <w:t>JavaDL</w:t>
      </w:r>
      <w:proofErr w:type="spellEnd"/>
      <w:r>
        <w:rPr>
          <w:lang w:val="en-GB"/>
        </w:rPr>
        <w:t xml:space="preserve"> before this is further refined to a </w:t>
      </w:r>
      <w:proofErr w:type="spellStart"/>
      <w:r>
        <w:rPr>
          <w:lang w:val="en-GB"/>
        </w:rPr>
        <w:t>taclet</w:t>
      </w:r>
      <w:proofErr w:type="spellEnd"/>
      <w:r>
        <w:rPr>
          <w:lang w:val="en-GB"/>
        </w:rPr>
        <w:t xml:space="preserve"> language for application of proof rules. </w:t>
      </w:r>
      <w:proofErr w:type="spellStart"/>
      <w:r>
        <w:rPr>
          <w:lang w:val="en-GB"/>
        </w:rPr>
        <w:t>Taclets</w:t>
      </w:r>
      <w:proofErr w:type="spellEnd"/>
      <w:r>
        <w:rPr>
          <w:lang w:val="en-GB"/>
        </w:rPr>
        <w:t xml:space="preserve"> are a theory formalization language representing the first-order predicate logic and dynamic logic used in programs, </w:t>
      </w:r>
      <w:r w:rsidRPr="00C11173">
        <w:rPr>
          <w:highlight w:val="green"/>
          <w:lang w:val="en-GB"/>
        </w:rPr>
        <w:t xml:space="preserve">as one logical sequent calculus that is used by </w:t>
      </w:r>
      <w:proofErr w:type="spellStart"/>
      <w:r w:rsidRPr="00C11173">
        <w:rPr>
          <w:highlight w:val="green"/>
          <w:lang w:val="en-GB"/>
        </w:rPr>
        <w:t>KeY</w:t>
      </w:r>
      <w:proofErr w:type="spellEnd"/>
      <w:r w:rsidRPr="00C11173">
        <w:rPr>
          <w:highlight w:val="green"/>
          <w:lang w:val="en-GB"/>
        </w:rPr>
        <w:t xml:space="preserve"> to build the interactive prover</w:t>
      </w:r>
      <w:r>
        <w:rPr>
          <w:lang w:val="en-GB"/>
        </w:rPr>
        <w:t xml:space="preserve">. The rules available for this new formula cover nearly all the rules used in both first-order predicate logic and dynamic logic, which enables </w:t>
      </w:r>
      <w:proofErr w:type="spellStart"/>
      <w:r>
        <w:rPr>
          <w:lang w:val="en-GB"/>
        </w:rPr>
        <w:t>KeY</w:t>
      </w:r>
      <w:proofErr w:type="spellEnd"/>
      <w:r>
        <w:rPr>
          <w:lang w:val="en-GB"/>
        </w:rPr>
        <w:t xml:space="preserve"> to create proof strategies that can be applied during proof automation. The </w:t>
      </w:r>
      <w:proofErr w:type="spellStart"/>
      <w:r>
        <w:rPr>
          <w:lang w:val="en-GB"/>
        </w:rPr>
        <w:t>taclet</w:t>
      </w:r>
      <w:proofErr w:type="spellEnd"/>
      <w:r>
        <w:rPr>
          <w:lang w:val="en-GB"/>
        </w:rPr>
        <w:t xml:space="preserve">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w:t>
      </w:r>
      <w:proofErr w:type="spellStart"/>
      <w:r w:rsidRPr="006B5893">
        <w:rPr>
          <w:highlight w:val="yellow"/>
          <w:lang w:val="en-GB"/>
        </w:rPr>
        <w:t>KeY</w:t>
      </w:r>
      <w:proofErr w:type="spellEnd"/>
      <w:r w:rsidRPr="006B5893">
        <w:rPr>
          <w:highlight w:val="yellow"/>
          <w:lang w:val="en-GB"/>
        </w:rPr>
        <w:t xml:space="preserve">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w:t>
      </w:r>
      <w:proofErr w:type="spellStart"/>
      <w:r>
        <w:rPr>
          <w:lang w:val="en-GB"/>
        </w:rPr>
        <w:t>KeY</w:t>
      </w:r>
      <w:proofErr w:type="spellEnd"/>
      <w:r>
        <w:rPr>
          <w:lang w:val="en-GB"/>
        </w:rPr>
        <w:t xml:space="preserve">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w:t>
      </w:r>
      <w:proofErr w:type="spellStart"/>
      <w:r w:rsidR="000D64FD" w:rsidRPr="000D64FD">
        <w:rPr>
          <w:i/>
          <w:lang w:val="en-GB"/>
        </w:rPr>
        <w:t>seq</w:t>
      </w:r>
      <w:proofErr w:type="spellEnd"/>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 xml:space="preserve">to deal with abstract datatypes such as Lists and provides certain libraries, for example </w:t>
      </w:r>
      <w:proofErr w:type="spellStart"/>
      <w:r w:rsidR="000A18B5">
        <w:rPr>
          <w:lang w:val="en-GB"/>
        </w:rPr>
        <w:t>seqLen</w:t>
      </w:r>
      <w:proofErr w:type="spellEnd"/>
      <w:r w:rsidR="000A18B5">
        <w:rPr>
          <w:lang w:val="en-GB"/>
        </w:rPr>
        <w:t>(x)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xml:space="preserve">, and the extended version of JML that </w:t>
      </w:r>
      <w:proofErr w:type="spellStart"/>
      <w:r w:rsidR="00A91085">
        <w:rPr>
          <w:lang w:val="en-GB"/>
        </w:rPr>
        <w:t>KeY</w:t>
      </w:r>
      <w:proofErr w:type="spellEnd"/>
      <w:r w:rsidR="00A91085">
        <w:rPr>
          <w:lang w:val="en-GB"/>
        </w:rPr>
        <w:t xml:space="preserve"> employs,</w:t>
      </w:r>
      <w:r w:rsidR="005D0284">
        <w:rPr>
          <w:lang w:val="en-GB"/>
        </w:rPr>
        <w:t xml:space="preserve"> provides a far greater range of proof obligations that can be generated by the </w:t>
      </w:r>
      <w:proofErr w:type="spellStart"/>
      <w:r w:rsidR="005D0284">
        <w:rPr>
          <w:lang w:val="en-GB"/>
        </w:rPr>
        <w:t>KeY</w:t>
      </w:r>
      <w:proofErr w:type="spellEnd"/>
      <w:r w:rsidR="005D0284">
        <w:rPr>
          <w:lang w:val="en-GB"/>
        </w:rPr>
        <w:t xml:space="preserve">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w:t>
      </w:r>
      <w:proofErr w:type="spellStart"/>
      <w:r w:rsidR="00DA5312">
        <w:rPr>
          <w:lang w:val="en-GB"/>
        </w:rPr>
        <w:t>JavaDL</w:t>
      </w:r>
      <w:proofErr w:type="spellEnd"/>
      <w:r w:rsidR="00DA5312">
        <w:rPr>
          <w:lang w:val="en-GB"/>
        </w:rPr>
        <w:t>,</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w:t>
      </w:r>
      <w:proofErr w:type="spellStart"/>
      <w:r w:rsidR="00747FD4" w:rsidRPr="00DB2D4E">
        <w:rPr>
          <w:rFonts w:ascii="Century Schoolbook" w:eastAsia="Times New Roman" w:hAnsi="Century Schoolbook" w:cs="Times New Roman"/>
          <w:i/>
          <w:color w:val="7030A0"/>
          <w:sz w:val="16"/>
          <w:szCs w:val="16"/>
          <w:lang w:val="en-GB" w:eastAsia="en-GB"/>
        </w:rPr>
        <w:t>Ahrendt</w:t>
      </w:r>
      <w:proofErr w:type="spellEnd"/>
      <w:r w:rsidR="00747FD4" w:rsidRPr="00DB2D4E">
        <w:rPr>
          <w:rFonts w:ascii="Century Schoolbook" w:eastAsia="Times New Roman" w:hAnsi="Century Schoolbook" w:cs="Times New Roman"/>
          <w:i/>
          <w:color w:val="7030A0"/>
          <w:sz w:val="16"/>
          <w:szCs w:val="16"/>
          <w:lang w:val="en-GB" w:eastAsia="en-GB"/>
        </w:rPr>
        <w:t xml:space="preserve">, W., </w:t>
      </w:r>
      <w:proofErr w:type="spellStart"/>
      <w:r w:rsidR="00747FD4" w:rsidRPr="00DB2D4E">
        <w:rPr>
          <w:rFonts w:ascii="Century Schoolbook" w:eastAsia="Times New Roman" w:hAnsi="Century Schoolbook" w:cs="Times New Roman"/>
          <w:i/>
          <w:color w:val="7030A0"/>
          <w:sz w:val="16"/>
          <w:szCs w:val="16"/>
          <w:lang w:val="en-GB" w:eastAsia="en-GB"/>
        </w:rPr>
        <w:t>Beckert</w:t>
      </w:r>
      <w:proofErr w:type="spellEnd"/>
      <w:r w:rsidR="00747FD4" w:rsidRPr="00DB2D4E">
        <w:rPr>
          <w:rFonts w:ascii="Century Schoolbook" w:eastAsia="Times New Roman" w:hAnsi="Century Schoolbook" w:cs="Times New Roman"/>
          <w:i/>
          <w:color w:val="7030A0"/>
          <w:sz w:val="16"/>
          <w:szCs w:val="16"/>
          <w:lang w:val="en-GB" w:eastAsia="en-GB"/>
        </w:rPr>
        <w:t xml:space="preserve">, B., </w:t>
      </w:r>
      <w:proofErr w:type="spellStart"/>
      <w:r w:rsidR="00747FD4" w:rsidRPr="00DB2D4E">
        <w:rPr>
          <w:rFonts w:ascii="Century Schoolbook" w:eastAsia="Times New Roman" w:hAnsi="Century Schoolbook" w:cs="Times New Roman"/>
          <w:i/>
          <w:color w:val="7030A0"/>
          <w:sz w:val="16"/>
          <w:szCs w:val="16"/>
          <w:lang w:val="en-GB" w:eastAsia="en-GB"/>
        </w:rPr>
        <w:t>Bubel</w:t>
      </w:r>
      <w:proofErr w:type="spellEnd"/>
      <w:r w:rsidR="00747FD4" w:rsidRPr="00DB2D4E">
        <w:rPr>
          <w:rFonts w:ascii="Century Schoolbook" w:eastAsia="Times New Roman" w:hAnsi="Century Schoolbook" w:cs="Times New Roman"/>
          <w:i/>
          <w:color w:val="7030A0"/>
          <w:sz w:val="16"/>
          <w:szCs w:val="16"/>
          <w:lang w:val="en-GB" w:eastAsia="en-GB"/>
        </w:rPr>
        <w:t xml:space="preserve">, R., </w:t>
      </w:r>
      <w:proofErr w:type="spellStart"/>
      <w:r w:rsidR="00747FD4" w:rsidRPr="00DB2D4E">
        <w:rPr>
          <w:rFonts w:ascii="Century Schoolbook" w:eastAsia="Times New Roman" w:hAnsi="Century Schoolbook" w:cs="Times New Roman"/>
          <w:i/>
          <w:color w:val="7030A0"/>
          <w:sz w:val="16"/>
          <w:szCs w:val="16"/>
          <w:lang w:val="en-GB" w:eastAsia="en-GB"/>
        </w:rPr>
        <w:t>Hähnle</w:t>
      </w:r>
      <w:proofErr w:type="spellEnd"/>
      <w:r w:rsidR="00747FD4"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747FD4" w:rsidRPr="00DB2D4E">
        <w:rPr>
          <w:rFonts w:ascii="Century Schoolbook" w:eastAsia="Times New Roman" w:hAnsi="Century Schoolbook" w:cs="Times New Roman"/>
          <w:i/>
          <w:color w:val="7030A0"/>
          <w:sz w:val="16"/>
          <w:szCs w:val="16"/>
          <w:lang w:val="en-GB" w:eastAsia="en-GB"/>
        </w:rPr>
        <w:t>Ulbrich</w:t>
      </w:r>
      <w:proofErr w:type="spellEnd"/>
      <w:r w:rsidR="00747FD4" w:rsidRPr="00DB2D4E">
        <w:rPr>
          <w:rFonts w:ascii="Century Schoolbook" w:eastAsia="Times New Roman" w:hAnsi="Century Schoolbook" w:cs="Times New Roman"/>
          <w:i/>
          <w:color w:val="7030A0"/>
          <w:sz w:val="16"/>
          <w:szCs w:val="16"/>
          <w:lang w:val="en-GB" w:eastAsia="en-GB"/>
        </w:rPr>
        <w:t>, M. (2016))</w:t>
      </w:r>
      <w:r w:rsidR="00747FD4">
        <w:rPr>
          <w:sz w:val="16"/>
          <w:szCs w:val="16"/>
          <w:lang w:val="en-GB"/>
        </w:rPr>
        <w:t>.</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w:t>
      </w:r>
      <w:proofErr w:type="spellStart"/>
      <w:r w:rsidRPr="006B5893">
        <w:rPr>
          <w:lang w:val="en-GB"/>
        </w:rPr>
        <w:t>KeY</w:t>
      </w:r>
      <w:proofErr w:type="spellEnd"/>
      <w:r w:rsidRPr="006B5893">
        <w:rPr>
          <w:lang w:val="en-GB"/>
        </w:rPr>
        <w:t xml:space="preserve">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w:t>
      </w:r>
      <w:proofErr w:type="spellStart"/>
      <w:r w:rsidRPr="006B5893">
        <w:rPr>
          <w:lang w:val="en-GB"/>
        </w:rPr>
        <w:t>KeY</w:t>
      </w:r>
      <w:proofErr w:type="spellEnd"/>
      <w:r w:rsidRPr="006B5893">
        <w:rPr>
          <w:lang w:val="en-GB"/>
        </w:rPr>
        <w:t xml:space="preserve">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If a SMT solver fails to provide a complete proof for a certain section of the code; the user can use the </w:t>
      </w:r>
      <w:proofErr w:type="spellStart"/>
      <w:r w:rsidRPr="006B5893">
        <w:rPr>
          <w:lang w:val="en-GB"/>
        </w:rPr>
        <w:t>KeY</w:t>
      </w:r>
      <w:proofErr w:type="spellEnd"/>
      <w:r w:rsidRPr="006B5893">
        <w:rPr>
          <w:lang w:val="en-GB"/>
        </w:rPr>
        <w:t xml:space="preserve"> IDE to select a different SMT Solver for that specific section, </w:t>
      </w:r>
      <w:proofErr w:type="spellStart"/>
      <w:r w:rsidRPr="006B5893">
        <w:rPr>
          <w:lang w:val="en-GB"/>
        </w:rPr>
        <w:t>e.g</w:t>
      </w:r>
      <w:proofErr w:type="spellEnd"/>
      <w:r w:rsidRPr="006B5893">
        <w:rPr>
          <w:lang w:val="en-GB"/>
        </w:rPr>
        <w:t xml:space="preserve"> Alt-Ergo is better for arithmetical proofs than z3. The proof strategies employed by the </w:t>
      </w:r>
      <w:proofErr w:type="spellStart"/>
      <w:r w:rsidRPr="006B5893">
        <w:rPr>
          <w:lang w:val="en-GB"/>
        </w:rPr>
        <w:t>KeY</w:t>
      </w:r>
      <w:proofErr w:type="spellEnd"/>
      <w:r w:rsidRPr="006B5893">
        <w:rPr>
          <w:lang w:val="en-GB"/>
        </w:rPr>
        <w:t xml:space="preserve"> automated verification tool ‘</w:t>
      </w:r>
      <w:r w:rsidRPr="006B5893">
        <w:rPr>
          <w:i/>
          <w:color w:val="00B050"/>
          <w:lang w:val="en-GB"/>
        </w:rPr>
        <w:t xml:space="preserve">provides compound interaction steps combine the application of several basic </w:t>
      </w:r>
      <w:proofErr w:type="spellStart"/>
      <w:r w:rsidRPr="006B5893">
        <w:rPr>
          <w:i/>
          <w:color w:val="00B050"/>
          <w:lang w:val="en-GB"/>
        </w:rPr>
        <w:t>deductionsteps</w:t>
      </w:r>
      <w:proofErr w:type="spellEnd"/>
      <w:r w:rsidRPr="006B5893">
        <w:rPr>
          <w:i/>
          <w:color w:val="00B050"/>
          <w:lang w:val="en-GB"/>
        </w:rPr>
        <w:t xml:space="preserve">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w:t>
      </w:r>
      <w:proofErr w:type="spellStart"/>
      <w:r w:rsidRPr="006B5893">
        <w:rPr>
          <w:lang w:val="en-GB"/>
        </w:rPr>
        <w:t>KeY</w:t>
      </w:r>
      <w:proofErr w:type="spellEnd"/>
      <w:r w:rsidRPr="006B5893">
        <w:rPr>
          <w:lang w:val="en-GB"/>
        </w:rPr>
        <w:t xml:space="preserve">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w:t>
      </w:r>
      <w:proofErr w:type="spellStart"/>
      <w:r w:rsidRPr="006B5893">
        <w:rPr>
          <w:lang w:val="en-GB"/>
        </w:rPr>
        <w:t>KeY</w:t>
      </w:r>
      <w:proofErr w:type="spellEnd"/>
      <w:r w:rsidRPr="006B5893">
        <w:rPr>
          <w:lang w:val="en-GB"/>
        </w:rPr>
        <w:t xml:space="preserve">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00B41E2A">
        <w:rPr>
          <w:lang w:val="en-GB"/>
        </w:rPr>
        <w:t xml:space="preserve"> by introducing a </w:t>
      </w:r>
      <w:r w:rsidR="00C11173">
        <w:rPr>
          <w:lang w:val="en-GB"/>
        </w:rPr>
        <w:t>termination</w:t>
      </w:r>
      <w:r w:rsidR="00B41E2A">
        <w:rPr>
          <w:lang w:val="en-GB"/>
        </w:rPr>
        <w:t xml:space="preserve"> witness variable that uses the keyword ‘</w:t>
      </w:r>
      <w:proofErr w:type="spellStart"/>
      <w:r w:rsidR="00B41E2A">
        <w:rPr>
          <w:lang w:val="en-GB"/>
        </w:rPr>
        <w:t>measured_by</w:t>
      </w:r>
      <w:proofErr w:type="spellEnd"/>
      <w:r w:rsidR="00B41E2A">
        <w:rPr>
          <w:lang w:val="en-GB"/>
        </w:rPr>
        <w:t>’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w:t>
      </w:r>
      <w:proofErr w:type="spellStart"/>
      <w:r w:rsidR="008A691F" w:rsidRPr="006B5893">
        <w:rPr>
          <w:rFonts w:ascii="Century Schoolbook" w:eastAsia="Times New Roman" w:hAnsi="Century Schoolbook" w:cs="Times New Roman"/>
          <w:i/>
          <w:color w:val="7030A0"/>
          <w:sz w:val="16"/>
          <w:szCs w:val="20"/>
          <w:lang w:val="en-GB" w:eastAsia="en-GB"/>
        </w:rPr>
        <w:t>Ahrendt</w:t>
      </w:r>
      <w:proofErr w:type="spellEnd"/>
      <w:r w:rsidR="008A691F" w:rsidRPr="006B5893">
        <w:rPr>
          <w:rFonts w:ascii="Century Schoolbook" w:eastAsia="Times New Roman" w:hAnsi="Century Schoolbook" w:cs="Times New Roman"/>
          <w:i/>
          <w:color w:val="7030A0"/>
          <w:sz w:val="16"/>
          <w:szCs w:val="20"/>
          <w:lang w:val="en-GB" w:eastAsia="en-GB"/>
        </w:rPr>
        <w:t xml:space="preserve">, W., </w:t>
      </w:r>
      <w:proofErr w:type="spellStart"/>
      <w:r w:rsidR="008A691F" w:rsidRPr="006B5893">
        <w:rPr>
          <w:rFonts w:ascii="Century Schoolbook" w:eastAsia="Times New Roman" w:hAnsi="Century Schoolbook" w:cs="Times New Roman"/>
          <w:i/>
          <w:color w:val="7030A0"/>
          <w:sz w:val="16"/>
          <w:szCs w:val="20"/>
          <w:lang w:val="en-GB" w:eastAsia="en-GB"/>
        </w:rPr>
        <w:t>Beckert</w:t>
      </w:r>
      <w:proofErr w:type="spellEnd"/>
      <w:r w:rsidR="008A691F" w:rsidRPr="006B5893">
        <w:rPr>
          <w:rFonts w:ascii="Century Schoolbook" w:eastAsia="Times New Roman" w:hAnsi="Century Schoolbook" w:cs="Times New Roman"/>
          <w:i/>
          <w:color w:val="7030A0"/>
          <w:sz w:val="16"/>
          <w:szCs w:val="20"/>
          <w:lang w:val="en-GB" w:eastAsia="en-GB"/>
        </w:rPr>
        <w:t xml:space="preserve">, B., </w:t>
      </w:r>
      <w:proofErr w:type="spellStart"/>
      <w:r w:rsidR="008A691F" w:rsidRPr="006B5893">
        <w:rPr>
          <w:rFonts w:ascii="Century Schoolbook" w:eastAsia="Times New Roman" w:hAnsi="Century Schoolbook" w:cs="Times New Roman"/>
          <w:i/>
          <w:color w:val="7030A0"/>
          <w:sz w:val="16"/>
          <w:szCs w:val="20"/>
          <w:lang w:val="en-GB" w:eastAsia="en-GB"/>
        </w:rPr>
        <w:t>Bubel</w:t>
      </w:r>
      <w:proofErr w:type="spellEnd"/>
      <w:r w:rsidR="008A691F" w:rsidRPr="006B5893">
        <w:rPr>
          <w:rFonts w:ascii="Century Schoolbook" w:eastAsia="Times New Roman" w:hAnsi="Century Schoolbook" w:cs="Times New Roman"/>
          <w:i/>
          <w:color w:val="7030A0"/>
          <w:sz w:val="16"/>
          <w:szCs w:val="20"/>
          <w:lang w:val="en-GB" w:eastAsia="en-GB"/>
        </w:rPr>
        <w:t xml:space="preserve">, R., </w:t>
      </w:r>
      <w:proofErr w:type="spellStart"/>
      <w:r w:rsidR="008A691F" w:rsidRPr="006B5893">
        <w:rPr>
          <w:rFonts w:ascii="Century Schoolbook" w:eastAsia="Times New Roman" w:hAnsi="Century Schoolbook" w:cs="Times New Roman"/>
          <w:i/>
          <w:color w:val="7030A0"/>
          <w:sz w:val="16"/>
          <w:szCs w:val="20"/>
          <w:lang w:val="en-GB" w:eastAsia="en-GB"/>
        </w:rPr>
        <w:t>Hähnle</w:t>
      </w:r>
      <w:proofErr w:type="spellEnd"/>
      <w:r w:rsidR="008A691F"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8A691F" w:rsidRPr="006B5893">
        <w:rPr>
          <w:rFonts w:ascii="Century Schoolbook" w:eastAsia="Times New Roman" w:hAnsi="Century Schoolbook" w:cs="Times New Roman"/>
          <w:i/>
          <w:color w:val="7030A0"/>
          <w:sz w:val="16"/>
          <w:szCs w:val="20"/>
          <w:lang w:val="en-GB" w:eastAsia="en-GB"/>
        </w:rPr>
        <w:t>Ulbrich</w:t>
      </w:r>
      <w:proofErr w:type="spellEnd"/>
      <w:r w:rsidR="008A691F" w:rsidRPr="006B5893">
        <w:rPr>
          <w:rFonts w:ascii="Century Schoolbook" w:eastAsia="Times New Roman" w:hAnsi="Century Schoolbook" w:cs="Times New Roman"/>
          <w:i/>
          <w:color w:val="7030A0"/>
          <w:sz w:val="16"/>
          <w:szCs w:val="20"/>
          <w:lang w:val="en-GB" w:eastAsia="en-GB"/>
        </w:rPr>
        <w:t>, M. (2016))</w:t>
      </w:r>
      <w:r w:rsidR="004E4967">
        <w:rPr>
          <w:lang w:val="en-GB"/>
        </w:rPr>
        <w:t>.</w:t>
      </w:r>
    </w:p>
    <w:p w:rsidR="00AD100C" w:rsidRDefault="00694B22">
      <w:pPr>
        <w:rPr>
          <w:lang w:val="en-GB"/>
        </w:rPr>
      </w:pPr>
      <w:r w:rsidRPr="006B5893">
        <w:rPr>
          <w:lang w:val="en-GB"/>
        </w:rPr>
        <w:t xml:space="preserve">The construction of proofs in </w:t>
      </w:r>
      <w:proofErr w:type="spellStart"/>
      <w:r w:rsidRPr="006B5893">
        <w:rPr>
          <w:lang w:val="en-GB"/>
        </w:rPr>
        <w:t>KeY</w:t>
      </w:r>
      <w:proofErr w:type="spellEnd"/>
      <w:r w:rsidRPr="006B5893">
        <w:rPr>
          <w:lang w:val="en-GB"/>
        </w:rPr>
        <w:t xml:space="preserve">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w:t>
      </w:r>
      <w:proofErr w:type="spellStart"/>
      <w:r w:rsidRPr="006B5893">
        <w:rPr>
          <w:lang w:val="en-GB"/>
        </w:rPr>
        <w:t>taclet</w:t>
      </w:r>
      <w:proofErr w:type="spellEnd"/>
      <w:r w:rsidRPr="006B5893">
        <w:rPr>
          <w:lang w:val="en-GB"/>
        </w:rPr>
        <w:t xml:space="preserve">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w:t>
      </w:r>
      <w:r w:rsidRPr="006B5893">
        <w:rPr>
          <w:color w:val="00B050"/>
          <w:lang w:val="en-GB"/>
        </w:rPr>
        <w:t xml:space="preserve"> ‘</w:t>
      </w:r>
      <w:proofErr w:type="spellStart"/>
      <w:r w:rsidRPr="006B5893">
        <w:rPr>
          <w:i/>
          <w:color w:val="00B050"/>
          <w:lang w:val="en-GB"/>
        </w:rPr>
        <w:t>Taclets</w:t>
      </w:r>
      <w:proofErr w:type="spellEnd"/>
      <w:r w:rsidRPr="006B5893">
        <w:rPr>
          <w:i/>
          <w:color w:val="00B050"/>
          <w:lang w:val="en-GB"/>
        </w:rPr>
        <w:t xml:space="preserve">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507E0">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w:t>
      </w:r>
      <w:proofErr w:type="spellStart"/>
      <w:r w:rsidR="00694B22" w:rsidRPr="006B5893">
        <w:rPr>
          <w:rFonts w:ascii="Century Schoolbook" w:eastAsia="Times New Roman" w:hAnsi="Century Schoolbook" w:cs="Times New Roman"/>
          <w:i/>
          <w:color w:val="7030A0"/>
          <w:sz w:val="16"/>
          <w:szCs w:val="20"/>
          <w:lang w:val="en-GB" w:eastAsia="en-GB"/>
        </w:rPr>
        <w:t>Ahrendt</w:t>
      </w:r>
      <w:proofErr w:type="spellEnd"/>
      <w:r w:rsidR="00694B22" w:rsidRPr="006B5893">
        <w:rPr>
          <w:rFonts w:ascii="Century Schoolbook" w:eastAsia="Times New Roman" w:hAnsi="Century Schoolbook" w:cs="Times New Roman"/>
          <w:i/>
          <w:color w:val="7030A0"/>
          <w:sz w:val="16"/>
          <w:szCs w:val="20"/>
          <w:lang w:val="en-GB" w:eastAsia="en-GB"/>
        </w:rPr>
        <w:t xml:space="preserve">, W., </w:t>
      </w:r>
      <w:proofErr w:type="spellStart"/>
      <w:r w:rsidR="00694B22" w:rsidRPr="006B5893">
        <w:rPr>
          <w:rFonts w:ascii="Century Schoolbook" w:eastAsia="Times New Roman" w:hAnsi="Century Schoolbook" w:cs="Times New Roman"/>
          <w:i/>
          <w:color w:val="7030A0"/>
          <w:sz w:val="16"/>
          <w:szCs w:val="20"/>
          <w:lang w:val="en-GB" w:eastAsia="en-GB"/>
        </w:rPr>
        <w:t>Beckert</w:t>
      </w:r>
      <w:proofErr w:type="spellEnd"/>
      <w:r w:rsidR="00694B22" w:rsidRPr="006B5893">
        <w:rPr>
          <w:rFonts w:ascii="Century Schoolbook" w:eastAsia="Times New Roman" w:hAnsi="Century Schoolbook" w:cs="Times New Roman"/>
          <w:i/>
          <w:color w:val="7030A0"/>
          <w:sz w:val="16"/>
          <w:szCs w:val="20"/>
          <w:lang w:val="en-GB" w:eastAsia="en-GB"/>
        </w:rPr>
        <w:t xml:space="preserve">, B., </w:t>
      </w:r>
      <w:proofErr w:type="spellStart"/>
      <w:r w:rsidR="00694B22" w:rsidRPr="006B5893">
        <w:rPr>
          <w:rFonts w:ascii="Century Schoolbook" w:eastAsia="Times New Roman" w:hAnsi="Century Schoolbook" w:cs="Times New Roman"/>
          <w:i/>
          <w:color w:val="7030A0"/>
          <w:sz w:val="16"/>
          <w:szCs w:val="20"/>
          <w:lang w:val="en-GB" w:eastAsia="en-GB"/>
        </w:rPr>
        <w:t>Bubel</w:t>
      </w:r>
      <w:proofErr w:type="spellEnd"/>
      <w:r w:rsidR="00694B22" w:rsidRPr="006B5893">
        <w:rPr>
          <w:rFonts w:ascii="Century Schoolbook" w:eastAsia="Times New Roman" w:hAnsi="Century Schoolbook" w:cs="Times New Roman"/>
          <w:i/>
          <w:color w:val="7030A0"/>
          <w:sz w:val="16"/>
          <w:szCs w:val="20"/>
          <w:lang w:val="en-GB" w:eastAsia="en-GB"/>
        </w:rPr>
        <w:t xml:space="preserve">, R., </w:t>
      </w:r>
      <w:proofErr w:type="spellStart"/>
      <w:r w:rsidR="00694B22" w:rsidRPr="006B5893">
        <w:rPr>
          <w:rFonts w:ascii="Century Schoolbook" w:eastAsia="Times New Roman" w:hAnsi="Century Schoolbook" w:cs="Times New Roman"/>
          <w:i/>
          <w:color w:val="7030A0"/>
          <w:sz w:val="16"/>
          <w:szCs w:val="20"/>
          <w:lang w:val="en-GB" w:eastAsia="en-GB"/>
        </w:rPr>
        <w:t>Hähnle</w:t>
      </w:r>
      <w:proofErr w:type="spellEnd"/>
      <w:r w:rsidR="00694B22"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694B22" w:rsidRPr="006B5893">
        <w:rPr>
          <w:rFonts w:ascii="Century Schoolbook" w:eastAsia="Times New Roman" w:hAnsi="Century Schoolbook" w:cs="Times New Roman"/>
          <w:i/>
          <w:color w:val="7030A0"/>
          <w:sz w:val="16"/>
          <w:szCs w:val="20"/>
          <w:lang w:val="en-GB" w:eastAsia="en-GB"/>
        </w:rPr>
        <w:t>Ulbrich</w:t>
      </w:r>
      <w:proofErr w:type="spellEnd"/>
      <w:r w:rsidR="00694B22" w:rsidRPr="006B5893">
        <w:rPr>
          <w:rFonts w:ascii="Century Schoolbook" w:eastAsia="Times New Roman" w:hAnsi="Century Schoolbook" w:cs="Times New Roman"/>
          <w:i/>
          <w:color w:val="7030A0"/>
          <w:sz w:val="16"/>
          <w:szCs w:val="20"/>
          <w:lang w:val="en-GB" w:eastAsia="en-GB"/>
        </w:rPr>
        <w:t>,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 xml:space="preserve">The two processes combined (syntactic updates and case distinctions) are the essence of symbolic execution and work for normal Java statements but require further details, </w:t>
      </w:r>
      <w:proofErr w:type="spellStart"/>
      <w:r w:rsidRPr="006B5893">
        <w:rPr>
          <w:lang w:val="en-GB"/>
        </w:rPr>
        <w:t>loop_invariants</w:t>
      </w:r>
      <w:proofErr w:type="spellEnd"/>
      <w:r w:rsidRPr="006B5893">
        <w:rPr>
          <w:lang w:val="en-GB"/>
        </w:rPr>
        <w:t xml:space="preserve">, when dealing with loops as the unwinding process would be unbounded resulting in continuous </w:t>
      </w:r>
      <w:proofErr w:type="spellStart"/>
      <w:r w:rsidRPr="006B5893">
        <w:rPr>
          <w:lang w:val="en-GB"/>
        </w:rPr>
        <w:t>interations</w:t>
      </w:r>
      <w:proofErr w:type="spellEnd"/>
      <w:r w:rsidRPr="006B5893">
        <w:rPr>
          <w:lang w:val="en-GB"/>
        </w:rPr>
        <w:t>.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1224" w:name="_Toc516764661"/>
      <w:r>
        <w:lastRenderedPageBreak/>
        <w:t xml:space="preserve">3.3 </w:t>
      </w:r>
      <w:r>
        <w:tab/>
      </w:r>
      <w:proofErr w:type="spellStart"/>
      <w:r w:rsidR="006B27F4" w:rsidRPr="006B27F4">
        <w:t>OpenJML</w:t>
      </w:r>
      <w:proofErr w:type="spellEnd"/>
      <w:r w:rsidR="006B27F4" w:rsidRPr="006B27F4">
        <w:t xml:space="preserve"> Verification Tool</w:t>
      </w:r>
      <w:bookmarkEnd w:id="1224"/>
    </w:p>
    <w:p w:rsidR="00971570" w:rsidRDefault="00163D51" w:rsidP="0082464D">
      <w:pPr>
        <w:rPr>
          <w:lang w:val="en-GB"/>
        </w:rPr>
      </w:pPr>
      <w:proofErr w:type="spellStart"/>
      <w:r>
        <w:rPr>
          <w:lang w:val="en-GB"/>
        </w:rPr>
        <w:t>OpenJML</w:t>
      </w:r>
      <w:proofErr w:type="spellEnd"/>
      <w:r>
        <w:rPr>
          <w:lang w:val="en-GB"/>
        </w:rPr>
        <w:t xml:space="preserve">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 xml:space="preserve">It was created in 2009 by David R. </w:t>
      </w:r>
      <w:proofErr w:type="spellStart"/>
      <w:r w:rsidR="003768A6">
        <w:rPr>
          <w:lang w:val="en-GB"/>
        </w:rPr>
        <w:t>Cok</w:t>
      </w:r>
      <w:proofErr w:type="spellEnd"/>
      <w:r w:rsidR="003768A6">
        <w:rPr>
          <w:lang w:val="en-GB"/>
        </w:rPr>
        <w:t xml:space="preserve"> as an ‘</w:t>
      </w:r>
      <w:r w:rsidR="003768A6" w:rsidRPr="003768A6">
        <w:rPr>
          <w:i/>
          <w:color w:val="00B050"/>
          <w:lang w:val="en-GB"/>
        </w:rPr>
        <w:t xml:space="preserve">experiment to determine if the OpenJDK could replace the custom parser used in ESC/Java2 and the </w:t>
      </w:r>
      <w:proofErr w:type="spellStart"/>
      <w:r w:rsidR="003768A6" w:rsidRPr="003768A6">
        <w:rPr>
          <w:i/>
          <w:color w:val="00B050"/>
          <w:lang w:val="en-GB"/>
        </w:rPr>
        <w:t>MultiJava</w:t>
      </w:r>
      <w:proofErr w:type="spellEnd"/>
      <w:r w:rsidR="003768A6" w:rsidRPr="003768A6">
        <w:rPr>
          <w:i/>
          <w:color w:val="00B050"/>
          <w:lang w:val="en-GB"/>
        </w:rPr>
        <w:t xml:space="preserve"> compiler that underlies the JML2 tools</w:t>
      </w:r>
      <w:r w:rsidR="003768A6">
        <w:rPr>
          <w:lang w:val="en-GB"/>
        </w:rPr>
        <w:t xml:space="preserve">’ </w:t>
      </w:r>
      <w:r w:rsidR="003768A6" w:rsidRPr="003768A6">
        <w:rPr>
          <w:rFonts w:ascii="Century Schoolbook" w:hAnsi="Century Schoolbook"/>
          <w:i/>
          <w:color w:val="7030A0"/>
          <w:sz w:val="16"/>
          <w:lang w:val="en-GB"/>
        </w:rPr>
        <w:t>(</w:t>
      </w:r>
      <w:proofErr w:type="spellStart"/>
      <w:r w:rsidR="003768A6" w:rsidRPr="003768A6">
        <w:rPr>
          <w:rFonts w:ascii="Century Schoolbook" w:hAnsi="Century Schoolbook"/>
          <w:i/>
          <w:color w:val="7030A0"/>
          <w:sz w:val="16"/>
          <w:lang w:val="en-GB"/>
        </w:rPr>
        <w:t>Cok</w:t>
      </w:r>
      <w:proofErr w:type="spellEnd"/>
      <w:r w:rsidR="003768A6" w:rsidRPr="003768A6">
        <w:rPr>
          <w:rFonts w:ascii="Century Schoolbook" w:hAnsi="Century Schoolbook"/>
          <w:i/>
          <w:color w:val="7030A0"/>
          <w:sz w:val="16"/>
          <w:lang w:val="en-GB"/>
        </w:rPr>
        <w:t>,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 xml:space="preserve">This universal JML implementation would then, in theory, be adopted by industry and </w:t>
      </w:r>
      <w:proofErr w:type="spellStart"/>
      <w:r w:rsidR="00A83AD1">
        <w:rPr>
          <w:lang w:val="en-GB"/>
        </w:rPr>
        <w:t>acedemia</w:t>
      </w:r>
      <w:proofErr w:type="spellEnd"/>
      <w:r w:rsidR="00A83AD1">
        <w:rPr>
          <w:lang w:val="en-GB"/>
        </w:rPr>
        <w:t xml:space="preserve"> as part of their development structure and would set a standard implementation of JML for all Java specifications, stopping the ever growing subsets of JML that are in production such as those seen in the </w:t>
      </w:r>
      <w:proofErr w:type="spellStart"/>
      <w:r w:rsidR="00A83AD1">
        <w:rPr>
          <w:lang w:val="en-GB"/>
        </w:rPr>
        <w:t>KeY</w:t>
      </w:r>
      <w:proofErr w:type="spellEnd"/>
      <w:r w:rsidR="00A83AD1">
        <w:rPr>
          <w:lang w:val="en-GB"/>
        </w:rPr>
        <w:t xml:space="preserve"> and Why tools. The developers aim to achieve this goal by ‘</w:t>
      </w:r>
      <w:r w:rsidR="00A83AD1" w:rsidRPr="00A83AD1">
        <w:rPr>
          <w:i/>
          <w:color w:val="00B050"/>
          <w:lang w:val="en-GB"/>
        </w:rPr>
        <w:t xml:space="preserve">providing an IDE for managing program specifications that naturally fits into </w:t>
      </w:r>
      <w:proofErr w:type="spellStart"/>
      <w:r w:rsidR="00A83AD1" w:rsidRPr="00A83AD1">
        <w:rPr>
          <w:i/>
          <w:color w:val="00B050"/>
          <w:lang w:val="en-GB"/>
        </w:rPr>
        <w:t>proactice</w:t>
      </w:r>
      <w:proofErr w:type="spellEnd"/>
      <w:r w:rsidR="00A83AD1" w:rsidRPr="00A83AD1">
        <w:rPr>
          <w:i/>
          <w:color w:val="00B050"/>
          <w:lang w:val="en-GB"/>
        </w:rPr>
        <w:t xml:space="preserv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w:t>
      </w:r>
      <w:proofErr w:type="spellStart"/>
      <w:r w:rsidR="00A83AD1" w:rsidRPr="003768A6">
        <w:rPr>
          <w:rFonts w:ascii="Century Schoolbook" w:hAnsi="Century Schoolbook"/>
          <w:i/>
          <w:color w:val="7030A0"/>
          <w:sz w:val="16"/>
          <w:lang w:val="en-GB"/>
        </w:rPr>
        <w:t>Cok</w:t>
      </w:r>
      <w:proofErr w:type="spellEnd"/>
      <w:r w:rsidR="00A83AD1" w:rsidRPr="003768A6">
        <w:rPr>
          <w:rFonts w:ascii="Century Schoolbook" w:hAnsi="Century Schoolbook"/>
          <w:i/>
          <w:color w:val="7030A0"/>
          <w:sz w:val="16"/>
          <w:lang w:val="en-GB"/>
        </w:rPr>
        <w:t>,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w:t>
      </w:r>
      <w:proofErr w:type="spellStart"/>
      <w:r w:rsidR="00D97E61" w:rsidRPr="003768A6">
        <w:rPr>
          <w:rFonts w:ascii="Century Schoolbook" w:hAnsi="Century Schoolbook"/>
          <w:i/>
          <w:color w:val="7030A0"/>
          <w:sz w:val="16"/>
          <w:lang w:val="en-GB"/>
        </w:rPr>
        <w:t>Cok</w:t>
      </w:r>
      <w:proofErr w:type="spellEnd"/>
      <w:r w:rsidR="00D97E61" w:rsidRPr="003768A6">
        <w:rPr>
          <w:rFonts w:ascii="Century Schoolbook" w:hAnsi="Century Schoolbook"/>
          <w:i/>
          <w:color w:val="7030A0"/>
          <w:sz w:val="16"/>
          <w:lang w:val="en-GB"/>
        </w:rPr>
        <w:t>, D.R. (2014))</w:t>
      </w:r>
      <w:r w:rsidR="00D97E61">
        <w:rPr>
          <w:lang w:val="en-GB"/>
        </w:rPr>
        <w:t xml:space="preserve">. As of this date another updated user manual is being created by David </w:t>
      </w:r>
      <w:proofErr w:type="spellStart"/>
      <w:r w:rsidR="00D97E61">
        <w:rPr>
          <w:lang w:val="en-GB"/>
        </w:rPr>
        <w:t>R.Cok</w:t>
      </w:r>
      <w:proofErr w:type="spellEnd"/>
      <w:r w:rsidR="00D97E61">
        <w:rPr>
          <w:lang w:val="en-GB"/>
        </w:rPr>
        <w:t xml:space="preserve"> </w:t>
      </w:r>
      <w:r w:rsidR="00D97E61">
        <w:rPr>
          <w:rFonts w:ascii="Century Schoolbook" w:hAnsi="Century Schoolbook"/>
          <w:i/>
          <w:color w:val="7030A0"/>
          <w:sz w:val="16"/>
          <w:lang w:val="en-GB"/>
        </w:rPr>
        <w:t>(</w:t>
      </w:r>
      <w:proofErr w:type="spellStart"/>
      <w:r w:rsidR="00D97E61">
        <w:rPr>
          <w:rFonts w:ascii="Century Schoolbook" w:hAnsi="Century Schoolbook"/>
          <w:i/>
          <w:color w:val="7030A0"/>
          <w:sz w:val="16"/>
          <w:lang w:val="en-GB"/>
        </w:rPr>
        <w:t>Cok</w:t>
      </w:r>
      <w:proofErr w:type="spellEnd"/>
      <w:r w:rsidR="00D97E61">
        <w:rPr>
          <w:rFonts w:ascii="Century Schoolbook" w:hAnsi="Century Schoolbook"/>
          <w:i/>
          <w:color w:val="7030A0"/>
          <w:sz w:val="16"/>
          <w:lang w:val="en-GB"/>
        </w:rPr>
        <w:t>,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proofErr w:type="spellStart"/>
      <w:r>
        <w:rPr>
          <w:lang w:val="en-GB"/>
        </w:rPr>
        <w:t>OpenJML</w:t>
      </w:r>
      <w:proofErr w:type="spellEnd"/>
      <w:r>
        <w:rPr>
          <w:lang w:val="en-GB"/>
        </w:rPr>
        <w:t xml:space="preserve">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w:t>
      </w:r>
      <w:proofErr w:type="spellStart"/>
      <w:r w:rsidRPr="003768A6">
        <w:rPr>
          <w:rFonts w:ascii="Century Schoolbook" w:hAnsi="Century Schoolbook"/>
          <w:i/>
          <w:color w:val="7030A0"/>
          <w:sz w:val="16"/>
          <w:lang w:val="en-GB"/>
        </w:rPr>
        <w:t>Cok</w:t>
      </w:r>
      <w:proofErr w:type="spellEnd"/>
      <w:r w:rsidRPr="003768A6">
        <w:rPr>
          <w:rFonts w:ascii="Century Schoolbook" w:hAnsi="Century Schoolbook"/>
          <w:i/>
          <w:color w:val="7030A0"/>
          <w:sz w:val="16"/>
          <w:lang w:val="en-GB"/>
        </w:rPr>
        <w:t>, D.R. (2014))</w:t>
      </w:r>
      <w:r>
        <w:rPr>
          <w:lang w:val="en-GB"/>
        </w:rPr>
        <w:t>.</w:t>
      </w:r>
      <w:r w:rsidR="00444861">
        <w:rPr>
          <w:lang w:val="en-GB"/>
        </w:rPr>
        <w:t xml:space="preserve"> The current version of </w:t>
      </w:r>
      <w:proofErr w:type="spellStart"/>
      <w:r w:rsidR="00444861">
        <w:rPr>
          <w:lang w:val="en-GB"/>
        </w:rPr>
        <w:t>OpenJML</w:t>
      </w:r>
      <w:proofErr w:type="spellEnd"/>
      <w:r w:rsidR="00444861">
        <w:rPr>
          <w:lang w:val="en-GB"/>
        </w:rPr>
        <w:t xml:space="preserve">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w:t>
      </w:r>
      <w:proofErr w:type="spellStart"/>
      <w:r w:rsidR="009D21AC">
        <w:rPr>
          <w:lang w:val="en-GB"/>
        </w:rPr>
        <w:t>OpenJML</w:t>
      </w:r>
      <w:proofErr w:type="spellEnd"/>
      <w:r w:rsidR="009D21AC">
        <w:rPr>
          <w:lang w:val="en-GB"/>
        </w:rPr>
        <w:t>,</w:t>
      </w:r>
      <w:r w:rsidR="00444861">
        <w:rPr>
          <w:lang w:val="en-GB"/>
        </w:rPr>
        <w:t xml:space="preserve"> with the target Java version being JDK8.</w:t>
      </w:r>
      <w:r w:rsidR="00971570">
        <w:rPr>
          <w:lang w:val="en-GB"/>
        </w:rPr>
        <w:t xml:space="preserve"> </w:t>
      </w:r>
      <w:proofErr w:type="spellStart"/>
      <w:r w:rsidR="00971570">
        <w:rPr>
          <w:lang w:val="en-GB"/>
        </w:rPr>
        <w:t>OpenJML</w:t>
      </w:r>
      <w:proofErr w:type="spellEnd"/>
      <w:r w:rsidR="00971570">
        <w:rPr>
          <w:lang w:val="en-GB"/>
        </w:rPr>
        <w:t xml:space="preserve"> intends to be a sound tool </w:t>
      </w:r>
      <w:r w:rsidR="00971570" w:rsidRPr="003768A6">
        <w:rPr>
          <w:rFonts w:ascii="Century Schoolbook" w:hAnsi="Century Schoolbook"/>
          <w:i/>
          <w:color w:val="7030A0"/>
          <w:sz w:val="16"/>
          <w:lang w:val="en-GB"/>
        </w:rPr>
        <w:t>(</w:t>
      </w:r>
      <w:proofErr w:type="spellStart"/>
      <w:r w:rsidR="00971570" w:rsidRPr="003768A6">
        <w:rPr>
          <w:rFonts w:ascii="Century Schoolbook" w:hAnsi="Century Schoolbook"/>
          <w:i/>
          <w:color w:val="7030A0"/>
          <w:sz w:val="16"/>
          <w:lang w:val="en-GB"/>
        </w:rPr>
        <w:t>Cok</w:t>
      </w:r>
      <w:proofErr w:type="spellEnd"/>
      <w:r w:rsidR="00971570" w:rsidRPr="003768A6">
        <w:rPr>
          <w:rFonts w:ascii="Century Schoolbook" w:hAnsi="Century Schoolbook"/>
          <w:i/>
          <w:color w:val="7030A0"/>
          <w:sz w:val="16"/>
          <w:lang w:val="en-GB"/>
        </w:rPr>
        <w:t>,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w:t>
      </w:r>
      <w:proofErr w:type="spellStart"/>
      <w:r w:rsidR="00EB3D73" w:rsidRPr="006B5893">
        <w:rPr>
          <w:rFonts w:ascii="Century Schoolbook" w:eastAsia="Times New Roman" w:hAnsi="Century Schoolbook" w:cs="Times New Roman"/>
          <w:i/>
          <w:color w:val="7030A0"/>
          <w:sz w:val="16"/>
          <w:szCs w:val="20"/>
          <w:lang w:val="en-GB" w:eastAsia="en-GB"/>
        </w:rPr>
        <w:t>Ahrendt</w:t>
      </w:r>
      <w:proofErr w:type="spellEnd"/>
      <w:r w:rsidR="00EB3D73" w:rsidRPr="006B5893">
        <w:rPr>
          <w:rFonts w:ascii="Century Schoolbook" w:eastAsia="Times New Roman" w:hAnsi="Century Schoolbook" w:cs="Times New Roman"/>
          <w:i/>
          <w:color w:val="7030A0"/>
          <w:sz w:val="16"/>
          <w:szCs w:val="20"/>
          <w:lang w:val="en-GB" w:eastAsia="en-GB"/>
        </w:rPr>
        <w:t xml:space="preserve">, W., </w:t>
      </w:r>
      <w:proofErr w:type="spellStart"/>
      <w:r w:rsidR="00EB3D73" w:rsidRPr="006B5893">
        <w:rPr>
          <w:rFonts w:ascii="Century Schoolbook" w:eastAsia="Times New Roman" w:hAnsi="Century Schoolbook" w:cs="Times New Roman"/>
          <w:i/>
          <w:color w:val="7030A0"/>
          <w:sz w:val="16"/>
          <w:szCs w:val="20"/>
          <w:lang w:val="en-GB" w:eastAsia="en-GB"/>
        </w:rPr>
        <w:t>Beckert</w:t>
      </w:r>
      <w:proofErr w:type="spellEnd"/>
      <w:r w:rsidR="00EB3D73" w:rsidRPr="006B5893">
        <w:rPr>
          <w:rFonts w:ascii="Century Schoolbook" w:eastAsia="Times New Roman" w:hAnsi="Century Schoolbook" w:cs="Times New Roman"/>
          <w:i/>
          <w:color w:val="7030A0"/>
          <w:sz w:val="16"/>
          <w:szCs w:val="20"/>
          <w:lang w:val="en-GB" w:eastAsia="en-GB"/>
        </w:rPr>
        <w:t xml:space="preserve">, B., </w:t>
      </w:r>
      <w:proofErr w:type="spellStart"/>
      <w:r w:rsidR="00EB3D73" w:rsidRPr="006B5893">
        <w:rPr>
          <w:rFonts w:ascii="Century Schoolbook" w:eastAsia="Times New Roman" w:hAnsi="Century Schoolbook" w:cs="Times New Roman"/>
          <w:i/>
          <w:color w:val="7030A0"/>
          <w:sz w:val="16"/>
          <w:szCs w:val="20"/>
          <w:lang w:val="en-GB" w:eastAsia="en-GB"/>
        </w:rPr>
        <w:t>Bubel</w:t>
      </w:r>
      <w:proofErr w:type="spellEnd"/>
      <w:r w:rsidR="00EB3D73" w:rsidRPr="006B5893">
        <w:rPr>
          <w:rFonts w:ascii="Century Schoolbook" w:eastAsia="Times New Roman" w:hAnsi="Century Schoolbook" w:cs="Times New Roman"/>
          <w:i/>
          <w:color w:val="7030A0"/>
          <w:sz w:val="16"/>
          <w:szCs w:val="20"/>
          <w:lang w:val="en-GB" w:eastAsia="en-GB"/>
        </w:rPr>
        <w:t xml:space="preserve">, R., </w:t>
      </w:r>
      <w:proofErr w:type="spellStart"/>
      <w:r w:rsidR="00EB3D73" w:rsidRPr="006B5893">
        <w:rPr>
          <w:rFonts w:ascii="Century Schoolbook" w:eastAsia="Times New Roman" w:hAnsi="Century Schoolbook" w:cs="Times New Roman"/>
          <w:i/>
          <w:color w:val="7030A0"/>
          <w:sz w:val="16"/>
          <w:szCs w:val="20"/>
          <w:lang w:val="en-GB" w:eastAsia="en-GB"/>
        </w:rPr>
        <w:t>Hähnle</w:t>
      </w:r>
      <w:proofErr w:type="spellEnd"/>
      <w:r w:rsidR="00EB3D73"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EB3D73" w:rsidRPr="006B5893">
        <w:rPr>
          <w:rFonts w:ascii="Century Schoolbook" w:eastAsia="Times New Roman" w:hAnsi="Century Schoolbook" w:cs="Times New Roman"/>
          <w:i/>
          <w:color w:val="7030A0"/>
          <w:sz w:val="16"/>
          <w:szCs w:val="20"/>
          <w:lang w:val="en-GB" w:eastAsia="en-GB"/>
        </w:rPr>
        <w:t>Ulbrich</w:t>
      </w:r>
      <w:proofErr w:type="spellEnd"/>
      <w:r w:rsidR="00EB3D73" w:rsidRPr="006B5893">
        <w:rPr>
          <w:rFonts w:ascii="Century Schoolbook" w:eastAsia="Times New Roman" w:hAnsi="Century Schoolbook" w:cs="Times New Roman"/>
          <w:i/>
          <w:color w:val="7030A0"/>
          <w:sz w:val="16"/>
          <w:szCs w:val="20"/>
          <w:lang w:val="en-GB" w:eastAsia="en-GB"/>
        </w:rPr>
        <w:t>,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w:t>
      </w:r>
      <w:proofErr w:type="spellStart"/>
      <w:r w:rsidR="00EB3D73" w:rsidRPr="003768A6">
        <w:rPr>
          <w:rFonts w:ascii="Century Schoolbook" w:hAnsi="Century Schoolbook"/>
          <w:i/>
          <w:color w:val="7030A0"/>
          <w:sz w:val="16"/>
          <w:lang w:val="en-GB"/>
        </w:rPr>
        <w:t>Cok</w:t>
      </w:r>
      <w:proofErr w:type="spellEnd"/>
      <w:r w:rsidR="00EB3D73" w:rsidRPr="003768A6">
        <w:rPr>
          <w:rFonts w:ascii="Century Schoolbook" w:hAnsi="Century Schoolbook"/>
          <w:i/>
          <w:color w:val="7030A0"/>
          <w:sz w:val="16"/>
          <w:lang w:val="en-GB"/>
        </w:rPr>
        <w:t>,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w:t>
      </w:r>
      <w:proofErr w:type="spellStart"/>
      <w:r>
        <w:rPr>
          <w:lang w:val="en-GB"/>
        </w:rPr>
        <w:t>OpenJML</w:t>
      </w:r>
      <w:proofErr w:type="spellEnd"/>
      <w:r>
        <w:rPr>
          <w:lang w:val="en-GB"/>
        </w:rPr>
        <w:t xml:space="preserve"> tool itself checks that the JML specification satisfies the Java implementation using the Design by Contract paradigm and is </w:t>
      </w:r>
      <w:r w:rsidR="006345AD">
        <w:rPr>
          <w:lang w:val="en-GB"/>
        </w:rPr>
        <w:t>therefore</w:t>
      </w:r>
      <w:r>
        <w:rPr>
          <w:lang w:val="en-GB"/>
        </w:rPr>
        <w:t xml:space="preserve"> valid. </w:t>
      </w:r>
      <w:proofErr w:type="spellStart"/>
      <w:r w:rsidR="00A049A1">
        <w:rPr>
          <w:lang w:val="en-GB"/>
        </w:rPr>
        <w:t>OpenJML</w:t>
      </w:r>
      <w:proofErr w:type="spellEnd"/>
      <w:r w:rsidR="00A049A1">
        <w:rPr>
          <w:lang w:val="en-GB"/>
        </w:rPr>
        <w:t xml:space="preserve">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w:t>
      </w:r>
      <w:proofErr w:type="spellStart"/>
      <w:r w:rsidR="00A049A1" w:rsidRPr="003768A6">
        <w:rPr>
          <w:rFonts w:ascii="Century Schoolbook" w:hAnsi="Century Schoolbook"/>
          <w:i/>
          <w:color w:val="7030A0"/>
          <w:sz w:val="16"/>
          <w:lang w:val="en-GB"/>
        </w:rPr>
        <w:t>Cok</w:t>
      </w:r>
      <w:proofErr w:type="spellEnd"/>
      <w:r w:rsidR="00A049A1" w:rsidRPr="003768A6">
        <w:rPr>
          <w:rFonts w:ascii="Century Schoolbook" w:hAnsi="Century Schoolbook"/>
          <w:i/>
          <w:color w:val="7030A0"/>
          <w:sz w:val="16"/>
          <w:lang w:val="en-GB"/>
        </w:rPr>
        <w:t>,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 xml:space="preserve">ses single-assignment </w:t>
      </w:r>
      <w:proofErr w:type="spellStart"/>
      <w:r w:rsidRPr="0046321E">
        <w:rPr>
          <w:highlight w:val="yellow"/>
          <w:lang w:val="en-GB"/>
        </w:rPr>
        <w:t>labeling</w:t>
      </w:r>
      <w:proofErr w:type="spellEnd"/>
      <w:r w:rsidRPr="0046321E">
        <w:rPr>
          <w:highlight w:val="yellow"/>
          <w:lang w:val="en-GB"/>
        </w:rPr>
        <w:t xml:space="preserve">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w:t>
      </w:r>
      <w:proofErr w:type="spellStart"/>
      <w:r w:rsidR="00322D41" w:rsidRPr="003768A6">
        <w:rPr>
          <w:rFonts w:ascii="Century Schoolbook" w:hAnsi="Century Schoolbook"/>
          <w:i/>
          <w:color w:val="7030A0"/>
          <w:sz w:val="16"/>
          <w:lang w:val="en-GB"/>
        </w:rPr>
        <w:t>Cok</w:t>
      </w:r>
      <w:proofErr w:type="spellEnd"/>
      <w:r w:rsidR="00322D41" w:rsidRPr="003768A6">
        <w:rPr>
          <w:rFonts w:ascii="Century Schoolbook" w:hAnsi="Century Schoolbook"/>
          <w:i/>
          <w:color w:val="7030A0"/>
          <w:sz w:val="16"/>
          <w:lang w:val="en-GB"/>
        </w:rPr>
        <w:t>,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1225" w:name="_Toc444517722"/>
      <w:bookmarkStart w:id="1226" w:name="_Toc516764662"/>
      <w:r w:rsidRPr="002F48D7">
        <w:lastRenderedPageBreak/>
        <w:t>Chapter</w:t>
      </w:r>
      <w:r w:rsidR="00985223" w:rsidRPr="002F48D7">
        <w:t xml:space="preserve"> Four</w:t>
      </w:r>
      <w:r w:rsidRPr="002F48D7">
        <w:t xml:space="preserve">: </w:t>
      </w:r>
      <w:bookmarkEnd w:id="1225"/>
      <w:r w:rsidR="007A03EA" w:rsidRPr="002F48D7">
        <w:t>Case Studies</w:t>
      </w:r>
      <w:bookmarkEnd w:id="1226"/>
    </w:p>
    <w:p w:rsidR="007424EE" w:rsidRPr="007424EE" w:rsidRDefault="007424EE" w:rsidP="007424EE"/>
    <w:p w:rsidR="002F48D7" w:rsidRPr="002F48D7" w:rsidRDefault="002F48D7" w:rsidP="002F48D7">
      <w:pPr>
        <w:pStyle w:val="Heading2"/>
      </w:pPr>
      <w:bookmarkStart w:id="1227" w:name="_Toc516764663"/>
      <w:r>
        <w:t xml:space="preserve">4.1 </w:t>
      </w:r>
      <w:r>
        <w:tab/>
        <w:t>Overview</w:t>
      </w:r>
      <w:bookmarkEnd w:id="1227"/>
    </w:p>
    <w:p w:rsidR="007A03EA" w:rsidRDefault="007A03EA" w:rsidP="007A03EA">
      <w:pPr>
        <w:rPr>
          <w:lang w:val="en-GB"/>
        </w:rPr>
      </w:pPr>
      <w:r>
        <w:rPr>
          <w:lang w:val="en-GB"/>
        </w:rPr>
        <w:t xml:space="preserve">The main objective of this thesis was to use </w:t>
      </w:r>
      <w:proofErr w:type="spellStart"/>
      <w:r>
        <w:rPr>
          <w:lang w:val="en-GB"/>
        </w:rPr>
        <w:t>OpenJML</w:t>
      </w:r>
      <w:proofErr w:type="spellEnd"/>
      <w:r>
        <w:rPr>
          <w:lang w:val="en-GB"/>
        </w:rPr>
        <w:t xml:space="preserve">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 xml:space="preserve">We have chosen the two competitor tools based on their prevalence in the </w:t>
      </w:r>
      <w:proofErr w:type="spellStart"/>
      <w:r w:rsidR="005D560C">
        <w:rPr>
          <w:lang w:val="en-GB"/>
        </w:rPr>
        <w:t>VerifyThis</w:t>
      </w:r>
      <w:proofErr w:type="spellEnd"/>
      <w:r w:rsidR="005D560C">
        <w:rPr>
          <w:lang w:val="en-GB"/>
        </w:rPr>
        <w:t xml:space="preserve"> annual verification challenge and their similarities to </w:t>
      </w:r>
      <w:proofErr w:type="spellStart"/>
      <w:r w:rsidR="005D560C">
        <w:rPr>
          <w:lang w:val="en-GB"/>
        </w:rPr>
        <w:t>OpenJML</w:t>
      </w:r>
      <w:proofErr w:type="spellEnd"/>
      <w:r w:rsidR="005D560C">
        <w:rPr>
          <w:lang w:val="en-GB"/>
        </w:rPr>
        <w:t xml:space="preserve">. These tools are the Why3 verification tool with Krakatoa as its front-end and the </w:t>
      </w:r>
      <w:proofErr w:type="spellStart"/>
      <w:r w:rsidR="005D560C">
        <w:rPr>
          <w:lang w:val="en-GB"/>
        </w:rPr>
        <w:t>KeY</w:t>
      </w:r>
      <w:proofErr w:type="spellEnd"/>
      <w:r w:rsidR="005D560C">
        <w:rPr>
          <w:lang w:val="en-GB"/>
        </w:rPr>
        <w:t xml:space="preserve"> verification tool as both of these tools use Java as their programming language with JML as their specification language. Alt-Ergo and Z3 will be used as the SMT-solver back-end for all three tools.</w:t>
      </w:r>
      <w:r w:rsidR="00862252">
        <w:rPr>
          <w:lang w:val="en-GB"/>
        </w:rPr>
        <w:t xml:space="preserve"> Why3 and </w:t>
      </w:r>
      <w:proofErr w:type="spellStart"/>
      <w:r w:rsidR="00862252">
        <w:rPr>
          <w:lang w:val="en-GB"/>
        </w:rPr>
        <w:t>OpenJML</w:t>
      </w:r>
      <w:proofErr w:type="spellEnd"/>
      <w:r w:rsidR="00862252">
        <w:rPr>
          <w:lang w:val="en-GB"/>
        </w:rPr>
        <w:t xml:space="preserve">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w:t>
      </w:r>
      <w:proofErr w:type="spellStart"/>
      <w:r w:rsidR="00401D3E">
        <w:rPr>
          <w:lang w:val="en-GB"/>
        </w:rPr>
        <w:t>OpenJML</w:t>
      </w:r>
      <w:proofErr w:type="spellEnd"/>
      <w:r w:rsidR="00401D3E">
        <w:rPr>
          <w:lang w:val="en-GB"/>
        </w:rPr>
        <w:t>.</w:t>
      </w:r>
    </w:p>
    <w:p w:rsidR="00846EAF" w:rsidRDefault="00846EAF" w:rsidP="007A03EA">
      <w:pPr>
        <w:rPr>
          <w:lang w:val="en-GB"/>
        </w:rPr>
      </w:pPr>
    </w:p>
    <w:p w:rsidR="00A340F4" w:rsidRDefault="00173047" w:rsidP="005430B6">
      <w:pPr>
        <w:pStyle w:val="Heading2"/>
      </w:pPr>
      <w:bookmarkStart w:id="1228" w:name="_Toc516764664"/>
      <w:r>
        <w:t xml:space="preserve">4.2 </w:t>
      </w:r>
      <w:r>
        <w:tab/>
      </w:r>
      <w:r w:rsidR="00A340F4">
        <w:t xml:space="preserve">Case Study </w:t>
      </w:r>
      <w:r w:rsidR="001D5761">
        <w:t>– Binary Search</w:t>
      </w:r>
      <w:bookmarkEnd w:id="1228"/>
    </w:p>
    <w:p w:rsidR="007A03EA" w:rsidRPr="005D560C" w:rsidRDefault="00173047" w:rsidP="005430B6">
      <w:pPr>
        <w:pStyle w:val="Heading3"/>
      </w:pPr>
      <w:bookmarkStart w:id="1229" w:name="_Toc516764665"/>
      <w:r>
        <w:t>4.2.1</w:t>
      </w:r>
      <w:r>
        <w:tab/>
      </w:r>
      <w:r w:rsidR="001D5761">
        <w:t>Goal</w:t>
      </w:r>
      <w:bookmarkEnd w:id="1229"/>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1230" w:name="_Toc516764666"/>
      <w:r w:rsidRPr="00BA18CE">
        <w:rPr>
          <w:u w:val="single"/>
        </w:rPr>
        <w:t>4.2.2</w:t>
      </w:r>
      <w:r w:rsidRPr="00BA18CE">
        <w:rPr>
          <w:u w:val="single"/>
        </w:rPr>
        <w:tab/>
      </w:r>
      <w:r w:rsidR="008248B9" w:rsidRPr="00BA18CE">
        <w:rPr>
          <w:u w:val="single"/>
        </w:rPr>
        <w:t>Krakatoa</w:t>
      </w:r>
      <w:bookmarkEnd w:id="1230"/>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xml:space="preserve">/*@ predicate </w:t>
      </w:r>
      <w:proofErr w:type="spellStart"/>
      <w:r w:rsidR="0072386D" w:rsidRPr="0072386D">
        <w:rPr>
          <w:rFonts w:ascii="Consolas" w:eastAsia="Times New Roman" w:hAnsi="Consolas" w:cs="Times New Roman"/>
          <w:color w:val="008000"/>
          <w:sz w:val="16"/>
          <w:szCs w:val="16"/>
          <w:lang w:val="en-GB" w:eastAsia="en-GB"/>
        </w:rPr>
        <w:t>is_sorted</w:t>
      </w:r>
      <w:proofErr w:type="spellEnd"/>
      <w:r w:rsidR="0072386D" w:rsidRPr="0072386D">
        <w:rPr>
          <w:rFonts w:ascii="Consolas" w:eastAsia="Times New Roman" w:hAnsi="Consolas" w:cs="Times New Roman"/>
          <w:color w:val="008000"/>
          <w:sz w:val="16"/>
          <w:szCs w:val="16"/>
          <w:lang w:val="en-GB" w:eastAsia="en-GB"/>
        </w:rPr>
        <w:t>{L}(</w:t>
      </w:r>
      <w:proofErr w:type="spellStart"/>
      <w:r w:rsidR="0072386D" w:rsidRPr="0072386D">
        <w:rPr>
          <w:rFonts w:ascii="Consolas" w:eastAsia="Times New Roman" w:hAnsi="Consolas" w:cs="Times New Roman"/>
          <w:color w:val="008000"/>
          <w:sz w:val="16"/>
          <w:szCs w:val="16"/>
          <w:lang w:val="en-GB" w:eastAsia="en-GB"/>
        </w:rPr>
        <w:t>int</w:t>
      </w:r>
      <w:proofErr w:type="spellEnd"/>
      <w:r w:rsidR="0072386D" w:rsidRPr="0072386D">
        <w:rPr>
          <w:rFonts w:ascii="Consolas" w:eastAsia="Times New Roman" w:hAnsi="Consolas" w:cs="Times New Roman"/>
          <w:color w:val="008000"/>
          <w:sz w:val="16"/>
          <w:szCs w:val="16"/>
          <w:lang w:val="en-GB" w:eastAsia="en-GB"/>
        </w:rPr>
        <w: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roofErr w:type="spellStart"/>
      <w:r w:rsidRPr="00B112AF">
        <w:rPr>
          <w:rFonts w:ascii="Consolas" w:eastAsia="Times New Roman" w:hAnsi="Consolas" w:cs="Times New Roman"/>
          <w:color w:val="008000"/>
          <w:sz w:val="16"/>
          <w:szCs w:val="21"/>
          <w:lang w:val="en-GB" w:eastAsia="en-GB"/>
        </w:rPr>
        <w:t>CheckArithOverflow</w:t>
      </w:r>
      <w:proofErr w:type="spellEnd"/>
      <w:r w:rsidRPr="00B112AF">
        <w:rPr>
          <w:rFonts w:ascii="Consolas" w:eastAsia="Times New Roman" w:hAnsi="Consolas" w:cs="Times New Roman"/>
          <w:color w:val="008000"/>
          <w:sz w:val="16"/>
          <w:szCs w:val="21"/>
          <w:lang w:val="en-GB" w:eastAsia="en-GB"/>
        </w:rPr>
        <w:t xml:space="preserve">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w:t>
      </w:r>
      <w:proofErr w:type="spellStart"/>
      <w:r w:rsidRPr="00B112AF">
        <w:rPr>
          <w:rFonts w:ascii="Consolas" w:eastAsia="Times New Roman" w:hAnsi="Consolas" w:cs="Times New Roman"/>
          <w:color w:val="008000"/>
          <w:sz w:val="16"/>
          <w:szCs w:val="21"/>
          <w:lang w:val="en-GB" w:eastAsia="en-GB"/>
        </w:rPr>
        <w:t>x+y</w:t>
      </w:r>
      <w:proofErr w:type="spellEnd"/>
      <w:r w:rsidRPr="00B112AF">
        <w:rPr>
          <w:rFonts w:ascii="Consolas" w:eastAsia="Times New Roman" w:hAnsi="Consolas" w:cs="Times New Roman"/>
          <w:color w:val="008000"/>
          <w:sz w:val="16"/>
          <w:szCs w:val="21"/>
          <w:lang w:val="en-GB" w:eastAsia="en-GB"/>
        </w:rPr>
        <w:t>)/2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predicate </w:t>
      </w:r>
      <w:proofErr w:type="spellStart"/>
      <w:r w:rsidRPr="00B112AF">
        <w:rPr>
          <w:rFonts w:ascii="Consolas" w:eastAsia="Times New Roman" w:hAnsi="Consolas" w:cs="Times New Roman"/>
          <w:color w:val="008000"/>
          <w:sz w:val="16"/>
          <w:szCs w:val="21"/>
          <w:lang w:val="en-GB" w:eastAsia="en-GB"/>
        </w:rPr>
        <w:t>is_sorted</w:t>
      </w:r>
      <w:proofErr w:type="spellEnd"/>
      <w:r w:rsidRPr="00B112AF">
        <w:rPr>
          <w:rFonts w:ascii="Consolas" w:eastAsia="Times New Roman" w:hAnsi="Consolas" w:cs="Times New Roman"/>
          <w:color w:val="008000"/>
          <w:sz w:val="16"/>
          <w:szCs w:val="21"/>
          <w:lang w:val="en-GB" w:eastAsia="en-GB"/>
        </w:rPr>
        <w:t>{L}(</w:t>
      </w:r>
      <w:proofErr w:type="spellStart"/>
      <w:r w:rsidRPr="00B112AF">
        <w:rPr>
          <w:rFonts w:ascii="Consolas" w:eastAsia="Times New Roman" w:hAnsi="Consolas" w:cs="Times New Roman"/>
          <w:color w:val="008000"/>
          <w:sz w:val="16"/>
          <w:szCs w:val="21"/>
          <w:lang w:val="en-GB" w:eastAsia="en-GB"/>
        </w:rPr>
        <w:t>int</w:t>
      </w:r>
      <w:proofErr w:type="spellEnd"/>
      <w:r w:rsidRPr="00B112AF">
        <w:rPr>
          <w:rFonts w:ascii="Consolas" w:eastAsia="Times New Roman" w:hAnsi="Consolas" w:cs="Times New Roman"/>
          <w:color w:val="008000"/>
          <w:sz w:val="16"/>
          <w:szCs w:val="21"/>
          <w:lang w:val="en-GB" w:eastAsia="en-GB"/>
        </w:rPr>
        <w: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&amp;&amp;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&lt;= j &amp;&amp; j &lt; </w:t>
      </w:r>
      <w:proofErr w:type="spellStart"/>
      <w:r w:rsidRPr="00B112AF">
        <w:rPr>
          <w:rFonts w:ascii="Consolas" w:eastAsia="Times New Roman" w:hAnsi="Consolas" w:cs="Times New Roman"/>
          <w:color w:val="008000"/>
          <w:sz w:val="16"/>
          <w:szCs w:val="21"/>
          <w:lang w:val="en-GB" w:eastAsia="en-GB"/>
        </w:rPr>
        <w:t>t.length</w:t>
      </w:r>
      <w:proofErr w:type="spellEnd"/>
      <w:r w:rsidRPr="00B112AF">
        <w:rPr>
          <w:rFonts w:ascii="Consolas" w:eastAsia="Times New Roman" w:hAnsi="Consolas" w:cs="Times New Roman"/>
          <w:color w:val="008000"/>
          <w:sz w:val="16"/>
          <w:szCs w:val="21"/>
          <w:lang w:val="en-GB" w:eastAsia="en-GB"/>
        </w:rPr>
        <w:t xml:space="preserve"> ==&gt; t[</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w:t>
      </w:r>
      <w:proofErr w:type="spellStart"/>
      <w:r>
        <w:rPr>
          <w:lang w:val="en-GB"/>
        </w:rPr>
        <w:t>binary_search</w:t>
      </w:r>
      <w:proofErr w:type="spellEnd"/>
      <w:r>
        <w:rPr>
          <w:lang w:val="en-GB"/>
        </w:rPr>
        <w:t xml:space="preserve"> method </w:t>
      </w:r>
      <w:ins w:id="1231" w:author="ENDA JAMES O'SHEA" w:date="2018-06-14T18:37:00Z">
        <w:r w:rsidR="004B0206">
          <w:rPr>
            <w:lang w:val="en-GB"/>
          </w:rPr>
          <w:t>(</w:t>
        </w:r>
      </w:ins>
      <w:del w:id="1232" w:author="ENDA JAMES O'SHEA" w:date="2018-06-14T18:37:00Z">
        <w:r w:rsidRPr="004B0206" w:rsidDel="004B0206">
          <w:rPr>
            <w:highlight w:val="yellow"/>
            <w:lang w:val="en-GB"/>
            <w:rPrChange w:id="1233" w:author="ENDA JAMES O'SHEA" w:date="2018-06-14T18:37:00Z">
              <w:rPr>
                <w:lang w:val="en-GB"/>
              </w:rPr>
            </w:rPrChange>
          </w:rPr>
          <w:delText xml:space="preserve">begins on </w:delText>
        </w:r>
      </w:del>
      <w:r w:rsidRPr="004B0206">
        <w:rPr>
          <w:highlight w:val="yellow"/>
          <w:lang w:val="en-GB"/>
          <w:rPrChange w:id="1234" w:author="ENDA JAMES O'SHEA" w:date="2018-06-14T18:37:00Z">
            <w:rPr>
              <w:lang w:val="en-GB"/>
            </w:rPr>
          </w:rPrChange>
        </w:rPr>
        <w:t>Line 25</w:t>
      </w:r>
      <w:ins w:id="1235" w:author="ENDA JAMES O'SHEA" w:date="2018-06-14T18:37:00Z">
        <w:r w:rsidR="004B0206" w:rsidRPr="004B0206">
          <w:rPr>
            <w:highlight w:val="yellow"/>
            <w:lang w:val="en-GB"/>
            <w:rPrChange w:id="1236" w:author="ENDA JAMES O'SHEA" w:date="2018-06-14T18:37:00Z">
              <w:rPr>
                <w:lang w:val="en-GB"/>
              </w:rPr>
            </w:rPrChange>
          </w:rPr>
          <w:t>-xx</w:t>
        </w:r>
        <w:r w:rsidR="004B0206">
          <w:rPr>
            <w:lang w:val="en-GB"/>
          </w:rPr>
          <w:t>)</w:t>
        </w:r>
      </w:ins>
      <w:del w:id="1237" w:author="ENDA JAMES O'SHEA" w:date="2018-06-14T18:37:00Z">
        <w:r w:rsidDel="004B0206">
          <w:rPr>
            <w:lang w:val="en-GB"/>
          </w:rPr>
          <w:delText xml:space="preserve"> and</w:delText>
        </w:r>
      </w:del>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proofErr w:type="spellStart"/>
      <w:r w:rsidR="00694149" w:rsidRPr="00694149">
        <w:rPr>
          <w:i/>
          <w:lang w:val="en-GB"/>
        </w:rPr>
        <w:t>behavior</w:t>
      </w:r>
      <w:proofErr w:type="spellEnd"/>
      <w:r w:rsidR="00694149">
        <w:rPr>
          <w:lang w:val="en-GB"/>
        </w:rPr>
        <w:t xml:space="preserve">’ keyword is then used to specify further contract requirements with a successful behaviour </w:t>
      </w:r>
      <w:r w:rsidR="008878BF">
        <w:rPr>
          <w:lang w:val="en-GB"/>
        </w:rPr>
        <w:t>(</w:t>
      </w:r>
      <w:r w:rsidR="00694149" w:rsidRPr="004B0206">
        <w:rPr>
          <w:highlight w:val="yellow"/>
          <w:lang w:val="en-GB"/>
          <w:rPrChange w:id="1238" w:author="ENDA JAMES O'SHEA" w:date="2018-06-14T18:37:00Z">
            <w:rPr>
              <w:lang w:val="en-GB"/>
            </w:rPr>
          </w:rPrChange>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83346D">
        <w:rPr>
          <w:highlight w:val="green"/>
          <w:lang w:val="en-GB"/>
        </w:rPr>
        <w:t>assume</w:t>
      </w:r>
      <w:r w:rsidR="008878BF" w:rsidRPr="0083346D">
        <w:rPr>
          <w:highlight w:val="green"/>
          <w:lang w:val="en-GB"/>
        </w:rPr>
        <w:t>s</w:t>
      </w:r>
      <w:r w:rsidR="008878BF">
        <w:rPr>
          <w:lang w:val="en-GB"/>
        </w:rPr>
        <w:t>’ statement (</w:t>
      </w:r>
      <w:r w:rsidR="00187AC8" w:rsidRPr="004B0206">
        <w:rPr>
          <w:highlight w:val="yellow"/>
          <w:lang w:val="en-GB"/>
          <w:rPrChange w:id="1239" w:author="ENDA JAMES O'SHEA" w:date="2018-06-14T18:37:00Z">
            <w:rPr>
              <w:lang w:val="en-GB"/>
            </w:rPr>
          </w:rPrChange>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proofErr w:type="spellStart"/>
      <w:r w:rsidR="00694149" w:rsidRPr="00694149">
        <w:rPr>
          <w:i/>
          <w:lang w:val="en-GB"/>
        </w:rPr>
        <w:t>behavior</w:t>
      </w:r>
      <w:proofErr w:type="spellEnd"/>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w:t>
      </w:r>
      <w:proofErr w:type="spellStart"/>
      <w:r w:rsidRPr="007345F6">
        <w:rPr>
          <w:rFonts w:ascii="Consolas" w:eastAsia="Times New Roman" w:hAnsi="Consolas" w:cs="Times New Roman"/>
          <w:color w:val="008000"/>
          <w:sz w:val="16"/>
          <w:szCs w:val="21"/>
          <w:lang w:val="en-GB" w:eastAsia="en-GB"/>
        </w:rPr>
        <w:t>is_sorted</w:t>
      </w:r>
      <w:proofErr w:type="spellEnd"/>
      <w:r w:rsidRPr="007345F6">
        <w:rPr>
          <w:rFonts w:ascii="Consolas" w:eastAsia="Times New Roman" w:hAnsi="Consolas" w:cs="Times New Roman"/>
          <w:color w:val="008000"/>
          <w:sz w:val="16"/>
          <w:szCs w:val="21"/>
          <w:lang w:val="en-GB" w:eastAsia="en-GB"/>
        </w:rPr>
        <w:t>(t);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proofErr w:type="spellStart"/>
      <w:r w:rsidR="00694149" w:rsidRPr="00694149">
        <w:rPr>
          <w:i/>
          <w:lang w:val="en-GB"/>
        </w:rPr>
        <w:t>loop_invariant</w:t>
      </w:r>
      <w:proofErr w:type="spellEnd"/>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proofErr w:type="spellStart"/>
      <w:r w:rsidR="0072386D">
        <w:rPr>
          <w:lang w:val="en-GB"/>
        </w:rPr>
        <w:t>Line</w:t>
      </w:r>
      <w:r w:rsidR="00711249">
        <w:rPr>
          <w:lang w:val="en-GB"/>
        </w:rPr>
        <w:t>S</w:t>
      </w:r>
      <w:proofErr w:type="spellEnd"/>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w:t>
      </w:r>
      <w:proofErr w:type="spellStart"/>
      <w:r w:rsidR="007345F6">
        <w:rPr>
          <w:lang w:val="en-GB"/>
        </w:rPr>
        <w:t>behavior</w:t>
      </w:r>
      <w:proofErr w:type="spellEnd"/>
      <w:r w:rsidR="007345F6">
        <w:rPr>
          <w:lang w:val="en-GB"/>
        </w:rPr>
        <w:t xml:space="preserve">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0 &lt;= l &amp;&amp; u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1240"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 xml:space="preserve">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proofErr w:type="spellStart"/>
      <w:r w:rsidR="0006130A">
        <w:rPr>
          <w:lang w:val="en-GB"/>
        </w:rPr>
        <w:t>binary_search</w:t>
      </w:r>
      <w:proofErr w:type="spellEnd"/>
      <w:r w:rsidR="0006130A">
        <w:rPr>
          <w:lang w:val="en-GB"/>
        </w:rPr>
        <w:t xml:space="preserve">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xml:space="preserve">//@+ </w:t>
      </w:r>
      <w:proofErr w:type="spellStart"/>
      <w:r w:rsidR="0006130A" w:rsidRPr="0006130A">
        <w:rPr>
          <w:rFonts w:ascii="Consolas" w:eastAsia="Times New Roman" w:hAnsi="Consolas" w:cs="Times New Roman"/>
          <w:color w:val="008000"/>
          <w:sz w:val="16"/>
          <w:szCs w:val="21"/>
          <w:lang w:val="en-GB" w:eastAsia="en-GB"/>
        </w:rPr>
        <w:t>CheckArithOverflow</w:t>
      </w:r>
      <w:proofErr w:type="spellEnd"/>
      <w:r w:rsidR="0006130A" w:rsidRPr="0006130A">
        <w:rPr>
          <w:rFonts w:ascii="Consolas" w:eastAsia="Times New Roman" w:hAnsi="Consolas" w:cs="Times New Roman"/>
          <w:color w:val="008000"/>
          <w:sz w:val="16"/>
          <w:szCs w:val="21"/>
          <w:lang w:val="en-GB" w:eastAsia="en-GB"/>
        </w:rPr>
        <w:t xml:space="preserve">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1241" w:name="_Toc516764667"/>
      <w:r w:rsidRPr="00BA18CE">
        <w:rPr>
          <w:u w:val="single"/>
        </w:rPr>
        <w:t>4.2.3</w:t>
      </w:r>
      <w:r w:rsidRPr="00BA18CE">
        <w:rPr>
          <w:u w:val="single"/>
        </w:rPr>
        <w:tab/>
      </w:r>
      <w:proofErr w:type="spellStart"/>
      <w:r w:rsidR="00315A5C" w:rsidRPr="00BA18CE">
        <w:rPr>
          <w:u w:val="single"/>
        </w:rPr>
        <w:t>KeY</w:t>
      </w:r>
      <w:bookmarkEnd w:id="1241"/>
      <w:proofErr w:type="spellEnd"/>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proofErr w:type="spellStart"/>
      <w:r>
        <w:t>KeY’s</w:t>
      </w:r>
      <w:proofErr w:type="spellEnd"/>
      <w:r>
        <w:t xml:space="preserve">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w:t>
      </w:r>
      <w:proofErr w:type="spellStart"/>
      <w:r>
        <w:t>KeY</w:t>
      </w:r>
      <w:proofErr w:type="spellEnd"/>
      <w:r>
        <w:t xml:space="preserve">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 xml:space="preserve">public </w:t>
      </w:r>
      <w:proofErr w:type="spellStart"/>
      <w:r w:rsidR="00DB793D" w:rsidRPr="00DB793D">
        <w:rPr>
          <w:i/>
        </w:rPr>
        <w:t>normal_behaviour</w:t>
      </w:r>
      <w:proofErr w:type="spellEnd"/>
      <w:r w:rsidR="00DB793D">
        <w:t>’ block, Lines 3-6, and are equivalent to the contract and ‘</w:t>
      </w:r>
      <w:proofErr w:type="spellStart"/>
      <w:r w:rsidR="00DB793D" w:rsidRPr="00DB793D">
        <w:rPr>
          <w:i/>
        </w:rPr>
        <w:t>behavior</w:t>
      </w:r>
      <w:proofErr w:type="spellEnd"/>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proofErr w:type="spellStart"/>
      <w:r w:rsidR="0010122E">
        <w:t>behavio</w:t>
      </w:r>
      <w:r w:rsidR="00E90A1D">
        <w:t>r</w:t>
      </w:r>
      <w:proofErr w:type="spellEnd"/>
      <w:r w:rsidR="00E90A1D">
        <w:t xml:space="preserve">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w:t>
      </w:r>
      <w:proofErr w:type="spellStart"/>
      <w:r w:rsidR="007453C3">
        <w:t>BinarySearch</w:t>
      </w:r>
      <w:proofErr w:type="spellEnd"/>
      <w:r w:rsidR="007453C3">
        <w:t xml:space="preserve">.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search(</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a,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proofErr w:type="spellStart"/>
      <w:r w:rsidRPr="005B29B0">
        <w:rPr>
          <w:i/>
        </w:rPr>
        <w:t>loop_invariant</w:t>
      </w:r>
      <w:proofErr w:type="spellEnd"/>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proofErr w:type="spellStart"/>
      <w:r w:rsidR="00387F17" w:rsidRPr="00387F17">
        <w:rPr>
          <w:i/>
        </w:rPr>
        <w:t>loop_variant</w:t>
      </w:r>
      <w:proofErr w:type="spellEnd"/>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loop_invariant</w:t>
      </w:r>
      <w:proofErr w:type="spellEnd"/>
      <w:r w:rsidRPr="00387F17">
        <w:rPr>
          <w:rFonts w:ascii="Consolas" w:eastAsia="Times New Roman" w:hAnsi="Consolas" w:cs="Times New Roman"/>
          <w:color w:val="008000"/>
          <w:sz w:val="16"/>
          <w:szCs w:val="21"/>
          <w:lang w:val="en-GB" w:eastAsia="en-GB"/>
        </w:rPr>
        <w:t xml:space="preserve"> 0 &lt;= l &amp;&amp; l &lt; r &amp;&amp; r &lt; </w:t>
      </w:r>
      <w:proofErr w:type="spellStart"/>
      <w:r w:rsidRPr="00387F17">
        <w:rPr>
          <w:rFonts w:ascii="Consolas" w:eastAsia="Times New Roman" w:hAnsi="Consolas" w:cs="Times New Roman"/>
          <w:color w:val="008000"/>
          <w:sz w:val="16"/>
          <w:szCs w:val="21"/>
          <w:lang w:val="en-GB" w:eastAsia="en-GB"/>
        </w:rPr>
        <w:t>a.length</w:t>
      </w:r>
      <w:proofErr w:type="spellEnd"/>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r &lt; x &amp;&amp; x &lt; </w:t>
      </w:r>
      <w:proofErr w:type="spellStart"/>
      <w:r w:rsidRPr="00387F17">
        <w:rPr>
          <w:rFonts w:ascii="Consolas" w:eastAsia="Times New Roman" w:hAnsi="Consolas" w:cs="Times New Roman"/>
          <w:color w:val="008000"/>
          <w:sz w:val="16"/>
          <w:szCs w:val="21"/>
          <w:lang w:val="en-GB" w:eastAsia="en-GB"/>
        </w:rPr>
        <w:t>a.length</w:t>
      </w:r>
      <w:proofErr w:type="spellEnd"/>
      <w:r w:rsidRPr="00387F17">
        <w:rPr>
          <w:rFonts w:ascii="Consolas" w:eastAsia="Times New Roman" w:hAnsi="Consolas" w:cs="Times New Roman"/>
          <w:color w:val="008000"/>
          <w:sz w:val="16"/>
          <w:szCs w:val="21"/>
          <w:lang w:val="en-GB" w:eastAsia="en-GB"/>
        </w:rPr>
        <w:t>;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w:t>
      </w:r>
      <w:proofErr w:type="spellStart"/>
      <w:r>
        <w:t>KeY</w:t>
      </w:r>
      <w:proofErr w:type="spellEnd"/>
      <w:r>
        <w:t xml:space="preserve"> tool was initially planned </w:t>
      </w:r>
      <w:r w:rsidR="00711249">
        <w:t xml:space="preserve">in the </w:t>
      </w:r>
      <w:r>
        <w:t xml:space="preserve">Eclipse plugin alongside its </w:t>
      </w:r>
      <w:proofErr w:type="spellStart"/>
      <w:r>
        <w:t>OpenJML</w:t>
      </w:r>
      <w:proofErr w:type="spellEnd"/>
      <w:r>
        <w:t xml:space="preserve"> equivalent, however the </w:t>
      </w:r>
      <w:proofErr w:type="spellStart"/>
      <w:r>
        <w:t>KeY</w:t>
      </w:r>
      <w:proofErr w:type="spellEnd"/>
      <w:r>
        <w:t xml:space="preserve">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w:t>
      </w:r>
      <w:proofErr w:type="spellStart"/>
      <w:r w:rsidR="00711249">
        <w:t>KeY</w:t>
      </w:r>
      <w:proofErr w:type="spellEnd"/>
      <w:r>
        <w:t xml:space="preserve"> documentation and tutorials being based on this plugin.</w:t>
      </w:r>
      <w:r w:rsidR="00C01ACE">
        <w:t xml:space="preserve"> Links were available on the old </w:t>
      </w:r>
      <w:proofErr w:type="spellStart"/>
      <w:r w:rsidR="00C01ACE">
        <w:t>KeY</w:t>
      </w:r>
      <w:proofErr w:type="spellEnd"/>
      <w:r w:rsidR="00C01ACE">
        <w:t xml:space="preserve"> website (</w:t>
      </w:r>
      <w:hyperlink r:id="rId20" w:anchor="eclipse" w:history="1">
        <w:r w:rsidR="00C01ACE" w:rsidRPr="00C01ACE">
          <w:rPr>
            <w:rStyle w:val="Hyperlink"/>
          </w:rPr>
          <w:t>http://i12www.ira.uka.de/key/download/index.html#eclipse</w:t>
        </w:r>
      </w:hyperlink>
      <w:r w:rsidR="00C01ACE">
        <w:t xml:space="preserve">), however they were based on much older Eclipse and Java versions and with the requirements of </w:t>
      </w:r>
      <w:proofErr w:type="spellStart"/>
      <w:r w:rsidR="00C01ACE">
        <w:t>OpenJML</w:t>
      </w:r>
      <w:proofErr w:type="spellEnd"/>
      <w:r w:rsidR="00C01ACE">
        <w:t xml:space="preserve"> being to use JDK8 with newer versions of Eclipse, we decided to use the </w:t>
      </w:r>
      <w:proofErr w:type="spellStart"/>
      <w:r w:rsidR="00C01ACE">
        <w:t>KeY</w:t>
      </w:r>
      <w:proofErr w:type="spellEnd"/>
      <w:r w:rsidR="00C01ACE">
        <w:t xml:space="preserve"> IDE provided via an executable file that could be downloaded.</w:t>
      </w:r>
      <w:r w:rsidR="00711249">
        <w:t xml:space="preserve"> Once the </w:t>
      </w:r>
      <w:proofErr w:type="spellStart"/>
      <w:r w:rsidR="00711249">
        <w:t>KeY</w:t>
      </w:r>
      <w:proofErr w:type="spellEnd"/>
      <w:r w:rsidR="00711249">
        <w:t xml:space="preserve"> IDE loads, a J</w:t>
      </w:r>
      <w:r w:rsidR="008357A3">
        <w:t xml:space="preserve">ava file must be selected however the </w:t>
      </w:r>
      <w:r w:rsidR="008501EF">
        <w:t>file</w:t>
      </w:r>
      <w:r w:rsidR="008357A3">
        <w:t xml:space="preserve"> must be in their own specific folder as the </w:t>
      </w:r>
      <w:proofErr w:type="spellStart"/>
      <w:r w:rsidR="008357A3">
        <w:t>KeY</w:t>
      </w:r>
      <w:proofErr w:type="spellEnd"/>
      <w:r w:rsidR="008357A3">
        <w:t xml:space="preserve">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w:t>
      </w:r>
      <w:proofErr w:type="spellStart"/>
      <w:r w:rsidR="008357A3">
        <w:t>KeY</w:t>
      </w:r>
      <w:proofErr w:type="spellEnd"/>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1242" w:name="_Toc516764668"/>
      <w:r w:rsidRPr="00BA18CE">
        <w:rPr>
          <w:u w:val="single"/>
        </w:rPr>
        <w:t>4.2.4</w:t>
      </w:r>
      <w:r w:rsidRPr="00BA18CE">
        <w:rPr>
          <w:u w:val="single"/>
        </w:rPr>
        <w:tab/>
      </w:r>
      <w:proofErr w:type="spellStart"/>
      <w:r w:rsidR="00ED641A" w:rsidRPr="00BA18CE">
        <w:rPr>
          <w:u w:val="single"/>
        </w:rPr>
        <w:t>OpenJML</w:t>
      </w:r>
      <w:bookmarkEnd w:id="1242"/>
      <w:proofErr w:type="spellEnd"/>
    </w:p>
    <w:p w:rsidR="00ED641A" w:rsidRPr="00ED641A" w:rsidRDefault="00173047" w:rsidP="00BA18CE">
      <w:pPr>
        <w:pStyle w:val="Heading4"/>
      </w:pPr>
      <w:r>
        <w:t>4.2.4.1</w:t>
      </w:r>
      <w:r>
        <w:tab/>
      </w:r>
      <w:r w:rsidR="00ED641A" w:rsidRPr="00ED641A">
        <w:t>Code and Specification</w:t>
      </w:r>
    </w:p>
    <w:p w:rsidR="00ED641A" w:rsidRDefault="00ED641A" w:rsidP="00ED641A">
      <w:proofErr w:type="spellStart"/>
      <w:r>
        <w:t>OpenJML’s</w:t>
      </w:r>
      <w:proofErr w:type="spellEnd"/>
      <w:r>
        <w:t xml:space="preserve"> implementation and specification is taken from the rise4fun website </w:t>
      </w:r>
      <w:hyperlink r:id="rId21" w:history="1">
        <w:r w:rsidRPr="00ED641A">
          <w:rPr>
            <w:rStyle w:val="Hyperlink"/>
          </w:rPr>
          <w:t>https://rise4fun.com/OpenJMLESC/BinarySearch</w:t>
        </w:r>
      </w:hyperlink>
      <w:r>
        <w:t xml:space="preserve"> and has a very similar styling to the </w:t>
      </w:r>
      <w:proofErr w:type="spellStart"/>
      <w:r>
        <w:t>KeY</w:t>
      </w:r>
      <w:proofErr w:type="spellEnd"/>
      <w:r>
        <w:t xml:space="preserve">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requires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j;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j &amp;&amp; j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 xml:space="preserve">[j]);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ensures 0 &lt;= \result &amp;&amp; \result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==&gt;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[\result] == key;</w:t>
      </w:r>
    </w:p>
    <w:p w:rsidR="00884E89" w:rsidRDefault="00884E89" w:rsidP="00ED641A"/>
    <w:p w:rsidR="00884E89" w:rsidRDefault="00884E89" w:rsidP="00ED641A">
      <w:r>
        <w:t xml:space="preserve">Conversely, the </w:t>
      </w:r>
      <w:proofErr w:type="spellStart"/>
      <w:r>
        <w:t>OpenJML</w:t>
      </w:r>
      <w:proofErr w:type="spellEnd"/>
      <w:r>
        <w:t xml:space="preserve">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proofErr w:type="spellStart"/>
      <w:r w:rsidR="00A35362">
        <w:t>KeY</w:t>
      </w:r>
      <w:proofErr w:type="spellEnd"/>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0 &lt;= low &amp;&amp; low &lt;= high  &amp;&amp; high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0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low;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==&gt; key &lt;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 xml:space="preserve">Verification for the </w:t>
      </w:r>
      <w:proofErr w:type="spellStart"/>
      <w:r>
        <w:t>OpenJML</w:t>
      </w:r>
      <w:proofErr w:type="spellEnd"/>
      <w:r>
        <w:t xml:space="preserve"> tool was carried out in the Oxygen version of the Eclipse IDE with JDK8 using the plugin supplied by </w:t>
      </w:r>
      <w:proofErr w:type="spellStart"/>
      <w:r>
        <w:t>OpenJML</w:t>
      </w:r>
      <w:proofErr w:type="spellEnd"/>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w:t>
      </w:r>
      <w:proofErr w:type="spellStart"/>
      <w:r w:rsidR="001408B3">
        <w:t>OpenJML</w:t>
      </w:r>
      <w:proofErr w:type="spellEnd"/>
      <w:r w:rsidR="001408B3">
        <w:t xml:space="preserve">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w:t>
      </w:r>
      <w:r>
        <w:rPr>
          <w:rFonts w:ascii="Consolas" w:eastAsia="Times New Roman" w:hAnsi="Consolas" w:cs="Times New Roman"/>
          <w:color w:val="008000"/>
          <w:sz w:val="16"/>
          <w:szCs w:val="21"/>
          <w:lang w:val="en-GB" w:eastAsia="en-GB"/>
        </w:rPr>
        <w:t xml:space="preserve">&lt;=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&amp;&amp;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arr.length</w:t>
      </w:r>
      <w:proofErr w:type="spellEnd"/>
      <w:r>
        <w:rPr>
          <w:rFonts w:ascii="Consolas" w:eastAsia="Times New Roman" w:hAnsi="Consolas" w:cs="Times New Roman"/>
          <w:color w:val="008000"/>
          <w:sz w:val="16"/>
          <w:szCs w:val="21"/>
          <w:lang w:val="en-GB" w:eastAsia="en-GB"/>
        </w:rPr>
        <w:t xml:space="preserve">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BE5038" w:rsidRPr="00BA18CE" w:rsidRDefault="00173047" w:rsidP="00BA18CE">
      <w:pPr>
        <w:pStyle w:val="Heading3"/>
        <w:rPr>
          <w:u w:val="single"/>
        </w:rPr>
      </w:pPr>
      <w:bookmarkStart w:id="1243" w:name="_Toc516764669"/>
      <w:r w:rsidRPr="00BA18CE">
        <w:rPr>
          <w:u w:val="single"/>
        </w:rPr>
        <w:t>4.</w:t>
      </w:r>
      <w:r w:rsidR="0045552E" w:rsidRPr="00BA18CE">
        <w:rPr>
          <w:u w:val="single"/>
        </w:rPr>
        <w:t>2.5</w:t>
      </w:r>
      <w:r w:rsidRPr="00BA18CE">
        <w:rPr>
          <w:u w:val="single"/>
        </w:rPr>
        <w:tab/>
      </w:r>
      <w:r w:rsidR="00C14FEF" w:rsidRPr="00BA18CE">
        <w:rPr>
          <w:u w:val="single"/>
        </w:rPr>
        <w:t>Analysis</w:t>
      </w:r>
      <w:bookmarkEnd w:id="1243"/>
    </w:p>
    <w:p w:rsidR="00BE5038" w:rsidRDefault="00BE5038" w:rsidP="00BE5038">
      <w:r w:rsidRPr="00731B29">
        <w:t>The first thing to note is the somewhat unnecessarily changing of the ‘</w:t>
      </w:r>
      <w:proofErr w:type="spellStart"/>
      <w:r w:rsidRPr="00731B29">
        <w:rPr>
          <w:i/>
        </w:rPr>
        <w:t>loop_invariant</w:t>
      </w:r>
      <w:proofErr w:type="spellEnd"/>
      <w:r w:rsidRPr="00731B29">
        <w:t>’ keyword to ‘</w:t>
      </w:r>
      <w:r w:rsidRPr="00731B29">
        <w:rPr>
          <w:i/>
        </w:rPr>
        <w:t>maintaining</w:t>
      </w:r>
      <w:r w:rsidRPr="00731B29">
        <w:t xml:space="preserve">’ in </w:t>
      </w:r>
      <w:proofErr w:type="spellStart"/>
      <w:r w:rsidRPr="00731B29">
        <w:t>OpenJML</w:t>
      </w:r>
      <w:proofErr w:type="spellEnd"/>
      <w:r w:rsidRPr="00731B29">
        <w:t xml:space="preserve"> which in our opinion it serves no additional purpose as opposed to making it more difficult to reconnect the JML subsets into one version. </w:t>
      </w:r>
      <w:proofErr w:type="spellStart"/>
      <w:r w:rsidR="004342B1" w:rsidRPr="00731B29">
        <w:t>KeY</w:t>
      </w:r>
      <w:proofErr w:type="spellEnd"/>
      <w:r w:rsidR="004342B1" w:rsidRPr="00731B29">
        <w:t xml:space="preserve"> has the ability to use both keywords for describing loop invariants so we decided to try substituting in the ‘</w:t>
      </w:r>
      <w:proofErr w:type="spellStart"/>
      <w:r w:rsidR="004342B1" w:rsidRPr="00731B29">
        <w:t>loop_invariant</w:t>
      </w:r>
      <w:proofErr w:type="spellEnd"/>
      <w:r w:rsidR="004342B1" w:rsidRPr="00731B29">
        <w:t xml:space="preserve">’ keyword into </w:t>
      </w:r>
      <w:proofErr w:type="spellStart"/>
      <w:r w:rsidR="004342B1" w:rsidRPr="00731B29">
        <w:t>OpenJML</w:t>
      </w:r>
      <w:proofErr w:type="spellEnd"/>
      <w:r w:rsidR="004342B1" w:rsidRPr="00731B29">
        <w:t xml:space="preserve"> to see if it was supported, however it resulted in an error.</w:t>
      </w:r>
      <w:r w:rsidR="008567D8" w:rsidRPr="00731B29">
        <w:t xml:space="preserve"> This now let the systems split, with </w:t>
      </w:r>
      <w:proofErr w:type="spellStart"/>
      <w:r w:rsidR="008567D8" w:rsidRPr="00731B29">
        <w:t>Kraktoa</w:t>
      </w:r>
      <w:proofErr w:type="spellEnd"/>
      <w:r w:rsidR="00586CE0" w:rsidRPr="00731B29">
        <w:t xml:space="preserve"> only</w:t>
      </w:r>
      <w:r w:rsidR="008567D8" w:rsidRPr="00731B29">
        <w:t xml:space="preserve"> supporting ‘</w:t>
      </w:r>
      <w:proofErr w:type="spellStart"/>
      <w:r w:rsidR="008567D8" w:rsidRPr="00731B29">
        <w:rPr>
          <w:i/>
        </w:rPr>
        <w:t>loop_invariant</w:t>
      </w:r>
      <w:proofErr w:type="spellEnd"/>
      <w:r w:rsidR="008567D8" w:rsidRPr="00731B29">
        <w:t xml:space="preserve">’, </w:t>
      </w:r>
      <w:proofErr w:type="spellStart"/>
      <w:r w:rsidR="008567D8" w:rsidRPr="00731B29">
        <w:t>OpenJML</w:t>
      </w:r>
      <w:proofErr w:type="spellEnd"/>
      <w:r w:rsidR="008567D8" w:rsidRPr="00731B29">
        <w:t xml:space="preserve"> </w:t>
      </w:r>
      <w:r w:rsidR="00586CE0" w:rsidRPr="00731B29">
        <w:t xml:space="preserve">only </w:t>
      </w:r>
      <w:r w:rsidR="008567D8" w:rsidRPr="00731B29">
        <w:t>supporting ‘</w:t>
      </w:r>
      <w:r w:rsidR="008567D8" w:rsidRPr="00731B29">
        <w:rPr>
          <w:i/>
        </w:rPr>
        <w:t>maintaining</w:t>
      </w:r>
      <w:r w:rsidR="008567D8" w:rsidRPr="00731B29">
        <w:t xml:space="preserve">’ and </w:t>
      </w:r>
      <w:proofErr w:type="spellStart"/>
      <w:r w:rsidR="008567D8" w:rsidRPr="00731B29">
        <w:t>KeY</w:t>
      </w:r>
      <w:proofErr w:type="spellEnd"/>
      <w:r w:rsidR="008567D8" w:rsidRPr="00731B29">
        <w:t xml:space="preserve">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w:t>
      </w:r>
      <w:proofErr w:type="spellStart"/>
      <w:r>
        <w:t>KeY</w:t>
      </w:r>
      <w:proofErr w:type="spellEnd"/>
      <w:r>
        <w:t xml:space="preserve"> uses quantifier conjunctions to provide a complex specification, in alliance with the symbolic execution process to create its VC’s. </w:t>
      </w:r>
      <w:proofErr w:type="spellStart"/>
      <w:r w:rsidR="00124F65">
        <w:t>OpenJML</w:t>
      </w:r>
      <w:proofErr w:type="spellEnd"/>
      <w:r w:rsidR="00124F65">
        <w:t xml:space="preserve">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w:t>
      </w:r>
      <w:proofErr w:type="spellStart"/>
      <w:r>
        <w:t>KeY</w:t>
      </w:r>
      <w:proofErr w:type="spellEnd"/>
      <w:r>
        <w:t xml:space="preserve"> and </w:t>
      </w:r>
      <w:proofErr w:type="spellStart"/>
      <w:r>
        <w:t>OpenJML</w:t>
      </w:r>
      <w:proofErr w:type="spellEnd"/>
      <w:r>
        <w:t xml:space="preserve"> examples by performing defensive programming within their method implementations as opposed to putting the responsibility on the client through the precondition, where it belongs.</w:t>
      </w:r>
      <w:r w:rsidR="00BD0F15">
        <w:t xml:space="preserve"> </w:t>
      </w:r>
      <w:r w:rsidR="00183E87" w:rsidRPr="0046703B">
        <w:rPr>
          <w:highlight w:val="green"/>
        </w:rPr>
        <w:t xml:space="preserve">We changed the </w:t>
      </w:r>
      <w:proofErr w:type="spellStart"/>
      <w:r w:rsidR="00183E87" w:rsidRPr="0046703B">
        <w:rPr>
          <w:highlight w:val="green"/>
        </w:rPr>
        <w:t>OpenJML</w:t>
      </w:r>
      <w:proofErr w:type="spellEnd"/>
      <w:r w:rsidR="00183E87" w:rsidRPr="0046703B">
        <w:rPr>
          <w:highlight w:val="green"/>
        </w:rPr>
        <w:t xml:space="preserve"> contract to include the array length assertion and the verification no longer held so we believe the issue may be with the tool itself and the implementation was developed to account for this.</w:t>
      </w:r>
    </w:p>
    <w:p w:rsidR="004E316F" w:rsidRDefault="009D29EA" w:rsidP="00ED641A">
      <w:r>
        <w:lastRenderedPageBreak/>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p>
    <w:p w:rsidR="00CB0A41" w:rsidRDefault="00CB0A41" w:rsidP="00ED641A"/>
    <w:p w:rsidR="004E316F" w:rsidRDefault="004E316F" w:rsidP="00ED641A"/>
    <w:p w:rsidR="004E316F" w:rsidRPr="004E316F" w:rsidRDefault="004E316F" w:rsidP="004E316F">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704BB">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4E316F" w:rsidTr="004E31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4E316F" w:rsidRDefault="004E316F" w:rsidP="0098643C">
            <w:r>
              <w:t>Binary Search</w:t>
            </w:r>
          </w:p>
        </w:tc>
        <w:tc>
          <w:tcPr>
            <w:tcW w:w="1425"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590"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1740" w:type="dxa"/>
          </w:tcPr>
          <w:p w:rsidR="004E316F" w:rsidRDefault="00580407" w:rsidP="0098643C">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Lines of Code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52</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Implementation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15</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Specification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37</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Classes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Methods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Quantifiers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Frame Conditions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Axioms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Predicates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Lemmas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Pragmas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Type Checking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RAC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SMT-Solver</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Alt-Ergo</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Verification Results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Time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0.21 secs</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Obligations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Nodes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Branches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Rules applied</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Automatic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Interactive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Counter Examples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r>
    </w:tbl>
    <w:p w:rsidR="004E316F" w:rsidRDefault="004E316F" w:rsidP="00ED641A">
      <w:r>
        <w:t xml:space="preserve"> </w:t>
      </w:r>
    </w:p>
    <w:p w:rsidR="00A340F4" w:rsidRDefault="00404822" w:rsidP="00ED641A">
      <w:r>
        <w:br w:type="page"/>
      </w:r>
    </w:p>
    <w:p w:rsidR="00450654" w:rsidRDefault="00E259E1" w:rsidP="00410BE3">
      <w:pPr>
        <w:pStyle w:val="Heading2"/>
      </w:pPr>
      <w:bookmarkStart w:id="1244" w:name="_Toc516764670"/>
      <w:r w:rsidRPr="00850658">
        <w:lastRenderedPageBreak/>
        <w:t>4.3</w:t>
      </w:r>
      <w:r w:rsidRPr="00850658">
        <w:tab/>
      </w:r>
      <w:r w:rsidR="00450654" w:rsidRPr="00850658">
        <w:t xml:space="preserve">Case Study </w:t>
      </w:r>
      <w:r w:rsidR="001D5761" w:rsidRPr="00850658">
        <w:t xml:space="preserve">– </w:t>
      </w:r>
      <w:proofErr w:type="spellStart"/>
      <w:r w:rsidR="00947F7B" w:rsidRPr="00850658">
        <w:t>PrefixSum</w:t>
      </w:r>
      <w:bookmarkEnd w:id="1244"/>
      <w:proofErr w:type="spellEnd"/>
    </w:p>
    <w:p w:rsidR="001D5761" w:rsidRDefault="00E51F48" w:rsidP="001D5761">
      <w:pPr>
        <w:pStyle w:val="Heading3"/>
      </w:pPr>
      <w:bookmarkStart w:id="1245" w:name="_Toc516764671"/>
      <w:r>
        <w:t>4.3.1</w:t>
      </w:r>
      <w:r>
        <w:tab/>
      </w:r>
      <w:r w:rsidR="001D5761">
        <w:t>Goal</w:t>
      </w:r>
      <w:bookmarkEnd w:id="1245"/>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proofErr w:type="spellStart"/>
      <w:r w:rsidR="001D5761" w:rsidRPr="00850658">
        <w:t>PrefixSum</w:t>
      </w:r>
      <w:proofErr w:type="spellEnd"/>
      <w:r w:rsidR="001D5761" w:rsidRPr="00850658">
        <w:t xml:space="preserve"> challenges from the </w:t>
      </w:r>
      <w:proofErr w:type="spellStart"/>
      <w:r w:rsidR="001D5761" w:rsidRPr="00850658">
        <w:t>VerifyThis</w:t>
      </w:r>
      <w:proofErr w:type="spellEnd"/>
      <w:r w:rsidR="001D5761" w:rsidRPr="00850658">
        <w:t xml:space="preserve"> 2012</w:t>
      </w:r>
      <w:r w:rsidR="001D5761">
        <w:t xml:space="preserve"> competition in </w:t>
      </w:r>
      <w:proofErr w:type="spellStart"/>
      <w:r w:rsidR="001D5761">
        <w:t>OpenJML</w:t>
      </w:r>
      <w:proofErr w:type="spellEnd"/>
      <w:r w:rsidR="001D5761">
        <w:t xml:space="preserve"> using the </w:t>
      </w:r>
      <w:proofErr w:type="spellStart"/>
      <w:r w:rsidR="001D5761">
        <w:t>KeY</w:t>
      </w:r>
      <w:proofErr w:type="spellEnd"/>
      <w:r w:rsidR="001D5761">
        <w:t xml:space="preserve"> implementatio</w:t>
      </w:r>
      <w:r>
        <w:t>ns as a starting point. We also</w:t>
      </w:r>
      <w:r w:rsidR="001D5761">
        <w:t xml:space="preserve"> implement the </w:t>
      </w:r>
      <w:proofErr w:type="spellStart"/>
      <w:r w:rsidR="001D5761">
        <w:t>PrefixSum</w:t>
      </w:r>
      <w:proofErr w:type="spellEnd"/>
      <w:r w:rsidR="001D5761">
        <w:t xml:space="preserve"> challenge in Krakatoa simply as a terms of comparison</w:t>
      </w:r>
      <w:r>
        <w:t xml:space="preserve">, however our goal is to focus on the </w:t>
      </w:r>
      <w:proofErr w:type="spellStart"/>
      <w:r>
        <w:t>OpenJML</w:t>
      </w:r>
      <w:proofErr w:type="spellEnd"/>
      <w:r>
        <w:t xml:space="preserve"> tool throughout</w:t>
      </w:r>
      <w:r w:rsidR="001D5761">
        <w:t xml:space="preserve">. We chose the </w:t>
      </w:r>
      <w:proofErr w:type="spellStart"/>
      <w:r w:rsidR="001D5761">
        <w:t>KeY</w:t>
      </w:r>
      <w:proofErr w:type="spellEnd"/>
      <w:r w:rsidR="001D5761">
        <w:t xml:space="preserve"> implementations as these algorithm were significantly more difficult than the Binary Search algorithm and required a team of experts from the </w:t>
      </w:r>
      <w:proofErr w:type="spellStart"/>
      <w:r w:rsidR="001D5761">
        <w:t>KeY</w:t>
      </w:r>
      <w:proofErr w:type="spellEnd"/>
      <w:r w:rsidR="001D5761">
        <w:t xml:space="preserve"> development team to complete these challenges. The </w:t>
      </w:r>
      <w:proofErr w:type="spellStart"/>
      <w:r w:rsidR="001D5761">
        <w:t>KeY</w:t>
      </w:r>
      <w:proofErr w:type="spellEnd"/>
      <w:r w:rsidR="001D5761">
        <w:t xml:space="preserve"> team confirmed that the majority of their implementations could indeed be verified in the </w:t>
      </w:r>
      <w:proofErr w:type="spellStart"/>
      <w:r w:rsidR="001D5761">
        <w:t>KeY</w:t>
      </w:r>
      <w:proofErr w:type="spellEnd"/>
      <w:r w:rsidR="001D5761">
        <w:t xml:space="preserve">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 xml:space="preserve">Burns, D., </w:t>
      </w:r>
      <w:proofErr w:type="spellStart"/>
      <w:r w:rsidR="001D5761" w:rsidRPr="00434DDB">
        <w:rPr>
          <w:rFonts w:ascii="Century Schoolbook" w:eastAsia="Times New Roman" w:hAnsi="Century Schoolbook" w:cs="Times New Roman"/>
          <w:i/>
          <w:color w:val="7030A0"/>
          <w:sz w:val="16"/>
          <w:szCs w:val="16"/>
          <w:lang w:val="en-GB" w:eastAsia="en-GB"/>
        </w:rPr>
        <w:t>Mostowski</w:t>
      </w:r>
      <w:proofErr w:type="spellEnd"/>
      <w:r w:rsidR="001D5761" w:rsidRPr="00434DDB">
        <w:rPr>
          <w:rFonts w:ascii="Century Schoolbook" w:eastAsia="Times New Roman" w:hAnsi="Century Schoolbook" w:cs="Times New Roman"/>
          <w:i/>
          <w:color w:val="7030A0"/>
          <w:sz w:val="16"/>
          <w:szCs w:val="16"/>
          <w:lang w:val="en-GB" w:eastAsia="en-GB"/>
        </w:rPr>
        <w:t xml:space="preserve">, W. &amp; </w:t>
      </w:r>
      <w:proofErr w:type="spellStart"/>
      <w:r w:rsidR="001D5761" w:rsidRPr="00434DDB">
        <w:rPr>
          <w:rFonts w:ascii="Century Schoolbook" w:eastAsia="Times New Roman" w:hAnsi="Century Schoolbook" w:cs="Times New Roman"/>
          <w:i/>
          <w:color w:val="7030A0"/>
          <w:sz w:val="16"/>
          <w:szCs w:val="16"/>
          <w:lang w:val="en-GB" w:eastAsia="en-GB"/>
        </w:rPr>
        <w:t>Ulbrich</w:t>
      </w:r>
      <w:proofErr w:type="spellEnd"/>
      <w:r w:rsidR="001D5761" w:rsidRPr="00434DDB">
        <w:rPr>
          <w:rFonts w:ascii="Century Schoolbook" w:eastAsia="Times New Roman" w:hAnsi="Century Schoolbook" w:cs="Times New Roman"/>
          <w:i/>
          <w:color w:val="7030A0"/>
          <w:sz w:val="16"/>
          <w:szCs w:val="16"/>
          <w:lang w:val="en-GB" w:eastAsia="en-GB"/>
        </w:rPr>
        <w:t>, M. (2015)</w:t>
      </w:r>
      <w:r w:rsidR="001D5761" w:rsidRPr="00434DDB">
        <w:rPr>
          <w:i/>
          <w:color w:val="7030A0"/>
          <w:sz w:val="16"/>
          <w:szCs w:val="16"/>
        </w:rPr>
        <w:t>)</w:t>
      </w:r>
      <w:r w:rsidR="001D5761">
        <w:t>. Therefore we deemed this paper along with its code a valid starting point to b</w:t>
      </w:r>
      <w:r w:rsidR="00EB6F73">
        <w:t xml:space="preserve">egin the </w:t>
      </w:r>
      <w:proofErr w:type="spellStart"/>
      <w:r w:rsidR="00EB6F73">
        <w:t>OpenJML</w:t>
      </w:r>
      <w:proofErr w:type="spellEnd"/>
      <w:r w:rsidR="00EB6F73">
        <w:t xml:space="preserve"> specification.</w:t>
      </w:r>
    </w:p>
    <w:p w:rsidR="00E51F48" w:rsidRDefault="00E51F48" w:rsidP="007623FC">
      <w:pPr>
        <w:pStyle w:val="Heading3"/>
      </w:pPr>
    </w:p>
    <w:p w:rsidR="000115B7" w:rsidRDefault="00E51F48" w:rsidP="007623FC">
      <w:pPr>
        <w:pStyle w:val="Heading3"/>
      </w:pPr>
      <w:bookmarkStart w:id="1246" w:name="_Toc516764672"/>
      <w:r>
        <w:t>4.3.2</w:t>
      </w:r>
      <w:r>
        <w:tab/>
      </w:r>
      <w:r w:rsidR="007623FC">
        <w:t>Algorithm</w:t>
      </w:r>
      <w:bookmarkEnd w:id="1246"/>
    </w:p>
    <w:p w:rsidR="007623FC" w:rsidRPr="007623FC" w:rsidRDefault="007623FC" w:rsidP="007623FC">
      <w:r w:rsidRPr="007623FC">
        <w:rPr>
          <w:highlight w:val="green"/>
        </w:rPr>
        <w:t>BRIEF DESCRIPTION</w:t>
      </w:r>
    </w:p>
    <w:p w:rsidR="002E540F" w:rsidRPr="002E540F" w:rsidRDefault="00E51F48" w:rsidP="001F3623">
      <w:pPr>
        <w:pStyle w:val="Heading3"/>
      </w:pPr>
      <w:bookmarkStart w:id="1247" w:name="_Toc516764673"/>
      <w:r>
        <w:t>4.3.3</w:t>
      </w:r>
      <w:r>
        <w:tab/>
      </w:r>
      <w:r w:rsidR="002E540F" w:rsidRPr="002E540F">
        <w:t>Attempt 1</w:t>
      </w:r>
      <w:bookmarkEnd w:id="1247"/>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w:t>
      </w:r>
      <w:proofErr w:type="spellStart"/>
      <w:r w:rsidR="003240E4">
        <w:t>KeY</w:t>
      </w:r>
      <w:proofErr w:type="spellEnd"/>
      <w:r w:rsidR="003240E4">
        <w:t xml:space="preserve"> team</w:t>
      </w:r>
      <w:r>
        <w:t xml:space="preserve"> to express it in </w:t>
      </w:r>
      <w:proofErr w:type="spellStart"/>
      <w:r>
        <w:t>OpenJML</w:t>
      </w:r>
      <w:proofErr w:type="spellEnd"/>
      <w:r w:rsidR="003240E4">
        <w:t xml:space="preserve">. </w:t>
      </w:r>
      <w:r>
        <w:t>First we</w:t>
      </w:r>
      <w:r w:rsidR="003240E4">
        <w:t xml:space="preserve"> remove all aspects of native </w:t>
      </w:r>
      <w:proofErr w:type="spellStart"/>
      <w:r w:rsidR="003240E4">
        <w:t>KeY</w:t>
      </w:r>
      <w:proofErr w:type="spellEnd"/>
      <w:r w:rsidR="003240E4">
        <w:t xml:space="preserve"> code from the specification and later try to replicate this missing functi</w:t>
      </w:r>
      <w:r>
        <w:t xml:space="preserve">onality with </w:t>
      </w:r>
      <w:proofErr w:type="spellStart"/>
      <w:r>
        <w:t>OpenJML</w:t>
      </w:r>
      <w:proofErr w:type="spellEnd"/>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w:t>
      </w:r>
      <w:proofErr w:type="spellStart"/>
      <w:r w:rsidR="00FE1108">
        <w:t>inv</w:t>
      </w:r>
      <w:proofErr w:type="spellEnd"/>
      <w:r w:rsidR="00FE1108">
        <w:t xml:space="preserve">: and \singleton clauses are not supported in </w:t>
      </w:r>
      <w:proofErr w:type="spellStart"/>
      <w:r w:rsidR="00FE1108">
        <w:t>OpenJML</w:t>
      </w:r>
      <w:proofErr w:type="spellEnd"/>
      <w:r w:rsidR="002912AF">
        <w:t xml:space="preserve">. </w:t>
      </w:r>
      <w:proofErr w:type="spellStart"/>
      <w:r w:rsidR="002912AF">
        <w:t>OpenJML</w:t>
      </w:r>
      <w:proofErr w:type="spellEnd"/>
      <w:r w:rsidR="002912AF">
        <w:t xml:space="preserve">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w:t>
      </w:r>
      <w:proofErr w:type="spellStart"/>
      <w:r w:rsidRPr="00257843">
        <w:rPr>
          <w:rFonts w:ascii="Consolas" w:eastAsia="Times New Roman" w:hAnsi="Consolas" w:cs="Times New Roman"/>
          <w:color w:val="008000"/>
          <w:sz w:val="16"/>
          <w:szCs w:val="21"/>
          <w:lang w:val="en-GB" w:eastAsia="en-GB"/>
        </w:rPr>
        <w:t>inv</w:t>
      </w:r>
      <w:proofErr w:type="spellEnd"/>
      <w:r w:rsidRPr="00257843">
        <w:rPr>
          <w:rFonts w:ascii="Consolas" w:eastAsia="Times New Roman" w:hAnsi="Consolas" w:cs="Times New Roman"/>
          <w:color w:val="008000"/>
          <w:sz w:val="16"/>
          <w:szCs w:val="21"/>
          <w:lang w:val="en-GB" w:eastAsia="en-GB"/>
        </w:rPr>
        <w:t>: \singleton(a);</w:t>
      </w:r>
    </w:p>
    <w:p w:rsidR="00257843" w:rsidRDefault="00257843" w:rsidP="002E540F"/>
    <w:p w:rsidR="00257843" w:rsidRDefault="0046703B" w:rsidP="002E540F">
      <w:r>
        <w:t>The</w:t>
      </w:r>
      <w:r w:rsidR="00257843">
        <w:t xml:space="preserve"> </w:t>
      </w:r>
      <w:r w:rsidR="001F35F5">
        <w:t>‘</w:t>
      </w:r>
      <w:r w:rsidR="00257843" w:rsidRPr="001F35F5">
        <w:rPr>
          <w:i/>
        </w:rPr>
        <w:t>\</w:t>
      </w:r>
      <w:proofErr w:type="spellStart"/>
      <w:r w:rsidR="00257843" w:rsidRPr="001F35F5">
        <w:rPr>
          <w:i/>
        </w:rPr>
        <w:t>infinite_union</w:t>
      </w:r>
      <w:proofErr w:type="spellEnd"/>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proofErr w:type="spellStart"/>
      <w:r w:rsidR="00772D15" w:rsidRPr="00772D15">
        <w:rPr>
          <w:rFonts w:ascii="Century Schoolbook" w:hAnsi="Century Schoolbook" w:cs="PktbhrNimbusRomNo9L-Regu"/>
          <w:i/>
          <w:color w:val="7030A0"/>
          <w:sz w:val="16"/>
          <w:szCs w:val="16"/>
          <w:lang w:val="en-GB"/>
        </w:rPr>
        <w:t>Weiß</w:t>
      </w:r>
      <w:proofErr w:type="spellEnd"/>
      <w:r w:rsidR="00772D15" w:rsidRPr="00772D15">
        <w:rPr>
          <w:rFonts w:ascii="Century Schoolbook" w:hAnsi="Century Schoolbook" w:cs="PktbhrNimbusRomNo9L-Regu"/>
          <w:i/>
          <w:color w:val="7030A0"/>
          <w:sz w:val="16"/>
          <w:szCs w:val="16"/>
          <w:lang w:val="en-GB"/>
        </w:rPr>
        <w:t>, B. (2011))</w:t>
      </w:r>
      <w:r w:rsidR="00772D15" w:rsidRPr="00772D15">
        <w:rPr>
          <w:rFonts w:ascii="Century Schoolbook" w:hAnsi="Century Schoolbook" w:cs="PktbhrNimbusRomNo9L-Regu"/>
          <w:i/>
          <w:color w:val="7030A0"/>
          <w:sz w:val="20"/>
          <w:szCs w:val="17"/>
          <w:lang w:val="en-GB"/>
        </w:rPr>
        <w:t xml:space="preserve"> </w:t>
      </w:r>
      <w:r w:rsidR="001F35F5">
        <w:t xml:space="preserve">and has been translated to </w:t>
      </w:r>
      <w:proofErr w:type="spellStart"/>
      <w:r w:rsidR="001F35F5">
        <w:t>JavaDL</w:t>
      </w:r>
      <w:proofErr w:type="spellEnd"/>
      <w:r w:rsidR="00BC341C">
        <w:t xml:space="preserve"> (</w:t>
      </w:r>
      <w:r w:rsidR="00BC341C" w:rsidRPr="00BC341C">
        <w:rPr>
          <w:highlight w:val="darkCyan"/>
        </w:rPr>
        <w:t>See Chapter 3.1</w:t>
      </w:r>
      <w:r w:rsidR="00BC341C">
        <w:t>)</w:t>
      </w:r>
      <w:r w:rsidR="001F35F5">
        <w:t xml:space="preserve"> for use in </w:t>
      </w:r>
      <w:proofErr w:type="spellStart"/>
      <w:r w:rsidR="001F35F5">
        <w:t>KeY</w:t>
      </w:r>
      <w:proofErr w:type="spellEnd"/>
      <w:r w:rsidR="001F35F5">
        <w:t>.</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proofErr w:type="spellStart"/>
      <w:r w:rsidR="00772D15" w:rsidRPr="00772D15">
        <w:rPr>
          <w:rFonts w:ascii="Century Schoolbook" w:eastAsia="Times New Roman" w:hAnsi="Century Schoolbook" w:cs="Times New Roman"/>
          <w:i/>
          <w:color w:val="7030A0"/>
          <w:sz w:val="16"/>
          <w:szCs w:val="16"/>
          <w:lang w:val="en-GB" w:eastAsia="en-GB"/>
        </w:rPr>
        <w:t>Ahrendt</w:t>
      </w:r>
      <w:proofErr w:type="spellEnd"/>
      <w:r w:rsidR="00772D15" w:rsidRPr="00772D15">
        <w:rPr>
          <w:rFonts w:ascii="Century Schoolbook" w:eastAsia="Times New Roman" w:hAnsi="Century Schoolbook" w:cs="Times New Roman"/>
          <w:i/>
          <w:color w:val="7030A0"/>
          <w:sz w:val="16"/>
          <w:szCs w:val="16"/>
          <w:lang w:val="en-GB" w:eastAsia="en-GB"/>
        </w:rPr>
        <w:t xml:space="preserve">, W., </w:t>
      </w:r>
      <w:proofErr w:type="spellStart"/>
      <w:r w:rsidR="00772D15" w:rsidRPr="00772D15">
        <w:rPr>
          <w:rFonts w:ascii="Century Schoolbook" w:eastAsia="Times New Roman" w:hAnsi="Century Schoolbook" w:cs="Times New Roman"/>
          <w:i/>
          <w:color w:val="7030A0"/>
          <w:sz w:val="16"/>
          <w:szCs w:val="16"/>
          <w:lang w:val="en-GB" w:eastAsia="en-GB"/>
        </w:rPr>
        <w:t>Beckert</w:t>
      </w:r>
      <w:proofErr w:type="spellEnd"/>
      <w:r w:rsidR="00772D15" w:rsidRPr="00772D15">
        <w:rPr>
          <w:rFonts w:ascii="Century Schoolbook" w:eastAsia="Times New Roman" w:hAnsi="Century Schoolbook" w:cs="Times New Roman"/>
          <w:i/>
          <w:color w:val="7030A0"/>
          <w:sz w:val="16"/>
          <w:szCs w:val="16"/>
          <w:lang w:val="en-GB" w:eastAsia="en-GB"/>
        </w:rPr>
        <w:t xml:space="preserve">, B., </w:t>
      </w:r>
      <w:proofErr w:type="spellStart"/>
      <w:r w:rsidR="00772D15" w:rsidRPr="00772D15">
        <w:rPr>
          <w:rFonts w:ascii="Century Schoolbook" w:eastAsia="Times New Roman" w:hAnsi="Century Schoolbook" w:cs="Times New Roman"/>
          <w:i/>
          <w:color w:val="7030A0"/>
          <w:sz w:val="16"/>
          <w:szCs w:val="16"/>
          <w:lang w:val="en-GB" w:eastAsia="en-GB"/>
        </w:rPr>
        <w:t>Bubel</w:t>
      </w:r>
      <w:proofErr w:type="spellEnd"/>
      <w:r w:rsidR="00772D15" w:rsidRPr="00772D15">
        <w:rPr>
          <w:rFonts w:ascii="Century Schoolbook" w:eastAsia="Times New Roman" w:hAnsi="Century Schoolbook" w:cs="Times New Roman"/>
          <w:i/>
          <w:color w:val="7030A0"/>
          <w:sz w:val="16"/>
          <w:szCs w:val="16"/>
          <w:lang w:val="en-GB" w:eastAsia="en-GB"/>
        </w:rPr>
        <w:t xml:space="preserve">, R., </w:t>
      </w:r>
      <w:proofErr w:type="spellStart"/>
      <w:r w:rsidR="00772D15" w:rsidRPr="00772D15">
        <w:rPr>
          <w:rFonts w:ascii="Century Schoolbook" w:eastAsia="Times New Roman" w:hAnsi="Century Schoolbook" w:cs="Times New Roman"/>
          <w:i/>
          <w:color w:val="7030A0"/>
          <w:sz w:val="16"/>
          <w:szCs w:val="16"/>
          <w:lang w:val="en-GB" w:eastAsia="en-GB"/>
        </w:rPr>
        <w:t>Hähnle</w:t>
      </w:r>
      <w:proofErr w:type="spellEnd"/>
      <w:r w:rsidR="00772D15"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72D15" w:rsidRPr="00772D15">
        <w:rPr>
          <w:rFonts w:ascii="Century Schoolbook" w:eastAsia="Times New Roman" w:hAnsi="Century Schoolbook" w:cs="Times New Roman"/>
          <w:i/>
          <w:color w:val="7030A0"/>
          <w:sz w:val="16"/>
          <w:szCs w:val="16"/>
          <w:lang w:val="en-GB" w:eastAsia="en-GB"/>
        </w:rPr>
        <w:t>Ulbrich</w:t>
      </w:r>
      <w:proofErr w:type="spellEnd"/>
      <w:r w:rsidR="00772D15" w:rsidRPr="00772D15">
        <w:rPr>
          <w:rFonts w:ascii="Century Schoolbook" w:eastAsia="Times New Roman" w:hAnsi="Century Schoolbook" w:cs="Times New Roman"/>
          <w:i/>
          <w:color w:val="7030A0"/>
          <w:sz w:val="16"/>
          <w:szCs w:val="16"/>
          <w:lang w:val="en-GB" w:eastAsia="en-GB"/>
        </w:rPr>
        <w:t>,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w:t>
      </w:r>
      <w:proofErr w:type="spellStart"/>
      <w:r w:rsidR="002C2AD2">
        <w:t>leftM</w:t>
      </w:r>
      <w:r w:rsidR="00772D15">
        <w:t>ost</w:t>
      </w:r>
      <w:proofErr w:type="spellEnd"/>
      <w:r w:rsidR="002C2AD2">
        <w:t>’</w:t>
      </w:r>
      <w:r w:rsidR="00772D15">
        <w:t xml:space="preserve"> method and additional bounds.</w:t>
      </w:r>
      <w:r w:rsidR="0056676B">
        <w:t xml:space="preserve"> We were unsure as to how to model this in </w:t>
      </w:r>
      <w:proofErr w:type="spellStart"/>
      <w:r w:rsidR="0056676B">
        <w:t>OpenJML</w:t>
      </w:r>
      <w:proofErr w:type="spellEnd"/>
      <w:r w:rsidR="0056676B">
        <w:t xml:space="preserve">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assignable \</w:t>
      </w:r>
      <w:proofErr w:type="spellStart"/>
      <w:r w:rsidRPr="00772D15">
        <w:rPr>
          <w:rFonts w:ascii="Consolas" w:eastAsia="Times New Roman" w:hAnsi="Consolas" w:cs="Times New Roman"/>
          <w:color w:val="008000"/>
          <w:sz w:val="16"/>
          <w:szCs w:val="21"/>
          <w:lang w:val="en-GB" w:eastAsia="en-GB"/>
        </w:rPr>
        <w:t>infinite_union</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int</w:t>
      </w:r>
      <w:proofErr w:type="spellEnd"/>
      <w:r w:rsidRPr="00772D15">
        <w:rPr>
          <w:rFonts w:ascii="Consolas" w:eastAsia="Times New Roman" w:hAnsi="Consolas" w:cs="Times New Roman"/>
          <w:color w:val="008000"/>
          <w:sz w:val="16"/>
          <w:szCs w:val="21"/>
          <w:lang w:val="en-GB" w:eastAsia="en-GB"/>
        </w:rPr>
        <w:t xml:space="preserve"> k; </w:t>
      </w:r>
      <w:proofErr w:type="spellStart"/>
      <w:r w:rsidRPr="00772D15">
        <w:rPr>
          <w:rFonts w:ascii="Consolas" w:eastAsia="Times New Roman" w:hAnsi="Consolas" w:cs="Times New Roman"/>
          <w:color w:val="008000"/>
          <w:sz w:val="16"/>
          <w:szCs w:val="21"/>
          <w:lang w:val="en-GB" w:eastAsia="en-GB"/>
        </w:rPr>
        <w:t>leftMost</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left,right</w:t>
      </w:r>
      <w:proofErr w:type="spellEnd"/>
      <w:r w:rsidRPr="00772D15">
        <w:rPr>
          <w:rFonts w:ascii="Consolas" w:eastAsia="Times New Roman" w:hAnsi="Consolas" w:cs="Times New Roman"/>
          <w:color w:val="008000"/>
          <w:sz w:val="16"/>
          <w:szCs w:val="21"/>
          <w:lang w:val="en-GB" w:eastAsia="en-GB"/>
        </w:rPr>
        <w:t xml:space="preserve">)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w:t>
      </w:r>
      <w:proofErr w:type="spellStart"/>
      <w:r w:rsidRPr="0056676B">
        <w:rPr>
          <w:rFonts w:ascii="Consolas" w:eastAsia="Times New Roman" w:hAnsi="Consolas" w:cs="Times New Roman"/>
          <w:color w:val="008000"/>
          <w:sz w:val="16"/>
          <w:szCs w:val="21"/>
          <w:lang w:val="en-GB" w:eastAsia="en-GB"/>
        </w:rPr>
        <w:t>infinite_union</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int</w:t>
      </w:r>
      <w:proofErr w:type="spellEnd"/>
      <w:r w:rsidRPr="0056676B">
        <w:rPr>
          <w:rFonts w:ascii="Consolas" w:eastAsia="Times New Roman" w:hAnsi="Consolas" w:cs="Times New Roman"/>
          <w:color w:val="008000"/>
          <w:sz w:val="16"/>
          <w:szCs w:val="21"/>
          <w:lang w:val="en-GB" w:eastAsia="en-GB"/>
        </w:rPr>
        <w:t xml:space="preserve"> k; </w:t>
      </w:r>
      <w:proofErr w:type="spellStart"/>
      <w:r w:rsidRPr="0056676B">
        <w:rPr>
          <w:rFonts w:ascii="Consolas" w:eastAsia="Times New Roman" w:hAnsi="Consolas" w:cs="Times New Roman"/>
          <w:color w:val="008000"/>
          <w:sz w:val="16"/>
          <w:szCs w:val="21"/>
          <w:lang w:val="en-GB" w:eastAsia="en-GB"/>
        </w:rPr>
        <w:t>leftMost</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left,right</w:t>
      </w:r>
      <w:proofErr w:type="spellEnd"/>
      <w:r w:rsidRPr="0056676B">
        <w:rPr>
          <w:rFonts w:ascii="Consolas" w:eastAsia="Times New Roman" w:hAnsi="Consolas" w:cs="Times New Roman"/>
          <w:color w:val="008000"/>
          <w:sz w:val="16"/>
          <w:szCs w:val="21"/>
          <w:lang w:val="en-GB" w:eastAsia="en-GB"/>
        </w:rPr>
        <w: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 xml:space="preserve">ype checker to pass for </w:t>
      </w:r>
      <w:proofErr w:type="spellStart"/>
      <w:r>
        <w:t>OpenJML</w:t>
      </w:r>
      <w:proofErr w:type="spellEnd"/>
      <w:r>
        <w:t xml:space="preserve"> are made with a</w:t>
      </w:r>
      <w:r w:rsidR="008567D8">
        <w:t>ll ‘</w:t>
      </w:r>
      <w:proofErr w:type="spellStart"/>
      <w:r w:rsidR="008567D8">
        <w:t>strictly_pure</w:t>
      </w:r>
      <w:proofErr w:type="spellEnd"/>
      <w:r w:rsidR="008567D8">
        <w:t xml:space="preserve">’ </w:t>
      </w:r>
      <w:r w:rsidR="007A3236">
        <w:t>and \</w:t>
      </w:r>
      <w:proofErr w:type="spellStart"/>
      <w:r w:rsidR="007A3236">
        <w:t>strictly_nothing</w:t>
      </w:r>
      <w:proofErr w:type="spellEnd"/>
      <w:r w:rsidR="007A3236">
        <w:t xml:space="preserve">’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w:t>
      </w:r>
      <w:r w:rsidR="007A3236">
        <w:lastRenderedPageBreak/>
        <w:t xml:space="preserve">former clauses are extensions of JML in </w:t>
      </w:r>
      <w:proofErr w:type="spellStart"/>
      <w:r w:rsidR="007A3236">
        <w:t>KeY</w:t>
      </w:r>
      <w:proofErr w:type="spellEnd"/>
      <w:r w:rsidR="007A3236">
        <w:t xml:space="preserve"> that provide stronger constraints on the method functionality. The ‘/</w:t>
      </w:r>
      <w:proofErr w:type="spellStart"/>
      <w:r w:rsidR="007A3236">
        <w:t>strictly_nothing</w:t>
      </w:r>
      <w:proofErr w:type="spellEnd"/>
      <w:r w:rsidR="007A3236">
        <w:t>’ clause means that no location may be changed, even those newly created within the method scope</w:t>
      </w:r>
      <w:r w:rsidR="005C5B59">
        <w:t>, while the ‘</w:t>
      </w:r>
      <w:r w:rsidR="005C5B59" w:rsidRPr="005C5B59">
        <w:rPr>
          <w:i/>
        </w:rPr>
        <w:t>/</w:t>
      </w:r>
      <w:proofErr w:type="spellStart"/>
      <w:r w:rsidR="005C5B59" w:rsidRPr="005C5B59">
        <w:rPr>
          <w:i/>
        </w:rPr>
        <w:t>strictly_pure</w:t>
      </w:r>
      <w:proofErr w:type="spellEnd"/>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proofErr w:type="spellStart"/>
      <w:r w:rsidR="007255E4" w:rsidRPr="00772D15">
        <w:rPr>
          <w:rFonts w:ascii="Century Schoolbook" w:eastAsia="Times New Roman" w:hAnsi="Century Schoolbook" w:cs="Times New Roman"/>
          <w:i/>
          <w:color w:val="7030A0"/>
          <w:sz w:val="16"/>
          <w:szCs w:val="16"/>
          <w:lang w:val="en-GB" w:eastAsia="en-GB"/>
        </w:rPr>
        <w:t>Ahrendt</w:t>
      </w:r>
      <w:proofErr w:type="spellEnd"/>
      <w:r w:rsidR="007255E4" w:rsidRPr="00772D15">
        <w:rPr>
          <w:rFonts w:ascii="Century Schoolbook" w:eastAsia="Times New Roman" w:hAnsi="Century Schoolbook" w:cs="Times New Roman"/>
          <w:i/>
          <w:color w:val="7030A0"/>
          <w:sz w:val="16"/>
          <w:szCs w:val="16"/>
          <w:lang w:val="en-GB" w:eastAsia="en-GB"/>
        </w:rPr>
        <w:t xml:space="preserve">, W., </w:t>
      </w:r>
      <w:proofErr w:type="spellStart"/>
      <w:r w:rsidR="007255E4" w:rsidRPr="00772D15">
        <w:rPr>
          <w:rFonts w:ascii="Century Schoolbook" w:eastAsia="Times New Roman" w:hAnsi="Century Schoolbook" w:cs="Times New Roman"/>
          <w:i/>
          <w:color w:val="7030A0"/>
          <w:sz w:val="16"/>
          <w:szCs w:val="16"/>
          <w:lang w:val="en-GB" w:eastAsia="en-GB"/>
        </w:rPr>
        <w:t>Beckert</w:t>
      </w:r>
      <w:proofErr w:type="spellEnd"/>
      <w:r w:rsidR="007255E4" w:rsidRPr="00772D15">
        <w:rPr>
          <w:rFonts w:ascii="Century Schoolbook" w:eastAsia="Times New Roman" w:hAnsi="Century Schoolbook" w:cs="Times New Roman"/>
          <w:i/>
          <w:color w:val="7030A0"/>
          <w:sz w:val="16"/>
          <w:szCs w:val="16"/>
          <w:lang w:val="en-GB" w:eastAsia="en-GB"/>
        </w:rPr>
        <w:t xml:space="preserve">, B., </w:t>
      </w:r>
      <w:proofErr w:type="spellStart"/>
      <w:r w:rsidR="007255E4" w:rsidRPr="00772D15">
        <w:rPr>
          <w:rFonts w:ascii="Century Schoolbook" w:eastAsia="Times New Roman" w:hAnsi="Century Schoolbook" w:cs="Times New Roman"/>
          <w:i/>
          <w:color w:val="7030A0"/>
          <w:sz w:val="16"/>
          <w:szCs w:val="16"/>
          <w:lang w:val="en-GB" w:eastAsia="en-GB"/>
        </w:rPr>
        <w:t>Bubel</w:t>
      </w:r>
      <w:proofErr w:type="spellEnd"/>
      <w:r w:rsidR="007255E4" w:rsidRPr="00772D15">
        <w:rPr>
          <w:rFonts w:ascii="Century Schoolbook" w:eastAsia="Times New Roman" w:hAnsi="Century Schoolbook" w:cs="Times New Roman"/>
          <w:i/>
          <w:color w:val="7030A0"/>
          <w:sz w:val="16"/>
          <w:szCs w:val="16"/>
          <w:lang w:val="en-GB" w:eastAsia="en-GB"/>
        </w:rPr>
        <w:t xml:space="preserve">, R., </w:t>
      </w:r>
      <w:proofErr w:type="spellStart"/>
      <w:r w:rsidR="007255E4" w:rsidRPr="00772D15">
        <w:rPr>
          <w:rFonts w:ascii="Century Schoolbook" w:eastAsia="Times New Roman" w:hAnsi="Century Schoolbook" w:cs="Times New Roman"/>
          <w:i/>
          <w:color w:val="7030A0"/>
          <w:sz w:val="16"/>
          <w:szCs w:val="16"/>
          <w:lang w:val="en-GB" w:eastAsia="en-GB"/>
        </w:rPr>
        <w:t>Hähnle</w:t>
      </w:r>
      <w:proofErr w:type="spellEnd"/>
      <w:r w:rsidR="007255E4"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255E4" w:rsidRPr="00772D15">
        <w:rPr>
          <w:rFonts w:ascii="Century Schoolbook" w:eastAsia="Times New Roman" w:hAnsi="Century Schoolbook" w:cs="Times New Roman"/>
          <w:i/>
          <w:color w:val="7030A0"/>
          <w:sz w:val="16"/>
          <w:szCs w:val="16"/>
          <w:lang w:val="en-GB" w:eastAsia="en-GB"/>
        </w:rPr>
        <w:t>Ulbrich</w:t>
      </w:r>
      <w:proofErr w:type="spellEnd"/>
      <w:r w:rsidR="007255E4" w:rsidRPr="00772D15">
        <w:rPr>
          <w:rFonts w:ascii="Century Schoolbook" w:eastAsia="Times New Roman" w:hAnsi="Century Schoolbook" w:cs="Times New Roman"/>
          <w:i/>
          <w:color w:val="7030A0"/>
          <w:sz w:val="16"/>
          <w:szCs w:val="16"/>
          <w:lang w:val="en-GB" w:eastAsia="en-GB"/>
        </w:rPr>
        <w:t>, M. (2016))</w:t>
      </w:r>
      <w:r w:rsidR="008567D8">
        <w:t xml:space="preserve">. </w:t>
      </w:r>
      <w:r w:rsidR="000E7D4A">
        <w:t xml:space="preserve">Also </w:t>
      </w:r>
      <w:proofErr w:type="spellStart"/>
      <w:r w:rsidR="000E7D4A">
        <w:t>KeY</w:t>
      </w:r>
      <w:proofErr w:type="spellEnd"/>
      <w:r w:rsidR="000E7D4A">
        <w:t xml:space="preserve"> allows each method</w:t>
      </w:r>
      <w:r>
        <w:t>’</w:t>
      </w:r>
      <w:r w:rsidR="000E7D4A">
        <w:t>s specifications to call another</w:t>
      </w:r>
      <w:r w:rsidR="00BD5630">
        <w:t xml:space="preserve"> method</w:t>
      </w:r>
      <w:r>
        <w:t>’</w:t>
      </w:r>
      <w:r w:rsidR="00BD5630">
        <w:t xml:space="preserve">s </w:t>
      </w:r>
      <w:r>
        <w:t xml:space="preserve">specification </w:t>
      </w:r>
      <w:r w:rsidR="000E7D4A">
        <w:t xml:space="preserve">anytime, however in </w:t>
      </w:r>
      <w:proofErr w:type="spellStart"/>
      <w:r w:rsidR="000E7D4A">
        <w:t>OpenJML</w:t>
      </w:r>
      <w:proofErr w:type="spellEnd"/>
      <w:r w:rsidR="000E7D4A">
        <w:t>, ‘</w:t>
      </w:r>
      <w:proofErr w:type="spellStart"/>
      <w:r w:rsidR="000E7D4A" w:rsidRPr="000E7D4A">
        <w:rPr>
          <w:i/>
        </w:rPr>
        <w:t>spec_public</w:t>
      </w:r>
      <w:proofErr w:type="spellEnd"/>
      <w:r w:rsidR="000E7D4A">
        <w:t xml:space="preserve">’ must be added to a method’s specification if </w:t>
      </w:r>
      <w:r>
        <w:t xml:space="preserve">a method </w:t>
      </w:r>
      <w:r w:rsidR="000E7D4A">
        <w:t>is to allow access to its specification.</w:t>
      </w:r>
      <w:r>
        <w:t xml:space="preserve"> We add the ‘</w:t>
      </w:r>
      <w:proofErr w:type="spellStart"/>
      <w:r w:rsidRPr="002C2AD2">
        <w:rPr>
          <w:i/>
        </w:rPr>
        <w:t>spec_public</w:t>
      </w:r>
      <w:proofErr w:type="spellEnd"/>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proofErr w:type="spellStart"/>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nothing</w:t>
      </w:r>
      <w:proofErr w:type="spellEnd"/>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w:t>
      </w:r>
      <w:proofErr w:type="spellStart"/>
      <w:r w:rsidRPr="00BE377D">
        <w:rPr>
          <w:rFonts w:ascii="Consolas" w:eastAsia="Times New Roman" w:hAnsi="Consolas" w:cs="Times New Roman"/>
          <w:color w:val="008000"/>
          <w:sz w:val="16"/>
          <w:szCs w:val="21"/>
          <w:lang w:val="en-GB" w:eastAsia="en-GB"/>
        </w:rPr>
        <w:t>strictly_pure</w:t>
      </w:r>
      <w:proofErr w:type="spellEnd"/>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xml:space="preserve">@ pure </w:t>
      </w:r>
      <w:proofErr w:type="spellStart"/>
      <w:r w:rsidR="00E015D6" w:rsidRPr="00BE377D">
        <w:rPr>
          <w:rFonts w:ascii="Consolas" w:eastAsia="Times New Roman" w:hAnsi="Consolas" w:cs="Times New Roman"/>
          <w:color w:val="008000"/>
          <w:sz w:val="16"/>
          <w:szCs w:val="21"/>
          <w:lang w:val="en-GB" w:eastAsia="en-GB"/>
        </w:rPr>
        <w:t>spec_public</w:t>
      </w:r>
      <w:proofErr w:type="spellEnd"/>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 xml:space="preserve">The </w:t>
      </w:r>
      <w:proofErr w:type="spellStart"/>
      <w:r>
        <w:t>PrefixSum</w:t>
      </w:r>
      <w:proofErr w:type="spellEnd"/>
      <w:r>
        <w:t xml:space="preserve"> class also has</w:t>
      </w:r>
      <w:r w:rsidR="00022E4D">
        <w:t xml:space="preserve"> to be made public if an object of its type is to be used </w:t>
      </w:r>
      <w:r>
        <w:t xml:space="preserve">in a specification </w:t>
      </w:r>
      <w:r w:rsidR="00711249">
        <w:t>(</w:t>
      </w:r>
      <w:r w:rsidR="00022E4D">
        <w:t>Lines 171-174</w:t>
      </w:r>
      <w:r w:rsidR="00711249">
        <w:t>)</w:t>
      </w:r>
      <w:r>
        <w:t xml:space="preserve">, however we do not need this specification until we have completed the full verification of the </w:t>
      </w:r>
      <w:proofErr w:type="spellStart"/>
      <w:r>
        <w:t>PrefixSum</w:t>
      </w:r>
      <w:proofErr w:type="spellEnd"/>
      <w:r>
        <w:t xml:space="preserve"> class so can also be, temporarily, removed</w:t>
      </w:r>
      <w:r w:rsidR="00022E4D">
        <w:t xml:space="preserve">. </w:t>
      </w:r>
      <w:r w:rsidR="00711249" w:rsidRPr="00CC4368">
        <w:rPr>
          <w:highlight w:val="green"/>
        </w:rPr>
        <w:t>The labels (</w:t>
      </w:r>
      <w:r w:rsidR="00F06C19" w:rsidRPr="00CC4368">
        <w:rPr>
          <w:highlight w:val="green"/>
        </w:rPr>
        <w:t>Lines 81 and 103</w:t>
      </w:r>
      <w:r w:rsidR="00711249" w:rsidRPr="00CC4368">
        <w:rPr>
          <w:highlight w:val="green"/>
        </w:rPr>
        <w:t>)</w:t>
      </w:r>
      <w:r w:rsidR="00F06C19" w:rsidRPr="00CC4368">
        <w:rPr>
          <w:highlight w:val="green"/>
        </w:rPr>
        <w:t xml:space="preserve"> were </w:t>
      </w:r>
      <w:r w:rsidRPr="00CC4368">
        <w:rPr>
          <w:highlight w:val="green"/>
        </w:rPr>
        <w:t xml:space="preserve">a native </w:t>
      </w:r>
      <w:proofErr w:type="spellStart"/>
      <w:r w:rsidRPr="00CC4368">
        <w:rPr>
          <w:highlight w:val="green"/>
        </w:rPr>
        <w:t>KeY</w:t>
      </w:r>
      <w:proofErr w:type="spellEnd"/>
      <w:r w:rsidRPr="00CC4368">
        <w:rPr>
          <w:highlight w:val="green"/>
        </w:rPr>
        <w:t xml:space="preserve"> feature and as such are removed as their </w:t>
      </w:r>
      <w:r w:rsidR="00F06C19" w:rsidRPr="00CC4368">
        <w:rPr>
          <w:highlight w:val="green"/>
        </w:rPr>
        <w:t xml:space="preserve">functionality is not used in </w:t>
      </w:r>
      <w:proofErr w:type="spellStart"/>
      <w:r w:rsidR="00F06C19" w:rsidRPr="00CC4368">
        <w:rPr>
          <w:highlight w:val="green"/>
        </w:rPr>
        <w:t>OpenJML</w:t>
      </w:r>
      <w:proofErr w:type="spellEnd"/>
      <w:r w:rsidR="00F06C19" w:rsidRPr="00CC4368">
        <w:rPr>
          <w:highlight w:val="green"/>
        </w:rPr>
        <w:t>.</w:t>
      </w:r>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lst:min-begin</w:t>
      </w:r>
      <w:proofErr w:type="spellEnd"/>
      <w:r w:rsidRPr="00225683">
        <w:rPr>
          <w:rFonts w:ascii="Consolas" w:eastAsia="Times New Roman" w:hAnsi="Consolas" w:cs="Times New Roman"/>
          <w:color w:val="008000"/>
          <w:sz w:val="16"/>
          <w:szCs w:val="21"/>
          <w:lang w:val="en-GB" w:eastAsia="en-GB"/>
        </w:rPr>
        <w:t>}ß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lst:eff-begin</w:t>
      </w:r>
      <w:proofErr w:type="spellEnd"/>
      <w:r w:rsidRPr="00225683">
        <w:rPr>
          <w:rFonts w:ascii="Consolas" w:eastAsia="Times New Roman" w:hAnsi="Consolas" w:cs="Times New Roman"/>
          <w:color w:val="008000"/>
          <w:sz w:val="16"/>
          <w:szCs w:val="21"/>
          <w:lang w:val="en-GB" w:eastAsia="en-GB"/>
        </w:rPr>
        <w:t>}ß</w:t>
      </w:r>
    </w:p>
    <w:p w:rsidR="00BD5630" w:rsidRDefault="00BD5630" w:rsidP="002E540F"/>
    <w:p w:rsidR="002E540F" w:rsidRDefault="00E51F48" w:rsidP="001F3623">
      <w:pPr>
        <w:pStyle w:val="Heading4"/>
      </w:pPr>
      <w:r>
        <w:t>4.3.3.2</w:t>
      </w:r>
      <w:r>
        <w:tab/>
      </w:r>
      <w:r w:rsidR="002E540F">
        <w:t>Verification</w:t>
      </w:r>
    </w:p>
    <w:p w:rsidR="002E540F" w:rsidRDefault="00B65447" w:rsidP="002E540F">
      <w:r>
        <w:t xml:space="preserve">Once the code and specification match the </w:t>
      </w:r>
      <w:proofErr w:type="spellStart"/>
      <w:r>
        <w:t>OpenJML</w:t>
      </w:r>
      <w:proofErr w:type="spellEnd"/>
      <w:r>
        <w:t xml:space="preserve">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w:t>
      </w:r>
      <w:proofErr w:type="spellStart"/>
      <w:r w:rsidR="00DA2951">
        <w:t>binWeight</w:t>
      </w:r>
      <w:proofErr w:type="spellEnd"/>
      <w:r w:rsidR="00DA2951">
        <w:t>’ method i</w:t>
      </w:r>
      <w:r w:rsidR="00DA63D0">
        <w:t>s the reason for the failure. Once the ESC eventually stop</w:t>
      </w:r>
      <w:r w:rsidR="00DA2951">
        <w:t>s executing, we remove</w:t>
      </w:r>
      <w:r w:rsidR="00DA63D0">
        <w:t xml:space="preserve"> the ‘</w:t>
      </w:r>
      <w:proofErr w:type="spellStart"/>
      <w:r w:rsidR="00DA63D0" w:rsidRPr="00DA63D0">
        <w:rPr>
          <w:i/>
        </w:rPr>
        <w:t>binWeight</w:t>
      </w:r>
      <w:proofErr w:type="spellEnd"/>
      <w:r w:rsidR="00DA63D0">
        <w:rPr>
          <w:i/>
        </w:rPr>
        <w:t>’</w:t>
      </w:r>
      <w:r w:rsidR="00DA63D0">
        <w:t xml:space="preserve"> method as it was only used as part of the ‘</w:t>
      </w:r>
      <w:proofErr w:type="spellStart"/>
      <w:r w:rsidR="00DA63D0" w:rsidRPr="00DA63D0">
        <w:rPr>
          <w:i/>
        </w:rPr>
        <w:t>downSweep</w:t>
      </w:r>
      <w:proofErr w:type="spellEnd"/>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 xml:space="preserve">C, after the </w:t>
      </w:r>
      <w:proofErr w:type="spellStart"/>
      <w:r>
        <w:t>binWeight</w:t>
      </w:r>
      <w:proofErr w:type="spellEnd"/>
      <w:r>
        <w:t xml:space="preserve"> method is removed, we receive</w:t>
      </w:r>
      <w:r w:rsidR="00022E4D">
        <w:t xml:space="preserve"> a multitud</w:t>
      </w:r>
      <w:r w:rsidR="00F92240">
        <w:t>e of errors from almost every me</w:t>
      </w:r>
      <w:r w:rsidR="00022E4D">
        <w:t xml:space="preserve">thod within the </w:t>
      </w:r>
      <w:proofErr w:type="spellStart"/>
      <w:r w:rsidR="00022E4D">
        <w:t>PrefixSum</w:t>
      </w:r>
      <w:proofErr w:type="spellEnd"/>
      <w:r w:rsidR="00022E4D">
        <w:t xml:space="preserve">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507E0">
        <w:rPr>
          <w:noProof/>
          <w:color w:val="auto"/>
        </w:rPr>
        <w:t>5</w:t>
      </w:r>
      <w:r w:rsidRPr="00022E4D">
        <w:rPr>
          <w:color w:val="auto"/>
        </w:rPr>
        <w:fldChar w:fldCharType="end"/>
      </w:r>
      <w:r w:rsidRPr="00022E4D">
        <w:rPr>
          <w:color w:val="auto"/>
        </w:rPr>
        <w:t xml:space="preserve">: </w:t>
      </w:r>
      <w:proofErr w:type="spellStart"/>
      <w:r w:rsidRPr="00022E4D">
        <w:rPr>
          <w:color w:val="auto"/>
        </w:rPr>
        <w:t>OpenJML</w:t>
      </w:r>
      <w:proofErr w:type="spellEnd"/>
      <w:r w:rsidRPr="00022E4D">
        <w:rPr>
          <w:color w:val="auto"/>
        </w:rPr>
        <w:t xml:space="preserve"> - </w:t>
      </w:r>
      <w:proofErr w:type="spellStart"/>
      <w:r w:rsidRPr="00022E4D">
        <w:rPr>
          <w:color w:val="auto"/>
        </w:rPr>
        <w:t>PrefixSum</w:t>
      </w:r>
      <w:proofErr w:type="spellEnd"/>
      <w:r w:rsidRPr="00022E4D">
        <w:rPr>
          <w:color w:val="auto"/>
        </w:rPr>
        <w:t xml:space="preserve"> - ESC errors</w:t>
      </w:r>
    </w:p>
    <w:p w:rsidR="002E540F" w:rsidRDefault="00E51F48" w:rsidP="001F3623">
      <w:pPr>
        <w:pStyle w:val="Heading4"/>
      </w:pPr>
      <w:r>
        <w:t>4.3.3.3</w:t>
      </w:r>
      <w:r>
        <w:tab/>
      </w:r>
      <w:r w:rsidR="002E540F">
        <w:t>Analysis</w:t>
      </w:r>
    </w:p>
    <w:p w:rsidR="002E540F" w:rsidRDefault="0048415E" w:rsidP="002E540F">
      <w:r>
        <w:t xml:space="preserve">We encountered issues that we expected in this phase, such as the differences in syntax between the </w:t>
      </w:r>
      <w:proofErr w:type="spellStart"/>
      <w:r>
        <w:t>KeY</w:t>
      </w:r>
      <w:proofErr w:type="spellEnd"/>
      <w:r>
        <w:t xml:space="preserve"> version and </w:t>
      </w:r>
      <w:proofErr w:type="spellStart"/>
      <w:r>
        <w:t>OpenJML</w:t>
      </w:r>
      <w:proofErr w:type="spellEnd"/>
      <w:r>
        <w:t xml:space="preserve"> as well as the JML extensions that are translated in to </w:t>
      </w:r>
      <w:proofErr w:type="spellStart"/>
      <w:r>
        <w:t>JavaDL</w:t>
      </w:r>
      <w:proofErr w:type="spellEnd"/>
      <w:r>
        <w:t xml:space="preserve"> for the </w:t>
      </w:r>
      <w:proofErr w:type="spellStart"/>
      <w:r>
        <w:t>KeY</w:t>
      </w:r>
      <w:proofErr w:type="spellEnd"/>
      <w:r>
        <w:t xml:space="preserve"> tool that are simply not implemented in </w:t>
      </w:r>
      <w:proofErr w:type="spellStart"/>
      <w:r>
        <w:t>OpenJML</w:t>
      </w:r>
      <w:proofErr w:type="spellEnd"/>
      <w:r>
        <w:t xml:space="preserve">. However, we also encountered issues that we did not see </w:t>
      </w:r>
      <w:r>
        <w:lastRenderedPageBreak/>
        <w:t>coming such a</w:t>
      </w:r>
      <w:r w:rsidR="003C0281">
        <w:t>s the inability to cancel</w:t>
      </w:r>
      <w:r>
        <w:t xml:space="preserve">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w:t>
      </w:r>
      <w:proofErr w:type="spellStart"/>
      <w:r w:rsidR="000D4630">
        <w:t>OpenJML</w:t>
      </w:r>
      <w:proofErr w:type="spellEnd"/>
      <w:r w:rsidR="000D4630">
        <w:t xml:space="preserve">.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w:t>
      </w:r>
      <w:proofErr w:type="spellStart"/>
      <w:r w:rsidR="002C4826">
        <w:t>KeY</w:t>
      </w:r>
      <w:proofErr w:type="spellEnd"/>
      <w:r w:rsidR="002C4826">
        <w:t xml:space="preserve"> versions functionality and JML extensions and we believed we could advance </w:t>
      </w:r>
      <w:r w:rsidR="00880663">
        <w:t>at a respectable pace from hence forth.</w:t>
      </w:r>
    </w:p>
    <w:p w:rsidR="00282013" w:rsidRDefault="00282013" w:rsidP="002E540F"/>
    <w:p w:rsidR="00282013" w:rsidRPr="00282013" w:rsidRDefault="00282013" w:rsidP="00282013">
      <w:pPr>
        <w:pStyle w:val="Caption"/>
        <w:keepNext/>
        <w:jc w:val="center"/>
        <w:rPr>
          <w:color w:val="auto"/>
        </w:rPr>
      </w:pPr>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704BB">
        <w:rPr>
          <w:noProof/>
          <w:color w:val="auto"/>
        </w:rPr>
        <w:t>2</w:t>
      </w:r>
      <w:r w:rsidRPr="00282013">
        <w:rPr>
          <w:color w:val="auto"/>
        </w:rPr>
        <w:fldChar w:fldCharType="end"/>
      </w:r>
      <w:r w:rsidRPr="00282013">
        <w:rPr>
          <w:color w:val="auto"/>
        </w:rPr>
        <w:t xml:space="preserve">: </w:t>
      </w:r>
      <w:proofErr w:type="spellStart"/>
      <w:r w:rsidRPr="00282013">
        <w:rPr>
          <w:color w:val="auto"/>
        </w:rPr>
        <w:t>PrefixSum</w:t>
      </w:r>
      <w:proofErr w:type="spellEnd"/>
      <w:r w:rsidRPr="00282013">
        <w:rPr>
          <w:color w:val="auto"/>
        </w:rPr>
        <w:t xml:space="preserve"> Keywords (per Tool)</w:t>
      </w:r>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282013" w:rsidTr="002820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282013" w:rsidRDefault="00282013" w:rsidP="00F922D9">
            <w:proofErr w:type="spellStart"/>
            <w:r>
              <w:t>PrefixSum</w:t>
            </w:r>
            <w:proofErr w:type="spellEnd"/>
            <w:r>
              <w:t xml:space="preserve"> - Keywords</w:t>
            </w:r>
          </w:p>
        </w:tc>
        <w:tc>
          <w:tcPr>
            <w:tcW w:w="1425" w:type="dxa"/>
            <w:tcBorders>
              <w:bottom w:val="nil"/>
            </w:tcBorders>
          </w:tcPr>
          <w:p w:rsidR="00282013" w:rsidRDefault="00282013"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305" w:type="dxa"/>
            <w:tcBorders>
              <w:bottom w:val="nil"/>
            </w:tcBorders>
          </w:tcPr>
          <w:p w:rsidR="00282013" w:rsidRDefault="00282013" w:rsidP="00F922D9">
            <w:pPr>
              <w:jc w:val="cente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514" w:type="dxa"/>
            <w:tcBorders>
              <w:bottom w:val="nil"/>
            </w:tcBorders>
          </w:tcPr>
          <w:p w:rsidR="00282013" w:rsidRDefault="00282013" w:rsidP="00F922D9">
            <w:pPr>
              <w:cnfStyle w:val="100000000000" w:firstRow="1" w:lastRow="0" w:firstColumn="0" w:lastColumn="0" w:oddVBand="0" w:evenVBand="0" w:oddHBand="0" w:evenHBand="0" w:firstRowFirstColumn="0" w:firstRowLastColumn="0" w:lastRowFirstColumn="0" w:lastRowLastColumn="0"/>
            </w:pPr>
            <w:r>
              <w:t>Krakatoa</w:t>
            </w: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requires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ensures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loop_invariant</w:t>
            </w:r>
            <w:proofErr w:type="spellEnd"/>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maintaining</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loop_variant</w:t>
            </w:r>
            <w:proofErr w:type="spellEnd"/>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decreases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invariant</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measured_by</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assume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assert</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assignable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assigns</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accessible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804CF3" w:rsidTr="00282013">
        <w:trPr>
          <w:ins w:id="1248" w:author="ENDA JAMES O'SHEA" w:date="2018-06-14T18:42:00Z"/>
        </w:trPr>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804CF3" w:rsidRDefault="00804CF3" w:rsidP="00F922D9">
            <w:pPr>
              <w:rPr>
                <w:ins w:id="1249" w:author="ENDA JAMES O'SHEA" w:date="2018-06-14T18:42:00Z"/>
              </w:rPr>
            </w:pPr>
            <w:ins w:id="1250" w:author="ENDA JAMES O'SHEA" w:date="2018-06-14T18:42:00Z">
              <w:r>
                <w:t>behaviour</w:t>
              </w:r>
            </w:ins>
          </w:p>
        </w:tc>
        <w:tc>
          <w:tcPr>
            <w:tcW w:w="1425" w:type="dxa"/>
            <w:shd w:val="clear" w:color="auto" w:fill="auto"/>
            <w:tcMar>
              <w:left w:w="93" w:type="dxa"/>
            </w:tcMar>
          </w:tcPr>
          <w:p w:rsidR="00804CF3" w:rsidRDefault="00804CF3" w:rsidP="00F922D9">
            <w:pPr>
              <w:shd w:val="clear" w:color="auto" w:fill="00CC00"/>
              <w:cnfStyle w:val="000000000000" w:firstRow="0" w:lastRow="0" w:firstColumn="0" w:lastColumn="0" w:oddVBand="0" w:evenVBand="0" w:oddHBand="0" w:evenHBand="0" w:firstRowFirstColumn="0" w:firstRowLastColumn="0" w:lastRowFirstColumn="0" w:lastRowLastColumn="0"/>
              <w:rPr>
                <w:ins w:id="1251" w:author="ENDA JAMES O'SHEA" w:date="2018-06-14T18:42:00Z"/>
              </w:rPr>
            </w:pPr>
          </w:p>
        </w:tc>
        <w:tc>
          <w:tcPr>
            <w:tcW w:w="1305" w:type="dxa"/>
            <w:shd w:val="clear" w:color="auto" w:fill="auto"/>
            <w:tcMar>
              <w:left w:w="93" w:type="dxa"/>
            </w:tcMar>
          </w:tcPr>
          <w:p w:rsidR="00804CF3" w:rsidRDefault="00804CF3" w:rsidP="00F922D9">
            <w:pPr>
              <w:shd w:val="clear" w:color="auto" w:fill="00CC00"/>
              <w:cnfStyle w:val="000000000000" w:firstRow="0" w:lastRow="0" w:firstColumn="0" w:lastColumn="0" w:oddVBand="0" w:evenVBand="0" w:oddHBand="0" w:evenHBand="0" w:firstRowFirstColumn="0" w:firstRowLastColumn="0" w:lastRowFirstColumn="0" w:lastRowLastColumn="0"/>
              <w:rPr>
                <w:ins w:id="1252" w:author="ENDA JAMES O'SHEA" w:date="2018-06-14T18:42:00Z"/>
              </w:rPr>
            </w:pPr>
          </w:p>
        </w:tc>
        <w:tc>
          <w:tcPr>
            <w:tcW w:w="1514" w:type="dxa"/>
            <w:shd w:val="clear" w:color="auto" w:fill="auto"/>
            <w:tcMar>
              <w:left w:w="93" w:type="dxa"/>
            </w:tcMar>
          </w:tcPr>
          <w:p w:rsidR="00804CF3" w:rsidRDefault="00804CF3" w:rsidP="00F922D9">
            <w:pPr>
              <w:shd w:val="clear" w:color="auto" w:fill="FF0000"/>
              <w:cnfStyle w:val="000000000000" w:firstRow="0" w:lastRow="0" w:firstColumn="0" w:lastColumn="0" w:oddVBand="0" w:evenVBand="0" w:oddHBand="0" w:evenHBand="0" w:firstRowFirstColumn="0" w:firstRowLastColumn="0" w:lastRowFirstColumn="0" w:lastRowLastColumn="0"/>
              <w:rPr>
                <w:ins w:id="1253" w:author="ENDA JAMES O'SHEA" w:date="2018-06-14T18:42:00Z"/>
              </w:rPr>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\old</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w:t>
            </w:r>
            <w:proofErr w:type="spellStart"/>
            <w:r>
              <w:t>forall</w:t>
            </w:r>
            <w:proofErr w:type="spellEnd"/>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\exists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\product</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\sum</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\max</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\min</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w:t>
            </w:r>
            <w:proofErr w:type="spellStart"/>
            <w:r>
              <w:t>seq</w:t>
            </w:r>
            <w:proofErr w:type="spellEnd"/>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axioms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predicates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lemmas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pragmas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pure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strictly_pure</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helper</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spec_public</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\nothing</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w:t>
            </w:r>
            <w:proofErr w:type="spellStart"/>
            <w:r>
              <w:t>strictly_nothing</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Model method</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lastRenderedPageBreak/>
              <w:t>Model variable</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Ghost variable</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normal_behaviour</w:t>
            </w:r>
            <w:proofErr w:type="spellEnd"/>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behavior</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label</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w:t>
            </w:r>
            <w:proofErr w:type="spellStart"/>
            <w:r>
              <w:t>infinite_union</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\singleton</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49741D" w:rsidRDefault="0049741D" w:rsidP="002E540F"/>
    <w:p w:rsidR="002E540F" w:rsidRPr="002E540F" w:rsidRDefault="00E51F48" w:rsidP="001F3623">
      <w:pPr>
        <w:pStyle w:val="Heading3"/>
      </w:pPr>
      <w:bookmarkStart w:id="1254" w:name="_Toc516764674"/>
      <w:r>
        <w:t>4.3.4</w:t>
      </w:r>
      <w:r>
        <w:tab/>
      </w:r>
      <w:r w:rsidR="002E540F" w:rsidRPr="002E540F">
        <w:t xml:space="preserve">Attempt </w:t>
      </w:r>
      <w:r w:rsidR="002E540F">
        <w:t>2</w:t>
      </w:r>
      <w:bookmarkEnd w:id="1254"/>
    </w:p>
    <w:p w:rsidR="002E540F" w:rsidRDefault="00E51F48" w:rsidP="001F3623">
      <w:pPr>
        <w:pStyle w:val="Heading4"/>
      </w:pPr>
      <w:r>
        <w:t>4.3.4.1</w:t>
      </w:r>
      <w:r>
        <w:tab/>
      </w:r>
      <w:r w:rsidR="002E540F">
        <w:t>Code and Specification</w:t>
      </w:r>
    </w:p>
    <w:p w:rsidR="00D370EA" w:rsidRDefault="00060D12" w:rsidP="002E540F">
      <w:r>
        <w:t xml:space="preserve">The first method we chose from the </w:t>
      </w:r>
      <w:proofErr w:type="spellStart"/>
      <w:r>
        <w:t>PrefixSum</w:t>
      </w:r>
      <w:proofErr w:type="spellEnd"/>
      <w:r>
        <w:t xml:space="preserve"> class was ‘</w:t>
      </w:r>
      <w:proofErr w:type="spellStart"/>
      <w:r w:rsidRPr="00B53636">
        <w:rPr>
          <w:i/>
        </w:rPr>
        <w:t>evenSumLemma</w:t>
      </w:r>
      <w:proofErr w:type="spellEnd"/>
      <w:r>
        <w:t>’</w:t>
      </w:r>
      <w:r w:rsidR="00B53636">
        <w:t xml:space="preserve"> </w:t>
      </w:r>
      <w:r w:rsidR="00836118">
        <w:t>(Lines 15-21)</w:t>
      </w:r>
      <w:r w:rsidR="00B53636">
        <w:t>.</w:t>
      </w:r>
      <w:r w:rsidR="002C4826">
        <w:t xml:space="preserve"> </w:t>
      </w:r>
      <w:r w:rsidR="0049741D">
        <w:t xml:space="preserve"> Line 21 of the ‘</w:t>
      </w:r>
      <w:proofErr w:type="spellStart"/>
      <w:r w:rsidR="0049741D" w:rsidRPr="0049741D">
        <w:rPr>
          <w:i/>
        </w:rPr>
        <w:t>evenSumLemma</w:t>
      </w:r>
      <w:proofErr w:type="spellEnd"/>
      <w:r w:rsidR="0049741D">
        <w:t>’ specification states that if ‘x’ is even and ‘y’ is even, then that implies ‘</w:t>
      </w:r>
      <w:proofErr w:type="spellStart"/>
      <w:r w:rsidR="0049741D">
        <w:t>x+y</w:t>
      </w:r>
      <w:proofErr w:type="spellEnd"/>
      <w:r w:rsidR="0049741D">
        <w:t>’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normal_behavior</w:t>
      </w:r>
      <w:proofErr w:type="spellEnd"/>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w:t>
      </w:r>
      <w:proofErr w:type="spellStart"/>
      <w:r w:rsidRPr="00D370EA">
        <w:rPr>
          <w:rFonts w:ascii="Consolas" w:eastAsia="Times New Roman" w:hAnsi="Consolas" w:cs="Times New Roman"/>
          <w:color w:val="008000"/>
          <w:sz w:val="16"/>
          <w:szCs w:val="21"/>
          <w:lang w:val="en-GB" w:eastAsia="en-GB"/>
        </w:rPr>
        <w:t>forall</w:t>
      </w:r>
      <w:proofErr w:type="spellEnd"/>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int</w:t>
      </w:r>
      <w:proofErr w:type="spellEnd"/>
      <w:r w:rsidRPr="00D370EA">
        <w:rPr>
          <w:rFonts w:ascii="Consolas" w:eastAsia="Times New Roman" w:hAnsi="Consolas" w:cs="Times New Roman"/>
          <w:color w:val="008000"/>
          <w:sz w:val="16"/>
          <w:szCs w:val="21"/>
          <w:lang w:val="en-GB" w:eastAsia="en-GB"/>
        </w:rPr>
        <w:t xml:space="preserve"> x, y; even(x) == (even(y) == even(</w:t>
      </w:r>
      <w:proofErr w:type="spellStart"/>
      <w:r w:rsidRPr="00D370EA">
        <w:rPr>
          <w:rFonts w:ascii="Consolas" w:eastAsia="Times New Roman" w:hAnsi="Consolas" w:cs="Times New Roman"/>
          <w:color w:val="008000"/>
          <w:sz w:val="16"/>
          <w:szCs w:val="21"/>
          <w:lang w:val="en-GB" w:eastAsia="en-GB"/>
        </w:rPr>
        <w:t>x+y</w:t>
      </w:r>
      <w:proofErr w:type="spellEnd"/>
      <w:r w:rsidRPr="00D370EA">
        <w:rPr>
          <w:rFonts w:ascii="Consolas" w:eastAsia="Times New Roman" w:hAnsi="Consolas" w:cs="Times New Roman"/>
          <w:color w:val="008000"/>
          <w:sz w:val="16"/>
          <w:szCs w:val="21"/>
          <w:lang w:val="en-GB" w:eastAsia="en-GB"/>
        </w:rPr>
        <w: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w:t>
      </w:r>
      <w:proofErr w:type="spellStart"/>
      <w:r w:rsidRPr="00D370EA">
        <w:rPr>
          <w:rFonts w:ascii="Consolas" w:eastAsia="Times New Roman" w:hAnsi="Consolas" w:cs="Times New Roman"/>
          <w:color w:val="008000"/>
          <w:sz w:val="16"/>
          <w:szCs w:val="21"/>
          <w:lang w:val="en-GB" w:eastAsia="en-GB"/>
        </w:rPr>
        <w:t>strictly_pure</w:t>
      </w:r>
      <w:proofErr w:type="spellEnd"/>
      <w:r w:rsidRPr="00D370EA">
        <w:rPr>
          <w:rFonts w:ascii="Consolas" w:eastAsia="Times New Roman" w:hAnsi="Consolas" w:cs="Times New Roman"/>
          <w:color w:val="008000"/>
          <w:sz w:val="16"/>
          <w:szCs w:val="21"/>
          <w:lang w:val="en-GB" w:eastAsia="en-GB"/>
        </w:rPr>
        <w:t xml:space="preserv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FF"/>
          <w:sz w:val="16"/>
          <w:szCs w:val="21"/>
          <w:lang w:val="en-GB" w:eastAsia="en-GB"/>
        </w:rPr>
        <w:t>boolean</w:t>
      </w:r>
      <w:proofErr w:type="spellEnd"/>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00"/>
          <w:sz w:val="16"/>
          <w:szCs w:val="21"/>
          <w:lang w:val="en-GB" w:eastAsia="en-GB"/>
        </w:rPr>
        <w:t>evenSumLemma</w:t>
      </w:r>
      <w:proofErr w:type="spellEnd"/>
      <w:r w:rsidRPr="00D370EA">
        <w:rPr>
          <w:rFonts w:ascii="Consolas" w:eastAsia="Times New Roman" w:hAnsi="Consolas" w:cs="Times New Roman"/>
          <w:color w:val="000000"/>
          <w:sz w:val="16"/>
          <w:szCs w:val="21"/>
          <w:lang w:val="en-GB" w:eastAsia="en-GB"/>
        </w:rPr>
        <w:t xml:space="preserve">()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xml:space="preserve">/*@ </w:t>
      </w:r>
      <w:proofErr w:type="spellStart"/>
      <w:r w:rsidRPr="00443B25">
        <w:rPr>
          <w:rFonts w:ascii="Consolas" w:eastAsia="Times New Roman" w:hAnsi="Consolas" w:cs="Times New Roman"/>
          <w:color w:val="008000"/>
          <w:sz w:val="16"/>
          <w:szCs w:val="21"/>
          <w:lang w:val="en-GB" w:eastAsia="en-GB"/>
        </w:rPr>
        <w:t>normal_behavior</w:t>
      </w:r>
      <w:proofErr w:type="spellEnd"/>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w:t>
      </w:r>
      <w:proofErr w:type="spellStart"/>
      <w:r w:rsidRPr="00443B25">
        <w:rPr>
          <w:rFonts w:ascii="Consolas" w:eastAsia="Times New Roman" w:hAnsi="Consolas" w:cs="Times New Roman"/>
          <w:color w:val="008000"/>
          <w:sz w:val="16"/>
          <w:szCs w:val="21"/>
          <w:lang w:val="en-GB" w:eastAsia="en-GB"/>
        </w:rPr>
        <w:t>strictly_pure</w:t>
      </w:r>
      <w:proofErr w:type="spellEnd"/>
      <w:r w:rsidRPr="00443B25">
        <w:rPr>
          <w:rFonts w:ascii="Consolas" w:eastAsia="Times New Roman" w:hAnsi="Consolas" w:cs="Times New Roman"/>
          <w:color w:val="008000"/>
          <w:sz w:val="16"/>
          <w:szCs w:val="21"/>
          <w:lang w:val="en-GB" w:eastAsia="en-GB"/>
        </w:rPr>
        <w:t xml:space="preserv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proofErr w:type="spellStart"/>
      <w:r w:rsidRPr="00443B25">
        <w:rPr>
          <w:rFonts w:ascii="Consolas" w:eastAsia="Times New Roman" w:hAnsi="Consolas" w:cs="Times New Roman"/>
          <w:color w:val="0000FF"/>
          <w:sz w:val="16"/>
          <w:szCs w:val="21"/>
          <w:lang w:val="en-GB" w:eastAsia="en-GB"/>
        </w:rPr>
        <w:t>boolean</w:t>
      </w:r>
      <w:proofErr w:type="spellEnd"/>
      <w:r w:rsidRPr="00443B25">
        <w:rPr>
          <w:rFonts w:ascii="Consolas" w:eastAsia="Times New Roman" w:hAnsi="Consolas" w:cs="Times New Roman"/>
          <w:color w:val="000000"/>
          <w:sz w:val="16"/>
          <w:szCs w:val="21"/>
          <w:lang w:val="en-GB" w:eastAsia="en-GB"/>
        </w:rPr>
        <w:t xml:space="preserve"> even (</w:t>
      </w:r>
      <w:proofErr w:type="spellStart"/>
      <w:r w:rsidRPr="00443B25">
        <w:rPr>
          <w:rFonts w:ascii="Consolas" w:eastAsia="Times New Roman" w:hAnsi="Consolas" w:cs="Times New Roman"/>
          <w:color w:val="0000FF"/>
          <w:sz w:val="16"/>
          <w:szCs w:val="21"/>
          <w:lang w:val="en-GB" w:eastAsia="en-GB"/>
        </w:rPr>
        <w:t>int</w:t>
      </w:r>
      <w:proofErr w:type="spellEnd"/>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proofErr w:type="spellStart"/>
      <w:r w:rsidRPr="0049741D">
        <w:rPr>
          <w:i/>
        </w:rPr>
        <w:t>evenSumLemma</w:t>
      </w:r>
      <w:proofErr w:type="spellEnd"/>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axiom </w:t>
      </w:r>
      <w:proofErr w:type="spellStart"/>
      <w:r w:rsidRPr="00443B25">
        <w:rPr>
          <w:rFonts w:ascii="Consolas" w:eastAsia="Times New Roman" w:hAnsi="Consolas" w:cs="Times New Roman"/>
          <w:color w:val="008000"/>
          <w:sz w:val="16"/>
          <w:szCs w:val="21"/>
          <w:lang w:val="en-GB" w:eastAsia="en-GB"/>
        </w:rPr>
        <w:t>evenSumLemma</w:t>
      </w:r>
      <w:proofErr w:type="spellEnd"/>
      <w:r w:rsidRPr="00443B25">
        <w:rPr>
          <w:rFonts w:ascii="Consolas" w:eastAsia="Times New Roman" w:hAnsi="Consolas" w:cs="Times New Roman"/>
          <w:color w:val="008000"/>
          <w:sz w:val="16"/>
          <w:szCs w:val="21"/>
          <w:lang w:val="en-GB" w:eastAsia="en-GB"/>
        </w:rPr>
        <w:t>();</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proofErr w:type="spellStart"/>
      <w:r w:rsidRPr="00443B25">
        <w:rPr>
          <w:i/>
        </w:rPr>
        <w:t>evenSumLemma</w:t>
      </w:r>
      <w:proofErr w:type="spellEnd"/>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w:t>
      </w:r>
      <w:proofErr w:type="spellStart"/>
      <w:r w:rsidR="00C5513C">
        <w:t>OpenJML</w:t>
      </w:r>
      <w:proofErr w:type="spellEnd"/>
      <w:r w:rsidR="00C5513C">
        <w:t xml:space="preserve">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lastRenderedPageBreak/>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E51F48" w:rsidP="001F3623">
      <w:pPr>
        <w:pStyle w:val="Heading4"/>
      </w:pPr>
      <w:r>
        <w:t>4.3.4.3</w:t>
      </w:r>
      <w:r>
        <w:tab/>
      </w:r>
      <w:r w:rsidR="002E540F">
        <w:t>Analysis</w:t>
      </w:r>
    </w:p>
    <w:p w:rsidR="0043027C" w:rsidRDefault="003C0281" w:rsidP="002E540F">
      <w:r>
        <w:t>The Z</w:t>
      </w:r>
      <w:r w:rsidR="00A82CBC">
        <w:t xml:space="preserve">3 error encountered in this attempt </w:t>
      </w:r>
      <w:r>
        <w:t>is</w:t>
      </w:r>
      <w:r w:rsidR="00A82CBC">
        <w:t xml:space="preserve"> troublesome due to the specification developed by</w:t>
      </w:r>
      <w:r>
        <w:t xml:space="preserve"> the </w:t>
      </w:r>
      <w:proofErr w:type="spellStart"/>
      <w:r>
        <w:t>KeY</w:t>
      </w:r>
      <w:proofErr w:type="spellEnd"/>
      <w:r>
        <w:t xml:space="preserve"> team making use of this technique</w:t>
      </w:r>
      <w:r w:rsidR="00A82CBC">
        <w:t xml:space="preserve"> on a regular basis</w:t>
      </w:r>
      <w:r w:rsidR="00C01B35">
        <w:t>,</w:t>
      </w:r>
      <w:r w:rsidR="00A82CBC">
        <w:t xml:space="preserve"> </w:t>
      </w:r>
      <w:r w:rsidR="00C01B35">
        <w:t>as Symbolic Execution is able to resolve these problems through the creation of models</w:t>
      </w:r>
      <w:r w:rsidR="00A82CBC">
        <w:t>. The ability of Why3 to automatically switch back-end solvers</w:t>
      </w:r>
      <w:r w:rsidR="00C01B35">
        <w:t>,</w:t>
      </w:r>
      <w:r w:rsidR="00A82CBC">
        <w:t xml:space="preserve"> for different </w:t>
      </w:r>
      <w:r w:rsidR="00C01B35">
        <w:t xml:space="preserve">sections of the code and specification, </w:t>
      </w:r>
      <w:r w:rsidR="00A82CBC">
        <w:t>would have proven very helpful</w:t>
      </w:r>
      <w:r w:rsidR="00C01B35">
        <w:t xml:space="preserve"> for this issue with the restriction to one solver per proof allied with the use of VCG proving restrictive in the development of specifications for </w:t>
      </w:r>
      <w:proofErr w:type="spellStart"/>
      <w:r w:rsidR="00C01B35">
        <w:t>OpenJML</w:t>
      </w:r>
      <w:proofErr w:type="spellEnd"/>
      <w:r w:rsidR="00C01B35">
        <w:t>.</w:t>
      </w:r>
      <w:r w:rsidR="0043027C">
        <w:t xml:space="preserve"> However, it could be argued that the simplification of specifications is one of the goals of </w:t>
      </w:r>
      <w:proofErr w:type="spellStart"/>
      <w:r w:rsidR="0043027C">
        <w:t>OpenJML</w:t>
      </w:r>
      <w:proofErr w:type="spellEnd"/>
      <w:r w:rsidR="0043027C">
        <w:t xml:space="preserve"> and would greatly ease the development process for novice users</w:t>
      </w:r>
      <w:r>
        <w:t>,</w:t>
      </w:r>
      <w:r w:rsidR="0043027C">
        <w:t xml:space="preserve"> even if it is at the expense of more advanced users.</w:t>
      </w:r>
    </w:p>
    <w:p w:rsidR="0043027C" w:rsidRDefault="0043027C" w:rsidP="002E540F"/>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3</w:t>
      </w:r>
      <w:r w:rsidRPr="00E704BB">
        <w:rPr>
          <w:color w:val="auto"/>
        </w:rPr>
        <w:fldChar w:fldCharType="end"/>
      </w:r>
      <w:r w:rsidRPr="00E704BB">
        <w:rPr>
          <w:color w:val="auto"/>
        </w:rPr>
        <w:t xml:space="preserve">: even / </w:t>
      </w:r>
      <w:proofErr w:type="spellStart"/>
      <w:r w:rsidRPr="00E704BB">
        <w:rPr>
          <w:color w:val="auto"/>
        </w:rPr>
        <w:t>evenSumLemma</w:t>
      </w:r>
      <w:proofErr w:type="spellEnd"/>
      <w:r w:rsidRPr="00E704BB">
        <w:rPr>
          <w:color w:val="auto"/>
        </w:rPr>
        <w:t xml:space="preserve"> properties (per Tool)</w:t>
      </w:r>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 xml:space="preserve">even / </w:t>
            </w:r>
            <w:proofErr w:type="spellStart"/>
            <w:r>
              <w:t>evenSumLemma</w:t>
            </w:r>
            <w:proofErr w:type="spellEnd"/>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651"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453"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8</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5</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proofErr w:type="spellStart"/>
            <w:r>
              <w:t>Spec_Public</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w:t>
            </w:r>
            <w:proofErr w:type="spellStart"/>
            <w:r>
              <w:t>forall</w:t>
            </w:r>
            <w:proofErr w:type="spellEnd"/>
            <w:r>
              <w:t xml:space="preserve">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\max </w:t>
            </w:r>
            <w:proofErr w:type="spellStart"/>
            <w:r>
              <w:t>quantifer</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60ms</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N/A </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35</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Verification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Verification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 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bl>
    <w:p w:rsidR="00E704BB" w:rsidRDefault="00E704BB" w:rsidP="002E540F"/>
    <w:p w:rsidR="00E704BB" w:rsidRDefault="00E704BB" w:rsidP="002E540F"/>
    <w:p w:rsidR="0043027C" w:rsidRPr="002E540F" w:rsidRDefault="00E51F48" w:rsidP="001F3623">
      <w:pPr>
        <w:pStyle w:val="Heading3"/>
      </w:pPr>
      <w:bookmarkStart w:id="1255" w:name="_Toc516764675"/>
      <w:r>
        <w:t>4.3.5</w:t>
      </w:r>
      <w:r>
        <w:tab/>
      </w:r>
      <w:r w:rsidR="0043027C" w:rsidRPr="002E540F">
        <w:t xml:space="preserve">Attempt </w:t>
      </w:r>
      <w:r w:rsidR="0043027C">
        <w:t>3</w:t>
      </w:r>
      <w:bookmarkEnd w:id="1255"/>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proofErr w:type="spellStart"/>
      <w:r w:rsidRPr="00B35DE5">
        <w:rPr>
          <w:i/>
        </w:rPr>
        <w:t>leftMost</w:t>
      </w:r>
      <w:proofErr w:type="spellEnd"/>
      <w:r w:rsidR="00B35DE5">
        <w:rPr>
          <w:i/>
        </w:rPr>
        <w:t>’</w:t>
      </w:r>
      <w:r>
        <w:t xml:space="preserve"> method which</w:t>
      </w:r>
      <w:r w:rsidR="003C0281">
        <w:t xml:space="preserve"> requires</w:t>
      </w:r>
      <w:r w:rsidR="00B35DE5">
        <w:t xml:space="preserve">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sidR="004440FF">
        <w:rPr>
          <w:rFonts w:ascii="Consolas" w:eastAsia="Times New Roman" w:hAnsi="Consolas" w:cs="Times New Roman"/>
          <w:color w:val="008000"/>
          <w:sz w:val="16"/>
          <w:szCs w:val="21"/>
          <w:lang w:val="en-GB" w:eastAsia="en-GB"/>
        </w:rPr>
        <w:t>.length</w:t>
      </w:r>
      <w:proofErr w:type="spellEnd"/>
      <w:r w:rsidR="004440FF">
        <w:rPr>
          <w:rFonts w:ascii="Consolas" w:eastAsia="Times New Roman" w:hAnsi="Consolas" w:cs="Times New Roman"/>
          <w:color w:val="008000"/>
          <w:sz w:val="16"/>
          <w:szCs w:val="21"/>
          <w:lang w:val="en-GB" w:eastAsia="en-GB"/>
        </w:rPr>
        <w:t xml:space="preserve"> &lt;= </w:t>
      </w:r>
      <w:proofErr w:type="spellStart"/>
      <w:r w:rsidR="004440FF">
        <w:rPr>
          <w:rFonts w:ascii="Consolas" w:eastAsia="Times New Roman" w:hAnsi="Consolas" w:cs="Times New Roman"/>
          <w:color w:val="008000"/>
          <w:sz w:val="16"/>
          <w:szCs w:val="21"/>
          <w:lang w:val="en-GB" w:eastAsia="en-GB"/>
        </w:rPr>
        <w:t>Integer.MAX_VALUE</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left &amp;&amp; left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right &amp;&amp; right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pure </w:t>
      </w:r>
      <w:proofErr w:type="spellStart"/>
      <w:r w:rsidRPr="00F04FD2">
        <w:rPr>
          <w:rFonts w:ascii="Consolas" w:eastAsia="Times New Roman" w:hAnsi="Consolas" w:cs="Times New Roman"/>
          <w:color w:val="008000"/>
          <w:sz w:val="16"/>
          <w:szCs w:val="21"/>
          <w:lang w:val="en-GB" w:eastAsia="en-GB"/>
        </w:rPr>
        <w:t>spec_public</w:t>
      </w:r>
      <w:proofErr w:type="spellEnd"/>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00"/>
          <w:sz w:val="16"/>
          <w:szCs w:val="21"/>
          <w:lang w:val="en-GB" w:eastAsia="en-GB"/>
        </w:rPr>
        <w:t>leftMost</w:t>
      </w:r>
      <w:proofErr w:type="spellEnd"/>
      <w:r w:rsidRPr="00F04FD2">
        <w:rPr>
          <w:rFonts w:ascii="Consolas" w:eastAsia="Times New Roman" w:hAnsi="Consolas" w:cs="Times New Roman"/>
          <w:color w:val="000000"/>
          <w:sz w:val="16"/>
          <w:szCs w:val="21"/>
          <w:lang w:val="en-GB" w:eastAsia="en-GB"/>
        </w:rPr>
        <w:t>(</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left,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proofErr w:type="spellStart"/>
      <w:r w:rsidR="00B35DE5" w:rsidRPr="00B35DE5">
        <w:rPr>
          <w:i/>
        </w:rPr>
        <w:t>ArithmeticOperationRange</w:t>
      </w:r>
      <w:proofErr w:type="spellEnd"/>
      <w:r w:rsidR="00B35DE5">
        <w:t xml:space="preserve"> error </w:t>
      </w:r>
      <w:r>
        <w:t xml:space="preserve">for Line </w:t>
      </w:r>
      <w:r w:rsidR="00B35DE5">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The '</w:t>
      </w:r>
      <w:proofErr w:type="spellStart"/>
      <w:r>
        <w:t>leftMost</w:t>
      </w:r>
      <w:proofErr w:type="spellEnd"/>
      <w:r>
        <w:t xml:space="preserve">' method </w:t>
      </w:r>
      <w:r w:rsidR="00B35DE5">
        <w:t xml:space="preserve">new specifications also </w:t>
      </w:r>
      <w:r>
        <w:t xml:space="preserve">had an </w:t>
      </w:r>
      <w:proofErr w:type="spellStart"/>
      <w:r w:rsidRPr="00B35DE5">
        <w:rPr>
          <w:i/>
        </w:rPr>
        <w:t>ArithmeticOperationRange</w:t>
      </w:r>
      <w:proofErr w:type="spellEnd"/>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3C0281">
        <w:t xml:space="preserve"> was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 xml:space="preserve">Restricting the upper bound of </w:t>
      </w:r>
      <w:proofErr w:type="spellStart"/>
      <w:r w:rsidR="00F04FD2">
        <w:t>a.length</w:t>
      </w:r>
      <w:proofErr w:type="spellEnd"/>
      <w:r w:rsidR="00F04FD2">
        <w:t xml:space="preserve"> to</w:t>
      </w:r>
      <w:r w:rsidR="007F23CA">
        <w:t xml:space="preserve"> </w:t>
      </w:r>
      <w:proofErr w:type="spellStart"/>
      <w:r w:rsidR="007F23CA">
        <w:t>Integer.MAX</w:t>
      </w:r>
      <w:r>
        <w:t>_VALUE</w:t>
      </w:r>
      <w:proofErr w:type="spellEnd"/>
      <w:r>
        <w:t xml:space="preserv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xml:space="preserve">@ requires 0 &lt;= </w:t>
      </w:r>
      <w:proofErr w:type="spellStart"/>
      <w:r w:rsidRPr="00F04FD2">
        <w:rPr>
          <w:rFonts w:ascii="Consolas" w:eastAsia="Times New Roman" w:hAnsi="Consolas" w:cs="Times New Roman"/>
          <w:strike/>
          <w:color w:val="008000"/>
          <w:sz w:val="16"/>
          <w:szCs w:val="21"/>
          <w:lang w:val="en-GB" w:eastAsia="en-GB"/>
        </w:rPr>
        <w:t>a.length</w:t>
      </w:r>
      <w:proofErr w:type="spellEnd"/>
      <w:r w:rsidRPr="00F04FD2">
        <w:rPr>
          <w:rFonts w:ascii="Consolas" w:eastAsia="Times New Roman" w:hAnsi="Consolas" w:cs="Times New Roman"/>
          <w:strike/>
          <w:color w:val="008000"/>
          <w:sz w:val="16"/>
          <w:szCs w:val="21"/>
          <w:lang w:val="en-GB" w:eastAsia="en-GB"/>
        </w:rPr>
        <w:t xml:space="preserve"> &amp;&amp; </w:t>
      </w:r>
      <w:proofErr w:type="spellStart"/>
      <w:r w:rsidRPr="00F04FD2">
        <w:rPr>
          <w:rFonts w:ascii="Consolas" w:eastAsia="Times New Roman" w:hAnsi="Consolas" w:cs="Times New Roman"/>
          <w:strike/>
          <w:color w:val="008000"/>
          <w:sz w:val="16"/>
          <w:szCs w:val="21"/>
          <w:lang w:val="en-GB" w:eastAsia="en-GB"/>
        </w:rPr>
        <w:t>a</w:t>
      </w:r>
      <w:r w:rsidRPr="007271AC">
        <w:rPr>
          <w:rFonts w:ascii="Consolas" w:eastAsia="Times New Roman" w:hAnsi="Consolas" w:cs="Times New Roman"/>
          <w:strike/>
          <w:color w:val="008000"/>
          <w:sz w:val="16"/>
          <w:szCs w:val="21"/>
          <w:lang w:val="en-GB" w:eastAsia="en-GB"/>
        </w:rPr>
        <w:t>.length</w:t>
      </w:r>
      <w:proofErr w:type="spellEnd"/>
      <w:r w:rsidRPr="007271AC">
        <w:rPr>
          <w:rFonts w:ascii="Consolas" w:eastAsia="Times New Roman" w:hAnsi="Consolas" w:cs="Times New Roman"/>
          <w:strike/>
          <w:color w:val="008000"/>
          <w:sz w:val="16"/>
          <w:szCs w:val="21"/>
          <w:lang w:val="en-GB" w:eastAsia="en-GB"/>
        </w:rPr>
        <w:t xml:space="preserve"> &lt;= </w:t>
      </w:r>
      <w:proofErr w:type="spellStart"/>
      <w:r w:rsidRPr="007271AC">
        <w:rPr>
          <w:rFonts w:ascii="Consolas" w:eastAsia="Times New Roman" w:hAnsi="Consolas" w:cs="Times New Roman"/>
          <w:strike/>
          <w:color w:val="008000"/>
          <w:sz w:val="16"/>
          <w:szCs w:val="21"/>
          <w:lang w:val="en-GB" w:eastAsia="en-GB"/>
        </w:rPr>
        <w:t>Integer.MAX_VALUE</w:t>
      </w:r>
      <w:proofErr w:type="spellEnd"/>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Pr>
          <w:rFonts w:ascii="Consolas" w:eastAsia="Times New Roman" w:hAnsi="Consolas" w:cs="Times New Roman"/>
          <w:color w:val="008000"/>
          <w:sz w:val="16"/>
          <w:szCs w:val="21"/>
          <w:lang w:val="en-GB" w:eastAsia="en-GB"/>
        </w:rPr>
        <w:t>.length</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Integer.MAX_VALUE</w:t>
      </w:r>
      <w:proofErr w:type="spellEnd"/>
      <w:r>
        <w:rPr>
          <w:rFonts w:ascii="Consolas" w:eastAsia="Times New Roman" w:hAnsi="Consolas" w:cs="Times New Roman"/>
          <w:color w:val="008000"/>
          <w:sz w:val="16"/>
          <w:szCs w:val="21"/>
          <w:lang w:val="en-GB" w:eastAsia="en-GB"/>
        </w:rPr>
        <w:t xml:space="preserv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E51F48" w:rsidP="001F3623">
      <w:pPr>
        <w:pStyle w:val="Heading4"/>
      </w:pPr>
      <w:r>
        <w:lastRenderedPageBreak/>
        <w:t>4.3.5.3</w:t>
      </w:r>
      <w:r>
        <w:tab/>
      </w:r>
      <w:r w:rsidR="0043027C">
        <w:t>Analysis</w:t>
      </w:r>
    </w:p>
    <w:p w:rsidR="0043027C" w:rsidRDefault="00B92AED" w:rsidP="0043027C">
      <w:r>
        <w:t>The ESC verification of the 'div' and '</w:t>
      </w:r>
      <w:proofErr w:type="spellStart"/>
      <w:r>
        <w:t>leftMost</w:t>
      </w:r>
      <w:proofErr w:type="spellEnd"/>
      <w:r>
        <w:t xml:space="preserve">' methods was the easiest in the program. The </w:t>
      </w:r>
      <w:proofErr w:type="spellStart"/>
      <w:r w:rsidR="001229C3" w:rsidRPr="00B35DE5">
        <w:rPr>
          <w:i/>
        </w:rPr>
        <w:t>ArithmeticOperationRange</w:t>
      </w:r>
      <w:proofErr w:type="spellEnd"/>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w:t>
      </w:r>
      <w:proofErr w:type="spellStart"/>
      <w:r>
        <w:t>leftMost</w:t>
      </w:r>
      <w:proofErr w:type="spellEnd"/>
      <w:r>
        <w:t xml:space="preserve">' methods upper bound issue was easy to spot and initially fix with an upper bound of 1000, and later, after conversations with </w:t>
      </w:r>
      <w:r w:rsidR="00BD0965">
        <w:t xml:space="preserve">the </w:t>
      </w:r>
      <w:proofErr w:type="spellStart"/>
      <w:r w:rsidR="00BD0965">
        <w:t>OpenJML</w:t>
      </w:r>
      <w:proofErr w:type="spellEnd"/>
      <w:r w:rsidR="00BD0965">
        <w:t xml:space="preserve"> developers</w:t>
      </w:r>
      <w:r>
        <w:t xml:space="preserve"> on other similar issues, resolved to using the </w:t>
      </w:r>
      <w:proofErr w:type="spellStart"/>
      <w:r>
        <w:t>Integer.MAX_VALUE</w:t>
      </w:r>
      <w:proofErr w:type="spellEnd"/>
      <w:r>
        <w:t xml:space="preserve"> variable.</w:t>
      </w:r>
    </w:p>
    <w:p w:rsidR="00F64150" w:rsidRDefault="00F64150" w:rsidP="0043027C"/>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4</w:t>
      </w:r>
      <w:r w:rsidRPr="00E704BB">
        <w:rPr>
          <w:color w:val="auto"/>
        </w:rPr>
        <w:fldChar w:fldCharType="end"/>
      </w:r>
      <w:r w:rsidRPr="00E704BB">
        <w:rPr>
          <w:color w:val="auto"/>
        </w:rPr>
        <w:t xml:space="preserve">: div2 / </w:t>
      </w:r>
      <w:proofErr w:type="spellStart"/>
      <w:r w:rsidRPr="00E704BB">
        <w:rPr>
          <w:color w:val="auto"/>
        </w:rPr>
        <w:t>leftMost</w:t>
      </w:r>
      <w:proofErr w:type="spellEnd"/>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 xml:space="preserve">div2 / </w:t>
            </w:r>
            <w:proofErr w:type="spellStart"/>
            <w:r>
              <w:t>leftMost</w:t>
            </w:r>
            <w:proofErr w:type="spellEnd"/>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47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634"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 / 9</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 / 6</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proofErr w:type="spellStart"/>
            <w:r>
              <w:t>Spec_Public</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bookmarkStart w:id="1256" w:name="__DdeLink__6665_1485156235"/>
            <w:bookmarkEnd w:id="1256"/>
            <w:r>
              <w:t>No / No</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w:t>
            </w:r>
            <w:proofErr w:type="spellStart"/>
            <w:r>
              <w:t>forall</w:t>
            </w:r>
            <w:proofErr w:type="spellEnd"/>
            <w:r>
              <w:t xml:space="preserve">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\max </w:t>
            </w:r>
            <w:proofErr w:type="spellStart"/>
            <w:r>
              <w:t>quantifer</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Valid</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80ms / 40ms</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42 / 28</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 / 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None / 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 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bl>
    <w:p w:rsidR="00E704BB" w:rsidRDefault="00E704BB" w:rsidP="0043027C"/>
    <w:p w:rsidR="008263F1" w:rsidRPr="002E540F" w:rsidRDefault="00E51F48" w:rsidP="001F3623">
      <w:pPr>
        <w:pStyle w:val="Heading3"/>
      </w:pPr>
      <w:bookmarkStart w:id="1257" w:name="_Toc516764676"/>
      <w:r>
        <w:t>4.3.6</w:t>
      </w:r>
      <w:r>
        <w:tab/>
      </w:r>
      <w:r w:rsidR="008263F1" w:rsidRPr="002E540F">
        <w:t xml:space="preserve">Attempt </w:t>
      </w:r>
      <w:r w:rsidR="008263F1">
        <w:t>4</w:t>
      </w:r>
      <w:bookmarkEnd w:id="1257"/>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w:t>
      </w:r>
      <w:proofErr w:type="spellStart"/>
      <w:r w:rsidR="008263F1">
        <w:t>OpenJML</w:t>
      </w:r>
      <w:proofErr w:type="spellEnd"/>
      <w:r w:rsidR="008263F1">
        <w:t xml:space="preserve">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w:t>
      </w:r>
      <w:proofErr w:type="spellStart"/>
      <w:r w:rsidR="00104EC3">
        <w:t>measured_by</w:t>
      </w:r>
      <w:proofErr w:type="spellEnd"/>
      <w:r w:rsidR="00104EC3">
        <w:t>’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public </w:t>
      </w:r>
      <w:proofErr w:type="spellStart"/>
      <w:r w:rsidRPr="00104EC3">
        <w:rPr>
          <w:rFonts w:ascii="Consolas" w:eastAsia="Times New Roman" w:hAnsi="Consolas" w:cs="Times New Roman"/>
          <w:color w:val="008000"/>
          <w:sz w:val="16"/>
          <w:szCs w:val="21"/>
          <w:lang w:val="en-GB" w:eastAsia="en-GB"/>
        </w:rPr>
        <w:t>normal_behavior</w:t>
      </w:r>
      <w:proofErr w:type="spellEnd"/>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0 &lt;=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&amp;&amp;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proofErr w:type="spellStart"/>
      <w:r w:rsidRPr="00104EC3">
        <w:rPr>
          <w:rFonts w:ascii="Consolas" w:eastAsia="Times New Roman" w:hAnsi="Consolas" w:cs="Times New Roman"/>
          <w:color w:val="008000"/>
          <w:sz w:val="16"/>
          <w:szCs w:val="21"/>
          <w:lang w:val="en-GB" w:eastAsia="en-GB"/>
        </w:rPr>
        <w:t>measured_by</w:t>
      </w:r>
      <w:proofErr w:type="spellEnd"/>
      <w:r w:rsidRPr="00104EC3">
        <w:rPr>
          <w:rFonts w:ascii="Consolas" w:eastAsia="Times New Roman" w:hAnsi="Consolas" w:cs="Times New Roman"/>
          <w:color w:val="008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proofErr w:type="spellStart"/>
      <w:r w:rsidRPr="00104EC3">
        <w:rPr>
          <w:rFonts w:ascii="Consolas" w:eastAsia="Times New Roman" w:hAnsi="Consolas" w:cs="Times New Roman"/>
          <w:color w:val="0000FF"/>
          <w:sz w:val="16"/>
          <w:szCs w:val="21"/>
          <w:lang w:val="en-GB" w:eastAsia="en-GB"/>
        </w:rPr>
        <w:t>boolean</w:t>
      </w:r>
      <w:proofErr w:type="spellEnd"/>
      <w:r w:rsidRPr="00104EC3">
        <w:rPr>
          <w:rFonts w:ascii="Consolas" w:eastAsia="Times New Roman" w:hAnsi="Consolas" w:cs="Times New Roman"/>
          <w:color w:val="000000"/>
          <w:sz w:val="16"/>
          <w:szCs w:val="21"/>
          <w:lang w:val="en-GB" w:eastAsia="en-GB"/>
        </w:rPr>
        <w:t xml:space="preserve"> isPow2(</w:t>
      </w:r>
      <w:proofErr w:type="spellStart"/>
      <w:r w:rsidRPr="00104EC3">
        <w:rPr>
          <w:rFonts w:ascii="Consolas" w:eastAsia="Times New Roman" w:hAnsi="Consolas" w:cs="Times New Roman"/>
          <w:color w:val="0000FF"/>
          <w:sz w:val="16"/>
          <w:szCs w:val="21"/>
          <w:lang w:val="en-GB" w:eastAsia="en-GB"/>
        </w:rPr>
        <w:t>int</w:t>
      </w:r>
      <w:proofErr w:type="spellEnd"/>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proofErr w:type="spellStart"/>
      <w:r w:rsidR="00BD0965">
        <w:t>OpenJML</w:t>
      </w:r>
      <w:proofErr w:type="spellEnd"/>
      <w:r w:rsidR="00BD0965">
        <w:t xml:space="preserve"> developers</w:t>
      </w:r>
      <w:r>
        <w:t>,</w:t>
      </w:r>
      <w:r w:rsidR="00F649AF">
        <w:t xml:space="preserve"> we discovered that recursion is not</w:t>
      </w:r>
      <w:r>
        <w:t xml:space="preserve"> wholly implemented within </w:t>
      </w:r>
      <w:proofErr w:type="spellStart"/>
      <w:r>
        <w:t>OpenJML</w:t>
      </w:r>
      <w:proofErr w:type="spellEnd"/>
      <w:r>
        <w:t xml:space="preserve"> with the ‘</w:t>
      </w:r>
      <w:proofErr w:type="spellStart"/>
      <w:r>
        <w:t>measured_by</w:t>
      </w:r>
      <w:proofErr w:type="spellEnd"/>
      <w:r>
        <w:t xml:space="preserve">’ clause having no effect for determining termination of the inductive process. This lead us to instead remove all recursive properties from the </w:t>
      </w:r>
      <w:proofErr w:type="spellStart"/>
      <w:r>
        <w:t>KeY</w:t>
      </w:r>
      <w:proofErr w:type="spellEnd"/>
      <w:r>
        <w:t xml:space="preserve"> implementation of the </w:t>
      </w:r>
      <w:proofErr w:type="spellStart"/>
      <w:r>
        <w:t>PrefixSum</w:t>
      </w:r>
      <w:proofErr w:type="spellEnd"/>
      <w:r>
        <w:t xml:space="preserve">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w:t>
      </w:r>
      <w:proofErr w:type="spellStart"/>
      <w:r w:rsidR="005B3258" w:rsidRPr="00D57482">
        <w:t>LoopInvariantBeforeLoop</w:t>
      </w:r>
      <w:proofErr w:type="spellEnd"/>
      <w:r w:rsidR="005B3258" w:rsidRPr="00D57482">
        <w:t xml:space="preserve"> assertion: _JML__tmp193' 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w:t>
      </w:r>
      <w:proofErr w:type="spellStart"/>
      <w:r w:rsidRPr="00E03197">
        <w:rPr>
          <w:rFonts w:ascii="Consolas" w:eastAsia="Times New Roman" w:hAnsi="Consolas" w:cs="Times New Roman"/>
          <w:color w:val="008000"/>
          <w:sz w:val="16"/>
          <w:szCs w:val="21"/>
          <w:lang w:val="en-GB" w:eastAsia="en-GB"/>
        </w:rPr>
        <w:t>normal_behavior</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requires x &gt; 0 &amp;&amp; x &lt; </w:t>
      </w:r>
      <w:proofErr w:type="spellStart"/>
      <w:r w:rsidRPr="00E03197">
        <w:rPr>
          <w:rFonts w:ascii="Consolas" w:eastAsia="Times New Roman" w:hAnsi="Consolas" w:cs="Times New Roman"/>
          <w:color w:val="008000"/>
          <w:sz w:val="16"/>
          <w:szCs w:val="21"/>
          <w:lang w:val="en-GB" w:eastAsia="en-GB"/>
        </w:rPr>
        <w:t>Integer.MAX_VALUE</w:t>
      </w:r>
      <w:proofErr w:type="spellEnd"/>
      <w:r w:rsidRPr="00E03197">
        <w:rPr>
          <w:rFonts w:ascii="Consolas" w:eastAsia="Times New Roman" w:hAnsi="Consolas" w:cs="Times New Roman"/>
          <w:color w:val="008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pure helper </w:t>
      </w:r>
      <w:proofErr w:type="spellStart"/>
      <w:r w:rsidRPr="00E03197">
        <w:rPr>
          <w:rFonts w:ascii="Consolas" w:eastAsia="Times New Roman" w:hAnsi="Consolas" w:cs="Times New Roman"/>
          <w:color w:val="008000"/>
          <w:sz w:val="16"/>
          <w:szCs w:val="21"/>
          <w:lang w:val="en-GB" w:eastAsia="en-GB"/>
        </w:rPr>
        <w:t>spec_public</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proofErr w:type="spellStart"/>
      <w:r w:rsidRPr="00E03197">
        <w:rPr>
          <w:rFonts w:ascii="Consolas" w:eastAsia="Times New Roman" w:hAnsi="Consolas" w:cs="Times New Roman"/>
          <w:color w:val="0000FF"/>
          <w:sz w:val="16"/>
          <w:szCs w:val="21"/>
          <w:lang w:val="en-GB" w:eastAsia="en-GB"/>
        </w:rPr>
        <w:t>boolean</w:t>
      </w:r>
      <w:proofErr w:type="spellEnd"/>
      <w:r w:rsidRPr="00E03197">
        <w:rPr>
          <w:rFonts w:ascii="Consolas" w:eastAsia="Times New Roman" w:hAnsi="Consolas" w:cs="Times New Roman"/>
          <w:color w:val="000000"/>
          <w:sz w:val="16"/>
          <w:szCs w:val="21"/>
          <w:lang w:val="en-GB" w:eastAsia="en-GB"/>
        </w:rPr>
        <w:t xml:space="preserve"> isPow2(</w:t>
      </w:r>
      <w:proofErr w:type="spellStart"/>
      <w:r w:rsidRPr="00E03197">
        <w:rPr>
          <w:rFonts w:ascii="Consolas" w:eastAsia="Times New Roman" w:hAnsi="Consolas" w:cs="Times New Roman"/>
          <w:color w:val="0000FF"/>
          <w:sz w:val="16"/>
          <w:szCs w:val="21"/>
          <w:lang w:val="en-GB" w:eastAsia="en-GB"/>
        </w:rPr>
        <w:t>int</w:t>
      </w:r>
      <w:proofErr w:type="spellEnd"/>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 xml:space="preserve">the </w:t>
      </w:r>
      <w:proofErr w:type="spellStart"/>
      <w:r w:rsidR="00F649AF">
        <w:t>OpenJML</w:t>
      </w:r>
      <w:proofErr w:type="spellEnd"/>
      <w:r w:rsidR="00F649AF">
        <w:t xml:space="preserve">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 xml:space="preserve">The </w:t>
      </w:r>
      <w:proofErr w:type="spellStart"/>
      <w:r w:rsidR="00BD0965">
        <w:t>OpenJML</w:t>
      </w:r>
      <w:proofErr w:type="spellEnd"/>
      <w:r w:rsidR="00BD0965">
        <w:t xml:space="preserve">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model public pure helper static </w:t>
      </w:r>
      <w:proofErr w:type="spellStart"/>
      <w:r w:rsidRPr="005117FE">
        <w:rPr>
          <w:rFonts w:ascii="Consolas" w:eastAsia="Times New Roman" w:hAnsi="Consolas" w:cs="Times New Roman"/>
          <w:color w:val="008000"/>
          <w:sz w:val="16"/>
          <w:szCs w:val="21"/>
          <w:lang w:val="en-GB" w:eastAsia="en-GB"/>
        </w:rPr>
        <w:t>boolean</w:t>
      </w:r>
      <w:proofErr w:type="spellEnd"/>
      <w:r w:rsidRPr="005117FE">
        <w:rPr>
          <w:rFonts w:ascii="Consolas" w:eastAsia="Times New Roman" w:hAnsi="Consolas" w:cs="Times New Roman"/>
          <w:color w:val="008000"/>
          <w:sz w:val="16"/>
          <w:szCs w:val="21"/>
          <w:lang w:val="en-GB" w:eastAsia="en-GB"/>
        </w:rPr>
        <w:t xml:space="preserve"> _isPow2(</w:t>
      </w:r>
      <w:proofErr w:type="spellStart"/>
      <w:r w:rsidRPr="005117FE">
        <w:rPr>
          <w:rFonts w:ascii="Consolas" w:eastAsia="Times New Roman" w:hAnsi="Consolas" w:cs="Times New Roman"/>
          <w:color w:val="008000"/>
          <w:sz w:val="16"/>
          <w:szCs w:val="21"/>
          <w:lang w:val="en-GB" w:eastAsia="en-GB"/>
        </w:rPr>
        <w:t>int</w:t>
      </w:r>
      <w:proofErr w:type="spellEnd"/>
      <w:r w:rsidRPr="005117FE">
        <w:rPr>
          <w:rFonts w:ascii="Consolas" w:eastAsia="Times New Roman" w:hAnsi="Consolas" w:cs="Times New Roman"/>
          <w:color w:val="008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xml:space="preserve">/*@ </w:t>
      </w:r>
      <w:proofErr w:type="spellStart"/>
      <w:r w:rsidRPr="005117FE">
        <w:rPr>
          <w:rFonts w:ascii="Consolas" w:eastAsia="Times New Roman" w:hAnsi="Consolas" w:cs="Times New Roman"/>
          <w:color w:val="008000"/>
          <w:sz w:val="16"/>
          <w:szCs w:val="21"/>
          <w:lang w:val="en-GB" w:eastAsia="en-GB"/>
        </w:rPr>
        <w:t>normal_behavior</w:t>
      </w:r>
      <w:proofErr w:type="spellEnd"/>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pure helper </w:t>
      </w:r>
      <w:proofErr w:type="spellStart"/>
      <w:r w:rsidRPr="005117FE">
        <w:rPr>
          <w:rFonts w:ascii="Consolas" w:eastAsia="Times New Roman" w:hAnsi="Consolas" w:cs="Times New Roman"/>
          <w:color w:val="008000"/>
          <w:sz w:val="16"/>
          <w:szCs w:val="21"/>
          <w:lang w:val="en-GB" w:eastAsia="en-GB"/>
        </w:rPr>
        <w:t>spec_public</w:t>
      </w:r>
      <w:proofErr w:type="spellEnd"/>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proofErr w:type="spellStart"/>
      <w:r w:rsidRPr="005117FE">
        <w:rPr>
          <w:rFonts w:ascii="Consolas" w:eastAsia="Times New Roman" w:hAnsi="Consolas" w:cs="Times New Roman"/>
          <w:color w:val="0000FF"/>
          <w:sz w:val="16"/>
          <w:szCs w:val="21"/>
          <w:lang w:val="en-GB" w:eastAsia="en-GB"/>
        </w:rPr>
        <w:t>boolean</w:t>
      </w:r>
      <w:proofErr w:type="spellEnd"/>
      <w:r w:rsidRPr="005117FE">
        <w:rPr>
          <w:rFonts w:ascii="Consolas" w:eastAsia="Times New Roman" w:hAnsi="Consolas" w:cs="Times New Roman"/>
          <w:color w:val="000000"/>
          <w:sz w:val="16"/>
          <w:szCs w:val="21"/>
          <w:lang w:val="en-GB" w:eastAsia="en-GB"/>
        </w:rPr>
        <w:t xml:space="preserve"> isPow2(</w:t>
      </w:r>
      <w:proofErr w:type="spellStart"/>
      <w:r w:rsidRPr="005117FE">
        <w:rPr>
          <w:rFonts w:ascii="Consolas" w:eastAsia="Times New Roman" w:hAnsi="Consolas" w:cs="Times New Roman"/>
          <w:color w:val="0000FF"/>
          <w:sz w:val="16"/>
          <w:szCs w:val="21"/>
          <w:lang w:val="en-GB" w:eastAsia="en-GB"/>
        </w:rPr>
        <w:t>int</w:t>
      </w:r>
      <w:proofErr w:type="spellEnd"/>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lastRenderedPageBreak/>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8263F1" w:rsidRDefault="00E51F48" w:rsidP="001F3623">
      <w:pPr>
        <w:pStyle w:val="Heading4"/>
      </w:pPr>
      <w:r>
        <w:t>4.3.6.3</w:t>
      </w:r>
      <w:r>
        <w:tab/>
      </w:r>
      <w:r w:rsidR="008263F1">
        <w:t>Analysis</w:t>
      </w:r>
    </w:p>
    <w:p w:rsidR="006B0080" w:rsidRPr="002C7A74" w:rsidRDefault="005B3258" w:rsidP="005B3258">
      <w:r w:rsidRPr="002C7A74">
        <w:t xml:space="preserve">This was an important method in that we discovered a number of critical faults with the </w:t>
      </w:r>
      <w:proofErr w:type="spellStart"/>
      <w:r w:rsidRPr="002C7A74">
        <w:t>OpenJML</w:t>
      </w:r>
      <w:proofErr w:type="spellEnd"/>
      <w:r w:rsidRPr="002C7A74">
        <w:t xml:space="preserve"> environment. Recursive implementations do not always hold with the termination clause not implemented to resolve the inductive process.</w:t>
      </w:r>
      <w:r w:rsidR="006B0080" w:rsidRPr="002C7A74">
        <w:t xml:space="preserve"> This would mean all future recursive methods would require refactoring to iterative implementations in order to guarantee a valid specification.</w:t>
      </w:r>
      <w:r w:rsidRPr="002C7A74">
        <w:t xml:space="preserve"> </w:t>
      </w:r>
    </w:p>
    <w:p w:rsidR="005B3258" w:rsidRDefault="007575A8" w:rsidP="005B3258">
      <w:r>
        <w:t xml:space="preserve">It also showed that the ability to prove a method is satisfiable may require the use of techniques that restrict the intended usability of the code. This may not be acceptable with certain methods or programming practices and brings forward the idea that specification may not always be a viable option or at least the best option. </w:t>
      </w:r>
      <w:r w:rsidR="005A40CA">
        <w:t xml:space="preserve">Systematic </w:t>
      </w:r>
      <w:r>
        <w:t>Testing</w:t>
      </w:r>
      <w:r w:rsidR="00FD600A">
        <w:t xml:space="preserve"> </w:t>
      </w:r>
      <w:r>
        <w:t>may provide enough assurance</w:t>
      </w:r>
      <w:r w:rsidR="005A40CA">
        <w:t>s</w:t>
      </w:r>
      <w:r>
        <w:t xml:space="preserve"> </w:t>
      </w:r>
      <w:r w:rsidR="005A40CA">
        <w:t>for</w:t>
      </w:r>
      <w:r>
        <w:t xml:space="preserve"> functionality</w:t>
      </w:r>
      <w:r w:rsidR="005A40CA">
        <w:t xml:space="preserve"> of </w:t>
      </w:r>
      <w:r w:rsidR="00FD600A">
        <w:t>methods in such situations</w:t>
      </w:r>
      <w:r>
        <w:t>.</w:t>
      </w:r>
    </w:p>
    <w:p w:rsidR="007C1D33" w:rsidRDefault="007C1D33" w:rsidP="005B3258"/>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5</w:t>
      </w:r>
      <w:r w:rsidRPr="00E704BB">
        <w:rPr>
          <w:color w:val="auto"/>
        </w:rPr>
        <w:fldChar w:fldCharType="end"/>
      </w:r>
      <w:r w:rsidRPr="00E704BB">
        <w:rPr>
          <w:color w:val="auto"/>
        </w:rPr>
        <w:t>: isPow2 / _isPow2</w:t>
      </w:r>
      <w:r w:rsidR="0048757A">
        <w:rPr>
          <w:color w:val="auto"/>
        </w:rPr>
        <w:t xml:space="preserve"> (</w:t>
      </w:r>
      <w:proofErr w:type="spellStart"/>
      <w:r w:rsidR="0048757A">
        <w:rPr>
          <w:color w:val="auto"/>
        </w:rPr>
        <w:t>OpenJML</w:t>
      </w:r>
      <w:proofErr w:type="spellEnd"/>
      <w:r w:rsidR="0048757A">
        <w:rPr>
          <w:color w:val="auto"/>
        </w:rPr>
        <w:t xml:space="preserve"> only)</w:t>
      </w:r>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isPow2 / _isPow2</w:t>
            </w:r>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531"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573"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24 / 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proofErr w:type="spellStart"/>
            <w:r>
              <w:t>Spec_Public</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w:t>
            </w:r>
            <w:proofErr w:type="spellStart"/>
            <w:r>
              <w:t>forall</w:t>
            </w:r>
            <w:proofErr w:type="spellEnd"/>
            <w:r>
              <w:t xml:space="preserve">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 xml:space="preserve">\max </w:t>
            </w:r>
            <w:proofErr w:type="spellStart"/>
            <w:r>
              <w:t>quantifer</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 Z3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 (\old not allowed)</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36220ms</w:t>
            </w:r>
          </w:p>
        </w:tc>
      </w:tr>
      <w:tr w:rsidR="00E704BB" w:rsidTr="00E704BB">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58</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 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bl>
    <w:p w:rsidR="00E704BB" w:rsidRDefault="00E704BB" w:rsidP="005B3258"/>
    <w:p w:rsidR="00E704BB" w:rsidRDefault="00E704BB" w:rsidP="005B3258"/>
    <w:p w:rsidR="0043027C" w:rsidRPr="002E540F" w:rsidRDefault="00E51F48" w:rsidP="001F3623">
      <w:pPr>
        <w:pStyle w:val="Heading3"/>
      </w:pPr>
      <w:bookmarkStart w:id="1258" w:name="_Toc516764677"/>
      <w:r>
        <w:t>4.3.7</w:t>
      </w:r>
      <w:r>
        <w:tab/>
      </w:r>
      <w:r w:rsidR="0043027C" w:rsidRPr="002E540F">
        <w:t xml:space="preserve">Attempt </w:t>
      </w:r>
      <w:r w:rsidR="008263F1">
        <w:t>5</w:t>
      </w:r>
      <w:bookmarkEnd w:id="1258"/>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proofErr w:type="spellStart"/>
      <w:r w:rsidR="00F947C7" w:rsidRPr="00F947C7">
        <w:rPr>
          <w:i/>
        </w:rPr>
        <w:t>measured_by</w:t>
      </w:r>
      <w:proofErr w:type="spellEnd"/>
      <w:r w:rsidR="00F947C7" w:rsidRPr="00F947C7">
        <w:rPr>
          <w:i/>
        </w:rPr>
        <w:t>’</w:t>
      </w:r>
      <w:r w:rsidR="00F947C7">
        <w:t>, was not implemented so an iterative version was developed</w:t>
      </w:r>
      <w:r>
        <w:t xml:space="preserve"> to replace the implementation</w:t>
      </w:r>
      <w:r w:rsidR="00F947C7">
        <w:t xml:space="preserve">.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Pr="007D39AC">
        <w:rPr>
          <w:rFonts w:ascii="Consolas" w:eastAsia="Times New Roman" w:hAnsi="Consolas" w:cs="Times New Roman"/>
          <w:color w:val="008000"/>
          <w:sz w:val="16"/>
          <w:szCs w:val="21"/>
          <w:lang w:val="en-GB" w:eastAsia="en-GB"/>
        </w:rPr>
        <w:t xml:space="preserve">/*@ public </w:t>
      </w:r>
      <w:proofErr w:type="spellStart"/>
      <w:r w:rsidRPr="007D39AC">
        <w:rPr>
          <w:rFonts w:ascii="Consolas" w:eastAsia="Times New Roman" w:hAnsi="Consolas" w:cs="Times New Roman"/>
          <w:color w:val="008000"/>
          <w:sz w:val="16"/>
          <w:szCs w:val="21"/>
          <w:lang w:val="en-GB" w:eastAsia="en-GB"/>
        </w:rPr>
        <w:t>normal_behavior</w:t>
      </w:r>
      <w:proofErr w:type="spellEnd"/>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requires x &gt;= 0 &amp;&amp; x &lt; 5;</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xml:space="preserve">    @// ensures \result == (\product </w:t>
      </w:r>
      <w:proofErr w:type="spellStart"/>
      <w:r w:rsidRPr="007D39AC">
        <w:rPr>
          <w:rFonts w:ascii="Consolas" w:eastAsia="Times New Roman" w:hAnsi="Consolas" w:cs="Times New Roman"/>
          <w:color w:val="008000"/>
          <w:sz w:val="16"/>
          <w:szCs w:val="21"/>
          <w:lang w:val="en-GB" w:eastAsia="en-GB"/>
        </w:rPr>
        <w:t>int</w:t>
      </w:r>
      <w:proofErr w:type="spellEnd"/>
      <w:r w:rsidRPr="007D39AC">
        <w:rPr>
          <w:rFonts w:ascii="Consolas" w:eastAsia="Times New Roman" w:hAnsi="Consolas" w:cs="Times New Roman"/>
          <w:color w:val="008000"/>
          <w:sz w:val="16"/>
          <w:szCs w:val="21"/>
          <w:lang w:val="en-GB" w:eastAsia="en-GB"/>
        </w:rPr>
        <w:t xml:space="preserve"> </w:t>
      </w:r>
      <w:proofErr w:type="spellStart"/>
      <w:r w:rsidRPr="007D39AC">
        <w:rPr>
          <w:rFonts w:ascii="Consolas" w:eastAsia="Times New Roman" w:hAnsi="Consolas" w:cs="Times New Roman"/>
          <w:color w:val="008000"/>
          <w:sz w:val="16"/>
          <w:szCs w:val="21"/>
          <w:lang w:val="en-GB" w:eastAsia="en-GB"/>
        </w:rPr>
        <w:t>i</w:t>
      </w:r>
      <w:proofErr w:type="spellEnd"/>
      <w:r w:rsidRPr="007D39AC">
        <w:rPr>
          <w:rFonts w:ascii="Consolas" w:eastAsia="Times New Roman" w:hAnsi="Consolas" w:cs="Times New Roman"/>
          <w:color w:val="008000"/>
          <w:sz w:val="16"/>
          <w:szCs w:val="21"/>
          <w:lang w:val="en-GB" w:eastAsia="en-GB"/>
        </w:rPr>
        <w:t xml:space="preserve">; 0 &lt;= </w:t>
      </w:r>
      <w:proofErr w:type="spellStart"/>
      <w:r w:rsidRPr="007D39AC">
        <w:rPr>
          <w:rFonts w:ascii="Consolas" w:eastAsia="Times New Roman" w:hAnsi="Consolas" w:cs="Times New Roman"/>
          <w:color w:val="008000"/>
          <w:sz w:val="16"/>
          <w:szCs w:val="21"/>
          <w:lang w:val="en-GB" w:eastAsia="en-GB"/>
        </w:rPr>
        <w:t>i</w:t>
      </w:r>
      <w:proofErr w:type="spellEnd"/>
      <w:r w:rsidRPr="007D39AC">
        <w:rPr>
          <w:rFonts w:ascii="Consolas" w:eastAsia="Times New Roman" w:hAnsi="Consolas" w:cs="Times New Roman"/>
          <w:color w:val="008000"/>
          <w:sz w:val="16"/>
          <w:szCs w:val="21"/>
          <w:lang w:val="en-GB" w:eastAsia="en-GB"/>
        </w:rPr>
        <w:t xml:space="preserve"> &amp;&amp; </w:t>
      </w:r>
      <w:proofErr w:type="spellStart"/>
      <w:r w:rsidRPr="007D39AC">
        <w:rPr>
          <w:rFonts w:ascii="Consolas" w:eastAsia="Times New Roman" w:hAnsi="Consolas" w:cs="Times New Roman"/>
          <w:color w:val="008000"/>
          <w:sz w:val="16"/>
          <w:szCs w:val="21"/>
          <w:lang w:val="en-GB" w:eastAsia="en-GB"/>
        </w:rPr>
        <w:t>i</w:t>
      </w:r>
      <w:proofErr w:type="spellEnd"/>
      <w:r w:rsidRPr="007D39AC">
        <w:rPr>
          <w:rFonts w:ascii="Consolas" w:eastAsia="Times New Roman" w:hAnsi="Consolas" w:cs="Times New Roman"/>
          <w:color w:val="008000"/>
          <w:sz w:val="16"/>
          <w:szCs w:val="21"/>
          <w:lang w:val="en-GB" w:eastAsia="en-GB"/>
        </w:rPr>
        <w:t xml:space="preserve"> &lt; x; 2);</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&gt; 0 &amp;&amp; \result &lt; 33;</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xml:space="preserve">    @// </w:t>
      </w:r>
      <w:proofErr w:type="spellStart"/>
      <w:r w:rsidRPr="007D39AC">
        <w:rPr>
          <w:rFonts w:ascii="Consolas" w:eastAsia="Times New Roman" w:hAnsi="Consolas" w:cs="Times New Roman"/>
          <w:color w:val="008000"/>
          <w:sz w:val="16"/>
          <w:szCs w:val="21"/>
          <w:lang w:val="en-GB" w:eastAsia="en-GB"/>
        </w:rPr>
        <w:t>measured_by</w:t>
      </w:r>
      <w:proofErr w:type="spellEnd"/>
      <w:r w:rsidRPr="007D39AC">
        <w:rPr>
          <w:rFonts w:ascii="Consolas" w:eastAsia="Times New Roman" w:hAnsi="Consolas" w:cs="Times New Roman"/>
          <w:color w:val="008000"/>
          <w:sz w:val="16"/>
          <w:szCs w:val="21"/>
          <w:lang w:val="en-GB" w:eastAsia="en-GB"/>
        </w:rPr>
        <w:t xml:space="preserve">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assignable 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xml:space="preserve">    @   </w:t>
      </w:r>
      <w:proofErr w:type="spellStart"/>
      <w:r w:rsidRPr="007D39AC">
        <w:rPr>
          <w:rFonts w:ascii="Consolas" w:eastAsia="Times New Roman" w:hAnsi="Consolas" w:cs="Times New Roman"/>
          <w:color w:val="008000"/>
          <w:sz w:val="16"/>
          <w:szCs w:val="21"/>
          <w:lang w:val="en-GB" w:eastAsia="en-GB"/>
        </w:rPr>
        <w:t>spec_public</w:t>
      </w:r>
      <w:proofErr w:type="spellEnd"/>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private</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static</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long</w:t>
      </w:r>
      <w:r w:rsidRPr="007D39AC">
        <w:rPr>
          <w:rFonts w:ascii="Consolas" w:eastAsia="Times New Roman" w:hAnsi="Consolas" w:cs="Times New Roman"/>
          <w:color w:val="000000"/>
          <w:sz w:val="16"/>
          <w:szCs w:val="21"/>
          <w:lang w:val="en-GB" w:eastAsia="en-GB"/>
        </w:rPr>
        <w:t xml:space="preserve"> pow2(</w:t>
      </w:r>
      <w:proofErr w:type="spellStart"/>
      <w:r w:rsidRPr="007D39AC">
        <w:rPr>
          <w:rFonts w:ascii="Consolas" w:eastAsia="Times New Roman" w:hAnsi="Consolas" w:cs="Times New Roman"/>
          <w:color w:val="0000FF"/>
          <w:sz w:val="16"/>
          <w:szCs w:val="21"/>
          <w:lang w:val="en-GB" w:eastAsia="en-GB"/>
        </w:rPr>
        <w:t>int</w:t>
      </w:r>
      <w:proofErr w:type="spellEnd"/>
      <w:r w:rsidRPr="007D39AC">
        <w:rPr>
          <w:rFonts w:ascii="Consolas" w:eastAsia="Times New Roman" w:hAnsi="Consolas" w:cs="Times New Roman"/>
          <w:color w:val="000000"/>
          <w:sz w:val="16"/>
          <w:szCs w:val="21"/>
          <w:lang w:val="en-GB" w:eastAsia="en-GB"/>
        </w:rPr>
        <w:t xml:space="preserve"> x)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return x==0? 1: 2*pow2(x-1);</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count = </w:t>
      </w:r>
      <w:r w:rsidRPr="007D39AC">
        <w:rPr>
          <w:rFonts w:ascii="Consolas" w:eastAsia="Times New Roman" w:hAnsi="Consolas" w:cs="Times New Roman"/>
          <w:color w:val="09885A"/>
          <w:sz w:val="16"/>
          <w:szCs w:val="21"/>
          <w:lang w:val="en-GB" w:eastAsia="en-GB"/>
        </w:rPr>
        <w:t>1</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xml:space="preserve">// @ maintaining count &gt; 0 &amp;&amp; count &lt; 33;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x &gt;= 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_isPow2(\old(count)) == _isPow2(count);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decreases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while</w:t>
      </w:r>
      <w:r w:rsidRPr="007D39AC">
        <w:rPr>
          <w:rFonts w:ascii="Consolas" w:eastAsia="Times New Roman" w:hAnsi="Consolas" w:cs="Times New Roman"/>
          <w:color w:val="000000"/>
          <w:sz w:val="16"/>
          <w:szCs w:val="21"/>
          <w:lang w:val="en-GB" w:eastAsia="en-GB"/>
        </w:rPr>
        <w:t>(x&gt;</w:t>
      </w:r>
      <w:r w:rsidRPr="007D39AC">
        <w:rPr>
          <w:rFonts w:ascii="Consolas" w:eastAsia="Times New Roman" w:hAnsi="Consolas" w:cs="Times New Roman"/>
          <w:color w:val="09885A"/>
          <w:sz w:val="16"/>
          <w:szCs w:val="21"/>
          <w:lang w:val="en-GB" w:eastAsia="en-GB"/>
        </w:rPr>
        <w:t>0</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lastRenderedPageBreak/>
        <w:t xml:space="preserve">     </w:t>
      </w:r>
      <w:r w:rsidRPr="007D39AC">
        <w:rPr>
          <w:rFonts w:ascii="Consolas" w:eastAsia="Times New Roman" w:hAnsi="Consolas" w:cs="Times New Roman"/>
          <w:color w:val="008000"/>
          <w:sz w:val="16"/>
          <w:szCs w:val="21"/>
          <w:lang w:val="en-GB" w:eastAsia="en-GB"/>
        </w:rPr>
        <w:t>//@ assume x!=0;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count = mult2(count);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assume x==0;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return</w:t>
      </w:r>
      <w:r w:rsidRPr="007D39AC">
        <w:rPr>
          <w:rFonts w:ascii="Consolas" w:eastAsia="Times New Roman" w:hAnsi="Consolas" w:cs="Times New Roman"/>
          <w:color w:val="000000"/>
          <w:sz w:val="16"/>
          <w:szCs w:val="21"/>
          <w:lang w:val="en-GB" w:eastAsia="en-GB"/>
        </w:rPr>
        <w:t xml:space="preserve"> count;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193D76" w:rsidRDefault="00193D76" w:rsidP="0043027C"/>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w:t>
      </w:r>
      <w:proofErr w:type="spellStart"/>
      <w:r w:rsidR="003F35B2">
        <w:t>OpenJML</w:t>
      </w:r>
      <w:proofErr w:type="spellEnd"/>
      <w:r w:rsidR="003F35B2">
        <w:t xml:space="preserve">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43027C" w:rsidRDefault="00B92AED" w:rsidP="0043027C">
      <w:r>
        <w:t>Anot</w:t>
      </w:r>
      <w:r w:rsidR="003F35B2">
        <w:t>her issue was that the variables appear to</w:t>
      </w:r>
      <w:r>
        <w:t xml:space="preserve"> not</w:t>
      </w:r>
      <w:r w:rsidR="003F35B2">
        <w:t xml:space="preserve"> be</w:t>
      </w:r>
      <w:r>
        <w:t xml:space="preserve"> holding their values in memory and </w:t>
      </w:r>
      <w:r w:rsidR="003F35B2">
        <w:t>are</w:t>
      </w:r>
      <w:r>
        <w:t xml:space="preserve"> cha</w:t>
      </w:r>
      <w:r w:rsidR="003F35B2">
        <w:t>nging</w:t>
      </w:r>
      <w:r>
        <w:t xml:space="preserve"> from line to line. </w:t>
      </w:r>
      <w:r w:rsidR="003F35B2">
        <w:t xml:space="preserve">An example </w:t>
      </w:r>
      <w:r w:rsidR="00394BE5">
        <w:t>of this is, when ‘x’ is set to 0</w:t>
      </w:r>
      <w:r w:rsidR="003F35B2">
        <w:t xml:space="preserve"> and the count variable i</w:t>
      </w:r>
      <w:r>
        <w:t xml:space="preserve">s </w:t>
      </w:r>
      <w:r w:rsidR="003F35B2">
        <w:t xml:space="preserve">set to 1 on entering the method, the returned count value for this method </w:t>
      </w:r>
      <w:r>
        <w:t xml:space="preserve">should </w:t>
      </w:r>
      <w:r w:rsidR="003F35B2">
        <w:t xml:space="preserve">never change and </w:t>
      </w:r>
      <w:r>
        <w:t>still be 1</w:t>
      </w:r>
      <w:r w:rsidR="003F35B2">
        <w:t xml:space="preserve"> on exit. However the resulting value being returned is</w:t>
      </w:r>
      <w:r>
        <w:t xml:space="preserve"> </w:t>
      </w:r>
      <w:r w:rsidR="00603578">
        <w:t>-</w:t>
      </w:r>
      <w:r w:rsidR="00603578" w:rsidRPr="00603578">
        <w:t>2147481366</w:t>
      </w:r>
      <w:r w:rsidR="00603578" w:rsidRPr="00A8011B">
        <w:rPr>
          <w:sz w:val="16"/>
          <w:szCs w:val="16"/>
        </w:rPr>
        <w:t xml:space="preserve"> </w:t>
      </w:r>
      <w:r>
        <w:t xml:space="preserve"> (</w:t>
      </w:r>
      <w:proofErr w:type="spellStart"/>
      <w:r>
        <w:t>Integer.M</w:t>
      </w:r>
      <w:r w:rsidR="00603578">
        <w:t>IN</w:t>
      </w:r>
      <w:r>
        <w:t>_VALUE</w:t>
      </w:r>
      <w:proofErr w:type="spellEnd"/>
      <w:r>
        <w:t xml:space="preserve">). </w:t>
      </w:r>
      <w:r w:rsidR="003F35B2">
        <w:t>This one of four counter examples (</w:t>
      </w:r>
      <w:r w:rsidR="003F35B2" w:rsidRPr="00394BE5">
        <w:rPr>
          <w:highlight w:val="green"/>
        </w:rPr>
        <w:t xml:space="preserve">Figure </w:t>
      </w:r>
      <w:proofErr w:type="spellStart"/>
      <w:r w:rsidR="003F35B2" w:rsidRPr="00394BE5">
        <w:rPr>
          <w:highlight w:val="green"/>
        </w:rPr>
        <w:t>w,x,y,z</w:t>
      </w:r>
      <w:proofErr w:type="spellEnd"/>
      <w:r w:rsidR="003F35B2">
        <w:t xml:space="preserve">) created by </w:t>
      </w:r>
      <w:proofErr w:type="spellStart"/>
      <w:r w:rsidR="003F35B2">
        <w:t>OpenJML</w:t>
      </w:r>
      <w:proofErr w:type="spellEnd"/>
      <w:r w:rsidR="003F35B2">
        <w:t xml:space="preserve"> each appearing to show issues with the count variable.</w:t>
      </w:r>
    </w:p>
    <w:p w:rsidR="00F922D9" w:rsidRDefault="00F922D9" w:rsidP="0043027C">
      <w:r>
        <w:t xml:space="preserve">We created a new </w:t>
      </w:r>
      <w:r w:rsidR="000457C6">
        <w:t xml:space="preserve">‘mult2’ </w:t>
      </w:r>
      <w:r>
        <w:t>method for the purpose of determining if passing the count variable to another function might resolve</w:t>
      </w:r>
      <w:r w:rsidR="000457C6">
        <w:t xml:space="preserve"> this issue. The specifications for this method were similar to the ‘div2’ method and were therefore easy to develop however the error with the count variable persisted with the ‘mult2’ method as the value being passed did not satisfy the precondition that it be greater than 0.</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xml:space="preserve">/*@   requires x &gt; 0 &amp;&amp; x &lt; </w:t>
      </w:r>
      <w:proofErr w:type="spellStart"/>
      <w:r w:rsidRPr="00AE14A4">
        <w:rPr>
          <w:rFonts w:ascii="Consolas" w:eastAsia="Times New Roman" w:hAnsi="Consolas" w:cs="Times New Roman"/>
          <w:color w:val="008000"/>
          <w:sz w:val="16"/>
          <w:szCs w:val="21"/>
          <w:lang w:val="en-GB" w:eastAsia="en-GB"/>
        </w:rPr>
        <w:t>Integer.MAX_VALUE</w:t>
      </w:r>
      <w:proofErr w:type="spellEnd"/>
      <w:r w:rsidRPr="00AE14A4">
        <w:rPr>
          <w:rFonts w:ascii="Consolas" w:eastAsia="Times New Roman" w:hAnsi="Consolas" w:cs="Times New Roman"/>
          <w:color w:val="008000"/>
          <w:sz w:val="16"/>
          <w:szCs w:val="21"/>
          <w:lang w:val="en-GB" w:eastAsia="en-GB"/>
        </w:rPr>
        <w:t>/2;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xml:space="preserve">    @   pure helper </w:t>
      </w:r>
      <w:proofErr w:type="spellStart"/>
      <w:r w:rsidRPr="00AE14A4">
        <w:rPr>
          <w:rFonts w:ascii="Consolas" w:eastAsia="Times New Roman" w:hAnsi="Consolas" w:cs="Times New Roman"/>
          <w:color w:val="008000"/>
          <w:sz w:val="16"/>
          <w:szCs w:val="21"/>
          <w:lang w:val="en-GB" w:eastAsia="en-GB"/>
        </w:rPr>
        <w:t>spec_public</w:t>
      </w:r>
      <w:proofErr w:type="spellEnd"/>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proofErr w:type="spellStart"/>
      <w:r w:rsidRPr="00AE14A4">
        <w:rPr>
          <w:rFonts w:ascii="Consolas" w:eastAsia="Times New Roman" w:hAnsi="Consolas" w:cs="Times New Roman"/>
          <w:color w:val="0000FF"/>
          <w:sz w:val="16"/>
          <w:szCs w:val="21"/>
          <w:lang w:val="en-GB" w:eastAsia="en-GB"/>
        </w:rPr>
        <w:t>int</w:t>
      </w:r>
      <w:proofErr w:type="spellEnd"/>
      <w:r w:rsidRPr="00AE14A4">
        <w:rPr>
          <w:rFonts w:ascii="Consolas" w:eastAsia="Times New Roman" w:hAnsi="Consolas" w:cs="Times New Roman"/>
          <w:color w:val="000000"/>
          <w:sz w:val="16"/>
          <w:szCs w:val="21"/>
          <w:lang w:val="en-GB" w:eastAsia="en-GB"/>
        </w:rPr>
        <w:t xml:space="preserve"> mult2 (</w:t>
      </w:r>
      <w:proofErr w:type="spellStart"/>
      <w:r w:rsidRPr="00AE14A4">
        <w:rPr>
          <w:rFonts w:ascii="Consolas" w:eastAsia="Times New Roman" w:hAnsi="Consolas" w:cs="Times New Roman"/>
          <w:color w:val="0000FF"/>
          <w:sz w:val="16"/>
          <w:szCs w:val="21"/>
          <w:lang w:val="en-GB" w:eastAsia="en-GB"/>
        </w:rPr>
        <w:t>int</w:t>
      </w:r>
      <w:proofErr w:type="spellEnd"/>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w:t>
      </w:r>
    </w:p>
    <w:p w:rsidR="00AE14A4" w:rsidRDefault="00AE14A4" w:rsidP="0043027C"/>
    <w:p w:rsidR="00AE14A4" w:rsidRDefault="00AE14A4" w:rsidP="0043027C"/>
    <w:p w:rsidR="0043027C" w:rsidRDefault="00E51F48" w:rsidP="001F3623">
      <w:pPr>
        <w:pStyle w:val="Heading4"/>
      </w:pPr>
      <w:r>
        <w:t>4.3.7.3</w:t>
      </w:r>
      <w:r>
        <w:tab/>
      </w:r>
      <w:r w:rsidR="0043027C">
        <w:t>Analysis</w:t>
      </w:r>
    </w:p>
    <w:p w:rsidR="008263F1" w:rsidRDefault="00B92AED" w:rsidP="0043027C">
      <w:r>
        <w:t xml:space="preserve">All of the </w:t>
      </w:r>
      <w:proofErr w:type="spellStart"/>
      <w:r>
        <w:t>OpenJML</w:t>
      </w:r>
      <w:proofErr w:type="spellEnd"/>
      <w:r>
        <w:t xml:space="preserve"> issues </w:t>
      </w:r>
      <w:r w:rsidR="00176C24">
        <w:t xml:space="preserve">found in this example </w:t>
      </w:r>
      <w:r>
        <w:t xml:space="preserve">combined to make the verification of the 'pow2' method almost impossible and resulted in mass amounts of time being wasted in pursuit of these issues and determining a resolution. It was later learned from </w:t>
      </w:r>
      <w:r w:rsidR="00B915D7">
        <w:t xml:space="preserve">the </w:t>
      </w:r>
      <w:proofErr w:type="spellStart"/>
      <w:r w:rsidR="00BD0965">
        <w:t>OpenJML</w:t>
      </w:r>
      <w:proofErr w:type="spellEnd"/>
      <w:r w:rsidR="00BD0965">
        <w:t xml:space="preserve"> developers</w:t>
      </w:r>
      <w:r>
        <w:t xml:space="preserve"> that although the \product </w:t>
      </w:r>
      <w:r w:rsidR="002C7A74">
        <w:t>quantifier</w:t>
      </w:r>
      <w:r>
        <w:t xml:space="preserve"> is used in </w:t>
      </w:r>
      <w:proofErr w:type="spellStart"/>
      <w:r>
        <w:t>OpenJML</w:t>
      </w:r>
      <w:proofErr w:type="spellEnd"/>
      <w:r>
        <w:t xml:space="preserve">, its implementation </w:t>
      </w:r>
      <w:r w:rsidR="00F4141F">
        <w:t>has not been completed and as such</w:t>
      </w:r>
      <w:r>
        <w:t xml:space="preserve"> is </w:t>
      </w:r>
      <w:r>
        <w:lastRenderedPageBreak/>
        <w:t xml:space="preserve">running an unknown process returning random values. The memory issues are a far greater problem and have been addressed to </w:t>
      </w:r>
      <w:r w:rsidR="00B915D7">
        <w:t xml:space="preserve">the </w:t>
      </w:r>
      <w:proofErr w:type="spellStart"/>
      <w:r w:rsidR="00BD0965">
        <w:t>OpenJML</w:t>
      </w:r>
      <w:proofErr w:type="spellEnd"/>
      <w:r w:rsidR="00BD0965">
        <w:t xml:space="preserve"> developers</w:t>
      </w:r>
      <w:r>
        <w:t xml:space="preserve"> for resolution. The investigation into these issues is still ongoing as of writing this report, with no resolution available as of yet. As a r</w:t>
      </w:r>
      <w:r w:rsidR="00F4141F">
        <w:t>esult, all future methods that e</w:t>
      </w:r>
      <w:r>
        <w:t>ither relied on the specification or implementation of the 'pow2' method could no longer be adequately proven. This memory issue in effect proved terminal as all future methods use 'pow2' directly or indirectly within their specifications</w:t>
      </w:r>
      <w:r w:rsidR="00F4141F">
        <w:t>,</w:t>
      </w:r>
      <w:r>
        <w:t xml:space="preserve"> resulting in the </w:t>
      </w:r>
      <w:r w:rsidR="008263F1">
        <w:t>official end to</w:t>
      </w:r>
      <w:r>
        <w:t xml:space="preserve"> the verification process for the </w:t>
      </w:r>
      <w:r w:rsidR="008263F1">
        <w:t xml:space="preserve">overall </w:t>
      </w:r>
      <w:proofErr w:type="spellStart"/>
      <w:r>
        <w:t>PrefixSum</w:t>
      </w:r>
      <w:proofErr w:type="spellEnd"/>
      <w:r>
        <w:t xml:space="preserve"> algorithm.</w:t>
      </w:r>
      <w:r w:rsidR="008263F1">
        <w:t xml:space="preserve"> </w:t>
      </w:r>
    </w:p>
    <w:p w:rsidR="008263F1" w:rsidRDefault="008263F1" w:rsidP="0043027C"/>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Pr="00E704BB">
        <w:rPr>
          <w:noProof/>
          <w:color w:val="auto"/>
        </w:rPr>
        <w:t>6</w:t>
      </w:r>
      <w:r w:rsidRPr="00E704BB">
        <w:rPr>
          <w:color w:val="auto"/>
        </w:rPr>
        <w:fldChar w:fldCharType="end"/>
      </w:r>
      <w:r w:rsidRPr="00E704BB">
        <w:rPr>
          <w:color w:val="auto"/>
        </w:rPr>
        <w:t>: pow2 / mult2 (</w:t>
      </w:r>
      <w:proofErr w:type="spellStart"/>
      <w:r w:rsidRPr="00E704BB">
        <w:rPr>
          <w:color w:val="auto"/>
        </w:rPr>
        <w:t>OpenJML</w:t>
      </w:r>
      <w:proofErr w:type="spellEnd"/>
      <w:r w:rsidRPr="00E704BB">
        <w:rPr>
          <w:color w:val="auto"/>
        </w:rPr>
        <w:t xml:space="preserve"> only)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pow2 / mult2</w:t>
            </w:r>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47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634"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23 / 10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18 / N/A</w:t>
            </w:r>
          </w:p>
        </w:tc>
      </w:tr>
      <w:tr w:rsidR="00E704BB" w:rsidTr="00E704BB">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9 </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 / 7</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9</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proofErr w:type="spellStart"/>
            <w:r>
              <w:t>Spec_Public</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w:t>
            </w:r>
            <w:proofErr w:type="spellStart"/>
            <w:r>
              <w:t>forall</w:t>
            </w:r>
            <w:proofErr w:type="spellEnd"/>
            <w:r>
              <w:t xml:space="preserve">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\max </w:t>
            </w:r>
            <w:proofErr w:type="spellStart"/>
            <w:r>
              <w:t>quantifer</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Invalid / Valid</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60ms</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47</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Counter-Examples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bl>
    <w:p w:rsidR="00EB6F73" w:rsidRPr="001D5761" w:rsidRDefault="0004481D" w:rsidP="00887198">
      <w:pPr>
        <w:pStyle w:val="Heading4"/>
      </w:pPr>
      <w:r w:rsidRPr="00387F17">
        <w:br w:type="page"/>
      </w:r>
    </w:p>
    <w:p w:rsidR="00EB6F73" w:rsidRDefault="00064BDA" w:rsidP="00EB6F73">
      <w:pPr>
        <w:pStyle w:val="Heading2"/>
      </w:pPr>
      <w:bookmarkStart w:id="1259" w:name="_Toc516764678"/>
      <w:r>
        <w:lastRenderedPageBreak/>
        <w:t>4.4</w:t>
      </w:r>
      <w:r>
        <w:tab/>
      </w:r>
      <w:r w:rsidR="00EB6F73">
        <w:t>Longest Repeating Substring</w:t>
      </w:r>
      <w:bookmarkEnd w:id="1259"/>
    </w:p>
    <w:p w:rsidR="003C21BC" w:rsidRPr="003C21BC" w:rsidRDefault="003C21BC" w:rsidP="003C21BC">
      <w:pPr>
        <w:rPr>
          <w:lang w:val="en-GB"/>
        </w:rPr>
      </w:pPr>
      <w:r>
        <w:rPr>
          <w:lang w:val="en-GB"/>
        </w:rPr>
        <w:t xml:space="preserve">Due to the memory issues in </w:t>
      </w:r>
      <w:proofErr w:type="spellStart"/>
      <w:r>
        <w:rPr>
          <w:lang w:val="en-GB"/>
        </w:rPr>
        <w:t>OpenJML</w:t>
      </w:r>
      <w:proofErr w:type="spellEnd"/>
      <w:r>
        <w:rPr>
          <w:lang w:val="en-GB"/>
        </w:rPr>
        <w:t>, discussed earlier, during the verification o</w:t>
      </w:r>
      <w:r w:rsidR="00394BE5">
        <w:rPr>
          <w:lang w:val="en-GB"/>
        </w:rPr>
        <w:t xml:space="preserve">f the </w:t>
      </w:r>
      <w:proofErr w:type="spellStart"/>
      <w:r w:rsidR="00394BE5">
        <w:rPr>
          <w:lang w:val="en-GB"/>
        </w:rPr>
        <w:t>PrefixSum</w:t>
      </w:r>
      <w:proofErr w:type="spellEnd"/>
      <w:r w:rsidR="00394BE5">
        <w:rPr>
          <w:lang w:val="en-GB"/>
        </w:rPr>
        <w:t xml:space="preserve"> algorithm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1260" w:name="_Toc516764679"/>
      <w:r>
        <w:rPr>
          <w:lang w:val="en-GB"/>
        </w:rPr>
        <w:t>4.4.1</w:t>
      </w:r>
      <w:r>
        <w:rPr>
          <w:lang w:val="en-GB"/>
        </w:rPr>
        <w:tab/>
      </w:r>
      <w:r w:rsidR="00EB6F73">
        <w:rPr>
          <w:lang w:val="en-GB"/>
        </w:rPr>
        <w:t>Algorithm</w:t>
      </w:r>
      <w:bookmarkEnd w:id="1260"/>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bookmarkStart w:id="1261" w:name="_Toc516764680"/>
      <w:r>
        <w:rPr>
          <w:lang w:val="en-GB"/>
        </w:rPr>
        <w:t>4.4.2</w:t>
      </w:r>
      <w:r>
        <w:rPr>
          <w:lang w:val="en-GB"/>
        </w:rPr>
        <w:tab/>
      </w:r>
      <w:r w:rsidR="00EB6F73" w:rsidRPr="00450654">
        <w:rPr>
          <w:lang w:val="en-GB"/>
        </w:rPr>
        <w:t>Attempt 1</w:t>
      </w:r>
      <w:bookmarkEnd w:id="1261"/>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w:t>
      </w:r>
      <w:proofErr w:type="spellStart"/>
      <w:r w:rsidR="003427A7">
        <w:rPr>
          <w:lang w:val="en-GB"/>
        </w:rPr>
        <w:t>KeY</w:t>
      </w:r>
      <w:proofErr w:type="spellEnd"/>
      <w:r w:rsidR="003427A7">
        <w:rPr>
          <w:lang w:val="en-GB"/>
        </w:rPr>
        <w:t xml:space="preserve">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w:t>
      </w:r>
      <w:proofErr w:type="spellStart"/>
      <w:r>
        <w:rPr>
          <w:lang w:val="en-GB"/>
        </w:rPr>
        <w:t>SuffixArray</w:t>
      </w:r>
      <w:proofErr w:type="spellEnd"/>
      <w:r>
        <w:rPr>
          <w:lang w:val="en-GB"/>
        </w:rPr>
        <w:t xml:space="preserve">, without specification </w:t>
      </w:r>
      <w:r w:rsidR="003427A7">
        <w:rPr>
          <w:lang w:val="en-GB"/>
        </w:rPr>
        <w:t xml:space="preserve">by the people running the </w:t>
      </w:r>
      <w:proofErr w:type="spellStart"/>
      <w:r w:rsidR="003427A7">
        <w:rPr>
          <w:lang w:val="en-GB"/>
        </w:rPr>
        <w:t>VerifyThis</w:t>
      </w:r>
      <w:proofErr w:type="spellEnd"/>
      <w:r w:rsidR="003427A7">
        <w:rPr>
          <w:lang w:val="en-GB"/>
        </w:rPr>
        <w:t xml:space="preserve"> competition with</w:t>
      </w:r>
      <w:r>
        <w:rPr>
          <w:lang w:val="en-GB"/>
        </w:rPr>
        <w:t xml:space="preserve"> a further two </w:t>
      </w:r>
      <w:r w:rsidR="003427A7">
        <w:rPr>
          <w:lang w:val="en-GB"/>
        </w:rPr>
        <w:t xml:space="preserve">classes </w:t>
      </w:r>
      <w:r>
        <w:rPr>
          <w:lang w:val="en-GB"/>
        </w:rPr>
        <w:t xml:space="preserve">developed by the </w:t>
      </w:r>
      <w:proofErr w:type="spellStart"/>
      <w:r>
        <w:rPr>
          <w:lang w:val="en-GB"/>
        </w:rPr>
        <w:t>KeY</w:t>
      </w:r>
      <w:proofErr w:type="spellEnd"/>
      <w:r>
        <w:rPr>
          <w:lang w:val="en-GB"/>
        </w:rPr>
        <w:t xml:space="preserve">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w:t>
      </w:r>
      <w:proofErr w:type="spellStart"/>
      <w:r w:rsidR="003C21BC">
        <w:rPr>
          <w:lang w:val="en-GB"/>
        </w:rPr>
        <w:t>KeY</w:t>
      </w:r>
      <w:proofErr w:type="spellEnd"/>
      <w:r w:rsidR="003C21BC">
        <w:rPr>
          <w:lang w:val="en-GB"/>
        </w:rPr>
        <w:t xml:space="preserve"> syntax to match the </w:t>
      </w:r>
      <w:proofErr w:type="spellStart"/>
      <w:r w:rsidR="003C21BC">
        <w:rPr>
          <w:lang w:val="en-GB"/>
        </w:rPr>
        <w:t>OpenJML</w:t>
      </w:r>
      <w:proofErr w:type="spellEnd"/>
      <w:r w:rsidR="003C21BC">
        <w:rPr>
          <w:lang w:val="en-GB"/>
        </w:rPr>
        <w:t xml:space="preserve">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3C21BC" w:rsidP="00EB6F73">
      <w:pPr>
        <w:rPr>
          <w:lang w:val="en-GB"/>
        </w:rPr>
      </w:pPr>
      <w:r>
        <w:rPr>
          <w:lang w:val="en-GB"/>
        </w:rPr>
        <w:t xml:space="preserve">This refactoring passed the type-checker after the modification </w:t>
      </w:r>
      <w:r w:rsidRPr="003427A7">
        <w:rPr>
          <w:highlight w:val="green"/>
          <w:lang w:val="en-GB"/>
        </w:rPr>
        <w:t>of some</w:t>
      </w:r>
      <w:r w:rsidR="00296351" w:rsidRPr="003427A7">
        <w:rPr>
          <w:highlight w:val="green"/>
          <w:lang w:val="en-GB"/>
        </w:rPr>
        <w:t xml:space="preserve"> variables visibility</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xml:space="preserve">), an internal error </w:t>
      </w:r>
      <w:proofErr w:type="spellStart"/>
      <w:r w:rsidR="003427A7">
        <w:rPr>
          <w:lang w:val="en-GB"/>
        </w:rPr>
        <w:t>occurrs</w:t>
      </w:r>
      <w:proofErr w:type="spellEnd"/>
      <w:r w:rsidR="001E6B9F">
        <w:rPr>
          <w:lang w:val="en-GB"/>
        </w:rPr>
        <w:t xml:space="preserve"> on execution as seen in </w:t>
      </w:r>
      <w:r w:rsidR="001E6B9F" w:rsidRPr="001E6B9F">
        <w:rPr>
          <w:highlight w:val="yellow"/>
          <w:lang w:val="en-GB"/>
        </w:rPr>
        <w:t xml:space="preserve">Figure </w:t>
      </w:r>
      <w:proofErr w:type="spellStart"/>
      <w:r w:rsidR="001E6B9F" w:rsidRPr="001E6B9F">
        <w:rPr>
          <w:highlight w:val="yellow"/>
          <w:lang w:val="en-GB"/>
        </w:rPr>
        <w:t>xyz</w:t>
      </w:r>
      <w:proofErr w:type="spellEnd"/>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proofErr w:type="spellStart"/>
      <w:r w:rsidR="00BD0965">
        <w:rPr>
          <w:lang w:val="en-GB"/>
        </w:rPr>
        <w:t>OpenJML</w:t>
      </w:r>
      <w:proofErr w:type="spellEnd"/>
      <w:r w:rsidR="00BD0965">
        <w:rPr>
          <w:lang w:val="en-GB"/>
        </w:rPr>
        <w:t xml:space="preserve">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w:t>
      </w:r>
      <w:proofErr w:type="spellStart"/>
      <w:r w:rsidR="00C63F6F">
        <w:rPr>
          <w:lang w:val="en-GB"/>
        </w:rPr>
        <w:t>OpenJML</w:t>
      </w:r>
      <w:proofErr w:type="spellEnd"/>
      <w:r w:rsidR="00C63F6F">
        <w:rPr>
          <w:lang w:val="en-GB"/>
        </w:rPr>
        <w:t xml:space="preserve">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proofErr w:type="spellStart"/>
      <w:r w:rsidR="00F84E05" w:rsidRPr="00F84E05">
        <w:rPr>
          <w:i/>
          <w:lang w:val="en-GB"/>
        </w:rPr>
        <w:t>SuffixArray</w:t>
      </w:r>
      <w:proofErr w:type="spellEnd"/>
      <w:r w:rsidR="00F84E05">
        <w:rPr>
          <w:lang w:val="en-GB"/>
        </w:rPr>
        <w:t>’ class. As ‘</w:t>
      </w:r>
      <w:proofErr w:type="spellStart"/>
      <w:r w:rsidR="00F84E05" w:rsidRPr="00F84E05">
        <w:rPr>
          <w:i/>
          <w:lang w:val="en-GB"/>
        </w:rPr>
        <w:t>SuffixArray</w:t>
      </w:r>
      <w:proofErr w:type="spellEnd"/>
      <w:r w:rsidR="00F84E05">
        <w:rPr>
          <w:lang w:val="en-GB"/>
        </w:rPr>
        <w:t>’ objects were being used within the other classes, the verification of ‘</w:t>
      </w:r>
      <w:proofErr w:type="spellStart"/>
      <w:r w:rsidR="00F84E05" w:rsidRPr="00F84E05">
        <w:rPr>
          <w:i/>
          <w:lang w:val="en-GB"/>
        </w:rPr>
        <w:t>SuffixArray</w:t>
      </w:r>
      <w:proofErr w:type="spellEnd"/>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w:t>
      </w:r>
      <w:proofErr w:type="spellStart"/>
      <w:r>
        <w:rPr>
          <w:lang w:val="en-GB"/>
        </w:rPr>
        <w:t>PrefixSum</w:t>
      </w:r>
      <w:proofErr w:type="spellEnd"/>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w:t>
      </w:r>
      <w:proofErr w:type="spellStart"/>
      <w:r>
        <w:rPr>
          <w:lang w:val="en-GB"/>
        </w:rPr>
        <w:t>OpenJML</w:t>
      </w:r>
      <w:proofErr w:type="spellEnd"/>
      <w:r>
        <w:rPr>
          <w:lang w:val="en-GB"/>
        </w:rPr>
        <w:t xml:space="preserve">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w:t>
      </w:r>
      <w:proofErr w:type="spellStart"/>
      <w:r>
        <w:rPr>
          <w:lang w:val="en-GB"/>
        </w:rPr>
        <w:t>OpenJML</w:t>
      </w:r>
      <w:proofErr w:type="spellEnd"/>
      <w:r>
        <w:rPr>
          <w:lang w:val="en-GB"/>
        </w:rPr>
        <w:t xml:space="preserve"> </w:t>
      </w:r>
      <w:r w:rsidR="002A6BB6">
        <w:rPr>
          <w:lang w:val="en-GB"/>
        </w:rPr>
        <w:t>version 0.8.31.</w:t>
      </w:r>
      <w:r w:rsidR="00A61AC6">
        <w:rPr>
          <w:lang w:val="en-GB"/>
        </w:rPr>
        <w:t xml:space="preserve"> </w:t>
      </w:r>
      <w:r w:rsidR="002A6BB6">
        <w:rPr>
          <w:lang w:val="en-GB"/>
        </w:rPr>
        <w:t xml:space="preserve">After this update immediate termination of all ESC processes </w:t>
      </w:r>
      <w:r>
        <w:rPr>
          <w:lang w:val="en-GB"/>
        </w:rPr>
        <w:t xml:space="preserve">can no take </w:t>
      </w:r>
      <w:r w:rsidRPr="001E0C38">
        <w:rPr>
          <w:highlight w:val="green"/>
          <w:lang w:val="en-GB"/>
        </w:rPr>
        <w:t xml:space="preserve">place </w:t>
      </w:r>
      <w:r w:rsidR="002A6BB6" w:rsidRPr="001E0C38">
        <w:rPr>
          <w:highlight w:val="green"/>
          <w:lang w:val="en-GB"/>
        </w:rPr>
        <w:t>however a warning error now appears upon running of any ESC process. This warning does not seem to have any physical ramifications however will require inspection and ratification.</w:t>
      </w:r>
    </w:p>
    <w:p w:rsidR="00EB6F73" w:rsidRDefault="00064BDA" w:rsidP="001F3623">
      <w:pPr>
        <w:pStyle w:val="Heading4"/>
        <w:rPr>
          <w:lang w:val="en-GB"/>
        </w:rPr>
      </w:pPr>
      <w:r>
        <w:rPr>
          <w:lang w:val="en-GB"/>
        </w:rPr>
        <w:lastRenderedPageBreak/>
        <w:t>4.4.2.3</w:t>
      </w:r>
      <w:r>
        <w:rPr>
          <w:lang w:val="en-GB"/>
        </w:rPr>
        <w:tab/>
      </w:r>
      <w:r w:rsidR="00EB6F73">
        <w:rPr>
          <w:lang w:val="en-GB"/>
        </w:rPr>
        <w:t>Analysis</w:t>
      </w:r>
    </w:p>
    <w:p w:rsidR="007D685D" w:rsidRDefault="002A6BB6">
      <w:r>
        <w:t xml:space="preserve">Even though we could not verify this program as we had intended starting out, we still managed to discover numerous errors within the </w:t>
      </w:r>
      <w:proofErr w:type="spellStart"/>
      <w:r>
        <w:t>OpenJML</w:t>
      </w:r>
      <w:proofErr w:type="spellEnd"/>
      <w:r>
        <w:t xml:space="preserve"> environment</w:t>
      </w:r>
      <w:r w:rsidR="00301D45">
        <w:t xml:space="preserve"> that seemed to enforce a growing theme that the </w:t>
      </w:r>
      <w:proofErr w:type="spellStart"/>
      <w:r w:rsidR="00301D45">
        <w:t>OpenJML</w:t>
      </w:r>
      <w:proofErr w:type="spellEnd"/>
      <w:r w:rsidR="00301D45">
        <w:t xml:space="preserve"> tool is simply not ready for distribution or adoption by industry or academia </w:t>
      </w:r>
      <w:r w:rsidR="005B6D9D">
        <w:t>personnel and requires major alterations and JML extensions to keep up with</w:t>
      </w:r>
      <w:r w:rsidR="001E0C38">
        <w:t xml:space="preserve"> </w:t>
      </w:r>
      <w:r w:rsidR="005B6D9D">
        <w:t>the</w:t>
      </w:r>
      <w:r w:rsidR="001E0C38">
        <w:t xml:space="preserve"> more mature</w:t>
      </w:r>
      <w:r w:rsidR="005B6D9D">
        <w:t xml:space="preserve"> </w:t>
      </w:r>
      <w:proofErr w:type="spellStart"/>
      <w:r w:rsidR="005B6D9D">
        <w:t>KeY</w:t>
      </w:r>
      <w:proofErr w:type="spellEnd"/>
      <w:r w:rsidR="005B6D9D">
        <w:t xml:space="preserve"> tool.</w:t>
      </w:r>
      <w:r w:rsidR="00F6274D">
        <w:t xml:space="preserve"> </w:t>
      </w:r>
      <w:r w:rsidR="00B915D7">
        <w:t xml:space="preserve">The </w:t>
      </w:r>
      <w:proofErr w:type="spellStart"/>
      <w:r w:rsidR="00BD0965">
        <w:t>OpenJML</w:t>
      </w:r>
      <w:proofErr w:type="spellEnd"/>
      <w:r w:rsidR="00BD0965">
        <w:t xml:space="preserve"> developers</w:t>
      </w:r>
      <w:r w:rsidR="00B915D7">
        <w:t xml:space="preserve"> do</w:t>
      </w:r>
      <w:r w:rsidR="00F6274D">
        <w:t xml:space="preserve"> provide sufficient </w:t>
      </w:r>
      <w:r w:rsidR="001E0C38">
        <w:t>support when needed and respond in timely fashion however</w:t>
      </w:r>
      <w:r w:rsidR="00F6274D">
        <w:t xml:space="preserve"> </w:t>
      </w:r>
      <w:r w:rsidR="001E0C38">
        <w:t>t</w:t>
      </w:r>
      <w:r w:rsidR="00F6274D">
        <w:t xml:space="preserve">he </w:t>
      </w:r>
      <w:r w:rsidR="001E0C38">
        <w:t xml:space="preserve">development team is quite small and the tool requires substantial commitment and resources to mature to a fully-fledged verification tool. </w:t>
      </w:r>
      <w:r w:rsidR="007D685D">
        <w:t>All further verification steps for the Longest Repeated Substring were abandoned due to various f</w:t>
      </w:r>
      <w:r w:rsidR="001E0C38">
        <w:t>actors such as time constraints and the</w:t>
      </w:r>
      <w:r w:rsidR="007D685D">
        <w:t xml:space="preserve"> constant barriers to verification</w:t>
      </w:r>
      <w:r w:rsidR="001E0C38">
        <w:t xml:space="preserve"> that these issues provide.</w:t>
      </w:r>
    </w:p>
    <w:p w:rsidR="0004481D" w:rsidRPr="00387F17" w:rsidRDefault="00EB6F73" w:rsidP="008263F1">
      <w:r>
        <w:br w:type="page"/>
      </w:r>
    </w:p>
    <w:p w:rsidR="0097075F" w:rsidRDefault="00BC7986" w:rsidP="00A6684C">
      <w:pPr>
        <w:pStyle w:val="Heading1"/>
      </w:pPr>
      <w:bookmarkStart w:id="1262" w:name="_Toc516764681"/>
      <w:r w:rsidRPr="00036338">
        <w:lastRenderedPageBreak/>
        <w:t xml:space="preserve">Chapter </w:t>
      </w:r>
      <w:r w:rsidR="00E15CED" w:rsidRPr="00036338">
        <w:t>Five</w:t>
      </w:r>
      <w:r w:rsidRPr="00036338">
        <w:t xml:space="preserve">: </w:t>
      </w:r>
      <w:bookmarkEnd w:id="1240"/>
      <w:r w:rsidR="00E15CED" w:rsidRPr="00036338">
        <w:t>Analysis</w:t>
      </w:r>
      <w:bookmarkEnd w:id="1262"/>
    </w:p>
    <w:p w:rsidR="00B169FA" w:rsidRPr="00B169FA" w:rsidRDefault="00B169FA" w:rsidP="00B169FA"/>
    <w:p w:rsidR="00363499" w:rsidRDefault="00363499" w:rsidP="00363499">
      <w:pPr>
        <w:pStyle w:val="Heading2"/>
        <w:rPr>
          <w:ins w:id="1263" w:author="ENDA JAMES O'SHEA" w:date="2018-06-14T18:39:00Z"/>
        </w:rPr>
      </w:pPr>
      <w:bookmarkStart w:id="1264" w:name="_Toc444517730"/>
      <w:bookmarkStart w:id="1265" w:name="_Toc516764682"/>
      <w:r>
        <w:t>5.1</w:t>
      </w:r>
      <w:r>
        <w:tab/>
        <w:t>Overview</w:t>
      </w:r>
      <w:bookmarkEnd w:id="1265"/>
    </w:p>
    <w:p w:rsidR="003C6A18" w:rsidRDefault="003C6A18" w:rsidP="00DE0816">
      <w:pPr>
        <w:pStyle w:val="ListParagraph"/>
        <w:numPr>
          <w:ilvl w:val="0"/>
          <w:numId w:val="37"/>
        </w:numPr>
        <w:rPr>
          <w:ins w:id="1266" w:author="ENDA JAMES O'SHEA" w:date="2018-06-14T18:55:00Z"/>
          <w:lang w:val="en-GB"/>
        </w:rPr>
        <w:pPrChange w:id="1267" w:author="ENDA JAMES O'SHEA" w:date="2018-06-14T18:39:00Z">
          <w:pPr>
            <w:pStyle w:val="Heading2"/>
          </w:pPr>
        </w:pPrChange>
      </w:pPr>
      <w:ins w:id="1268" w:author="ENDA JAMES O'SHEA" w:date="2018-06-14T18:55:00Z">
        <w:r>
          <w:rPr>
            <w:lang w:val="en-GB"/>
          </w:rPr>
          <w:t>Discuss Case Study findings (needed again?)</w:t>
        </w:r>
      </w:ins>
    </w:p>
    <w:p w:rsidR="003C6A18" w:rsidRDefault="003C6A18" w:rsidP="003C6A18">
      <w:pPr>
        <w:pStyle w:val="ListParagraph"/>
        <w:numPr>
          <w:ilvl w:val="0"/>
          <w:numId w:val="37"/>
        </w:numPr>
        <w:rPr>
          <w:ins w:id="1269" w:author="ENDA JAMES O'SHEA" w:date="2018-06-14T18:56:00Z"/>
          <w:lang w:val="en-GB"/>
        </w:rPr>
        <w:pPrChange w:id="1270" w:author="ENDA JAMES O'SHEA" w:date="2018-06-14T18:55:00Z">
          <w:pPr>
            <w:pStyle w:val="Heading2"/>
          </w:pPr>
        </w:pPrChange>
      </w:pPr>
      <w:ins w:id="1271" w:author="ENDA JAMES O'SHEA" w:date="2018-06-14T18:55:00Z">
        <w:r>
          <w:rPr>
            <w:lang w:val="en-GB"/>
          </w:rPr>
          <w:t>Discuss Case Study tables (differences between verification techniques and issue)</w:t>
        </w:r>
      </w:ins>
    </w:p>
    <w:p w:rsidR="003C6A18" w:rsidRPr="003C6A18" w:rsidRDefault="003C6A18" w:rsidP="003C6A18">
      <w:pPr>
        <w:pStyle w:val="ListParagraph"/>
        <w:numPr>
          <w:ilvl w:val="0"/>
          <w:numId w:val="37"/>
        </w:numPr>
        <w:rPr>
          <w:ins w:id="1272" w:author="ENDA JAMES O'SHEA" w:date="2018-06-14T18:55:00Z"/>
          <w:lang w:val="en-GB"/>
          <w:rPrChange w:id="1273" w:author="ENDA JAMES O'SHEA" w:date="2018-06-14T18:56:00Z">
            <w:rPr>
              <w:ins w:id="1274" w:author="ENDA JAMES O'SHEA" w:date="2018-06-14T18:55:00Z"/>
            </w:rPr>
          </w:rPrChange>
        </w:rPr>
        <w:pPrChange w:id="1275" w:author="ENDA JAMES O'SHEA" w:date="2018-06-14T18:56:00Z">
          <w:pPr>
            <w:pStyle w:val="Heading2"/>
          </w:pPr>
        </w:pPrChange>
      </w:pPr>
      <w:ins w:id="1276" w:author="ENDA JAMES O'SHEA" w:date="2018-06-14T18:56:00Z">
        <w:r>
          <w:rPr>
            <w:lang w:val="en-GB"/>
          </w:rPr>
          <w:t>JML versions – table with differences (DONE)</w:t>
        </w:r>
      </w:ins>
    </w:p>
    <w:p w:rsidR="00DE0816" w:rsidRDefault="00DE0816" w:rsidP="00DE0816">
      <w:pPr>
        <w:pStyle w:val="ListParagraph"/>
        <w:numPr>
          <w:ilvl w:val="0"/>
          <w:numId w:val="37"/>
        </w:numPr>
        <w:rPr>
          <w:ins w:id="1277" w:author="ENDA JAMES O'SHEA" w:date="2018-06-14T18:39:00Z"/>
          <w:lang w:val="en-GB"/>
        </w:rPr>
        <w:pPrChange w:id="1278" w:author="ENDA JAMES O'SHEA" w:date="2018-06-14T18:39:00Z">
          <w:pPr>
            <w:pStyle w:val="Heading2"/>
          </w:pPr>
        </w:pPrChange>
      </w:pPr>
      <w:ins w:id="1279" w:author="ENDA JAMES O'SHEA" w:date="2018-06-14T18:39:00Z">
        <w:r>
          <w:rPr>
            <w:lang w:val="en-GB"/>
          </w:rPr>
          <w:t xml:space="preserve">Identified high overhead of automated theorem proving </w:t>
        </w:r>
        <w:proofErr w:type="spellStart"/>
        <w:r>
          <w:rPr>
            <w:lang w:val="en-GB"/>
          </w:rPr>
          <w:t>pg</w:t>
        </w:r>
        <w:proofErr w:type="spellEnd"/>
        <w:r>
          <w:rPr>
            <w:lang w:val="en-GB"/>
          </w:rPr>
          <w:t xml:space="preserve"> 18,19</w:t>
        </w:r>
      </w:ins>
    </w:p>
    <w:p w:rsidR="00DE0816" w:rsidRDefault="00DE0816" w:rsidP="00DE0816">
      <w:pPr>
        <w:pStyle w:val="ListParagraph"/>
        <w:numPr>
          <w:ilvl w:val="0"/>
          <w:numId w:val="37"/>
        </w:numPr>
        <w:rPr>
          <w:ins w:id="1280" w:author="ENDA JAMES O'SHEA" w:date="2018-06-14T18:39:00Z"/>
          <w:lang w:val="en-GB"/>
        </w:rPr>
        <w:pPrChange w:id="1281" w:author="ENDA JAMES O'SHEA" w:date="2018-06-14T18:39:00Z">
          <w:pPr>
            <w:pStyle w:val="Heading2"/>
          </w:pPr>
        </w:pPrChange>
      </w:pPr>
      <w:ins w:id="1282" w:author="ENDA JAMES O'SHEA" w:date="2018-06-14T18:39:00Z">
        <w:r>
          <w:rPr>
            <w:lang w:val="en-GB"/>
          </w:rPr>
          <w:t>Use of IVL’s to assist theorem proving</w:t>
        </w:r>
      </w:ins>
    </w:p>
    <w:p w:rsidR="00DE0816" w:rsidRDefault="00DE0816" w:rsidP="00DE0816">
      <w:pPr>
        <w:pStyle w:val="ListParagraph"/>
        <w:numPr>
          <w:ilvl w:val="0"/>
          <w:numId w:val="37"/>
        </w:numPr>
        <w:rPr>
          <w:ins w:id="1283" w:author="ENDA JAMES O'SHEA" w:date="2018-06-14T18:40:00Z"/>
          <w:lang w:val="en-GB"/>
        </w:rPr>
        <w:pPrChange w:id="1284" w:author="ENDA JAMES O'SHEA" w:date="2018-06-14T18:39:00Z">
          <w:pPr>
            <w:pStyle w:val="Heading2"/>
          </w:pPr>
        </w:pPrChange>
      </w:pPr>
      <w:ins w:id="1285" w:author="ENDA JAMES O'SHEA" w:date="2018-06-14T18:40:00Z">
        <w:r>
          <w:rPr>
            <w:lang w:val="en-GB"/>
          </w:rPr>
          <w:t>Automatic and Interactive levels in tools</w:t>
        </w:r>
      </w:ins>
    </w:p>
    <w:p w:rsidR="00DE0816" w:rsidRDefault="00DE0816" w:rsidP="00DE0816">
      <w:pPr>
        <w:pStyle w:val="ListParagraph"/>
        <w:numPr>
          <w:ilvl w:val="0"/>
          <w:numId w:val="37"/>
        </w:numPr>
        <w:rPr>
          <w:ins w:id="1286" w:author="ENDA JAMES O'SHEA" w:date="2018-06-14T18:41:00Z"/>
          <w:lang w:val="en-GB"/>
        </w:rPr>
        <w:pPrChange w:id="1287" w:author="ENDA JAMES O'SHEA" w:date="2018-06-14T18:39:00Z">
          <w:pPr>
            <w:pStyle w:val="Heading2"/>
          </w:pPr>
        </w:pPrChange>
      </w:pPr>
      <w:ins w:id="1288" w:author="ENDA JAMES O'SHEA" w:date="2018-06-14T18:40:00Z">
        <w:r>
          <w:rPr>
            <w:lang w:val="en-GB"/>
          </w:rPr>
          <w:t xml:space="preserve">Behaviour vs </w:t>
        </w:r>
        <w:proofErr w:type="spellStart"/>
        <w:r>
          <w:rPr>
            <w:lang w:val="en-GB"/>
          </w:rPr>
          <w:t>Behavior</w:t>
        </w:r>
        <w:proofErr w:type="spellEnd"/>
        <w:r>
          <w:rPr>
            <w:lang w:val="en-GB"/>
          </w:rPr>
          <w:t xml:space="preserve"> i</w:t>
        </w:r>
      </w:ins>
      <w:ins w:id="1289" w:author="ENDA JAMES O'SHEA" w:date="2018-06-14T18:41:00Z">
        <w:r>
          <w:rPr>
            <w:lang w:val="en-GB"/>
          </w:rPr>
          <w:t>n JML syntax</w:t>
        </w:r>
      </w:ins>
    </w:p>
    <w:p w:rsidR="00804CF3" w:rsidRDefault="0048296A" w:rsidP="00DE0816">
      <w:pPr>
        <w:pStyle w:val="ListParagraph"/>
        <w:numPr>
          <w:ilvl w:val="0"/>
          <w:numId w:val="37"/>
        </w:numPr>
        <w:rPr>
          <w:ins w:id="1290" w:author="ENDA JAMES O'SHEA" w:date="2018-06-14T18:44:00Z"/>
          <w:lang w:val="en-GB"/>
        </w:rPr>
        <w:pPrChange w:id="1291" w:author="ENDA JAMES O'SHEA" w:date="2018-06-14T18:39:00Z">
          <w:pPr>
            <w:pStyle w:val="Heading2"/>
          </w:pPr>
        </w:pPrChange>
      </w:pPr>
      <w:ins w:id="1292" w:author="ENDA JAMES O'SHEA" w:date="2018-06-14T18:44:00Z">
        <w:r>
          <w:rPr>
            <w:lang w:val="en-GB"/>
          </w:rPr>
          <w:t xml:space="preserve">Changing program implementation to remove defensive programming didn’t work in </w:t>
        </w:r>
        <w:proofErr w:type="spellStart"/>
        <w:r>
          <w:rPr>
            <w:lang w:val="en-GB"/>
          </w:rPr>
          <w:t>OpenJML</w:t>
        </w:r>
        <w:proofErr w:type="spellEnd"/>
      </w:ins>
    </w:p>
    <w:p w:rsidR="0048296A" w:rsidRDefault="0048296A" w:rsidP="00DE0816">
      <w:pPr>
        <w:pStyle w:val="ListParagraph"/>
        <w:numPr>
          <w:ilvl w:val="0"/>
          <w:numId w:val="37"/>
        </w:numPr>
        <w:rPr>
          <w:ins w:id="1293" w:author="ENDA JAMES O'SHEA" w:date="2018-06-14T18:44:00Z"/>
          <w:lang w:val="en-GB"/>
        </w:rPr>
        <w:pPrChange w:id="1294" w:author="ENDA JAMES O'SHEA" w:date="2018-06-14T18:39:00Z">
          <w:pPr>
            <w:pStyle w:val="Heading2"/>
          </w:pPr>
        </w:pPrChange>
      </w:pPr>
      <w:ins w:id="1295" w:author="ENDA JAMES O'SHEA" w:date="2018-06-14T18:44:00Z">
        <w:r>
          <w:rPr>
            <w:lang w:val="en-GB"/>
          </w:rPr>
          <w:t>Standard Defaults for tools</w:t>
        </w:r>
      </w:ins>
    </w:p>
    <w:p w:rsidR="0048296A" w:rsidRDefault="0048296A" w:rsidP="00DE0816">
      <w:pPr>
        <w:pStyle w:val="ListParagraph"/>
        <w:numPr>
          <w:ilvl w:val="0"/>
          <w:numId w:val="37"/>
        </w:numPr>
        <w:rPr>
          <w:ins w:id="1296" w:author="ENDA JAMES O'SHEA" w:date="2018-06-14T18:45:00Z"/>
          <w:lang w:val="en-GB"/>
        </w:rPr>
        <w:pPrChange w:id="1297" w:author="ENDA JAMES O'SHEA" w:date="2018-06-14T18:39:00Z">
          <w:pPr>
            <w:pStyle w:val="Heading2"/>
          </w:pPr>
        </w:pPrChange>
      </w:pPr>
      <w:proofErr w:type="spellStart"/>
      <w:ins w:id="1298" w:author="ENDA JAMES O'SHEA" w:date="2018-06-14T18:44:00Z">
        <w:r>
          <w:rPr>
            <w:lang w:val="en-GB"/>
          </w:rPr>
          <w:t>OpenJML</w:t>
        </w:r>
        <w:proofErr w:type="spellEnd"/>
        <w:r>
          <w:rPr>
            <w:lang w:val="en-GB"/>
          </w:rPr>
          <w:t xml:space="preserve"> SMT Solvers (cv</w:t>
        </w:r>
      </w:ins>
      <w:ins w:id="1299" w:author="ENDA JAMES O'SHEA" w:date="2018-06-14T18:45:00Z">
        <w:r>
          <w:rPr>
            <w:lang w:val="en-GB"/>
          </w:rPr>
          <w:t>c4, z3, yipes2, simplify)</w:t>
        </w:r>
      </w:ins>
    </w:p>
    <w:p w:rsidR="0048296A" w:rsidRDefault="0048296A" w:rsidP="00DE0816">
      <w:pPr>
        <w:pStyle w:val="ListParagraph"/>
        <w:numPr>
          <w:ilvl w:val="0"/>
          <w:numId w:val="37"/>
        </w:numPr>
        <w:rPr>
          <w:ins w:id="1300" w:author="ENDA JAMES O'SHEA" w:date="2018-06-14T18:45:00Z"/>
          <w:lang w:val="en-GB"/>
        </w:rPr>
        <w:pPrChange w:id="1301" w:author="ENDA JAMES O'SHEA" w:date="2018-06-14T18:39:00Z">
          <w:pPr>
            <w:pStyle w:val="Heading2"/>
          </w:pPr>
        </w:pPrChange>
      </w:pPr>
      <w:ins w:id="1302" w:author="ENDA JAMES O'SHEA" w:date="2018-06-14T18:45:00Z">
        <w:r>
          <w:rPr>
            <w:lang w:val="en-GB"/>
          </w:rPr>
          <w:t>Failure of memory</w:t>
        </w:r>
      </w:ins>
    </w:p>
    <w:p w:rsidR="0048296A" w:rsidRDefault="003C6A18" w:rsidP="00DE0816">
      <w:pPr>
        <w:pStyle w:val="ListParagraph"/>
        <w:numPr>
          <w:ilvl w:val="0"/>
          <w:numId w:val="37"/>
        </w:numPr>
        <w:rPr>
          <w:ins w:id="1303" w:author="ENDA JAMES O'SHEA" w:date="2018-06-14T18:46:00Z"/>
          <w:lang w:val="en-GB"/>
        </w:rPr>
        <w:pPrChange w:id="1304" w:author="ENDA JAMES O'SHEA" w:date="2018-06-14T18:39:00Z">
          <w:pPr>
            <w:pStyle w:val="Heading2"/>
          </w:pPr>
        </w:pPrChange>
      </w:pPr>
      <w:ins w:id="1305" w:author="ENDA JAMES O'SHEA" w:date="2018-06-14T18:45:00Z">
        <w:r>
          <w:rPr>
            <w:lang w:val="en-GB"/>
          </w:rPr>
          <w:t>RAC and ESC Tool failures in Eclip</w:t>
        </w:r>
      </w:ins>
      <w:ins w:id="1306" w:author="ENDA JAMES O'SHEA" w:date="2018-06-14T18:46:00Z">
        <w:r>
          <w:rPr>
            <w:lang w:val="en-GB"/>
          </w:rPr>
          <w:t>se</w:t>
        </w:r>
      </w:ins>
    </w:p>
    <w:p w:rsidR="003C6A18" w:rsidRDefault="003C6A18" w:rsidP="00DE0816">
      <w:pPr>
        <w:pStyle w:val="ListParagraph"/>
        <w:numPr>
          <w:ilvl w:val="0"/>
          <w:numId w:val="37"/>
        </w:numPr>
        <w:rPr>
          <w:ins w:id="1307" w:author="ENDA JAMES O'SHEA" w:date="2018-06-14T18:46:00Z"/>
          <w:lang w:val="en-GB"/>
        </w:rPr>
        <w:pPrChange w:id="1308" w:author="ENDA JAMES O'SHEA" w:date="2018-06-14T18:39:00Z">
          <w:pPr>
            <w:pStyle w:val="Heading2"/>
          </w:pPr>
        </w:pPrChange>
      </w:pPr>
      <w:ins w:id="1309" w:author="ENDA JAMES O'SHEA" w:date="2018-06-14T18:46:00Z">
        <w:r>
          <w:rPr>
            <w:lang w:val="en-GB"/>
          </w:rPr>
          <w:t xml:space="preserve">How </w:t>
        </w:r>
        <w:proofErr w:type="spellStart"/>
        <w:r>
          <w:rPr>
            <w:lang w:val="en-GB"/>
          </w:rPr>
          <w:t>OpenJML</w:t>
        </w:r>
        <w:proofErr w:type="spellEnd"/>
        <w:r>
          <w:rPr>
            <w:lang w:val="en-GB"/>
          </w:rPr>
          <w:t xml:space="preserve"> tool works, adding in errors for counter-exam</w:t>
        </w:r>
        <w:bookmarkStart w:id="1310" w:name="_GoBack"/>
        <w:bookmarkEnd w:id="1310"/>
        <w:r>
          <w:rPr>
            <w:lang w:val="en-GB"/>
          </w:rPr>
          <w:t>ples</w:t>
        </w:r>
      </w:ins>
    </w:p>
    <w:p w:rsidR="003C6A18" w:rsidRDefault="003C6A18" w:rsidP="00DE0816">
      <w:pPr>
        <w:pStyle w:val="ListParagraph"/>
        <w:numPr>
          <w:ilvl w:val="0"/>
          <w:numId w:val="37"/>
        </w:numPr>
        <w:rPr>
          <w:ins w:id="1311" w:author="ENDA JAMES O'SHEA" w:date="2018-06-14T18:47:00Z"/>
          <w:lang w:val="en-GB"/>
        </w:rPr>
        <w:pPrChange w:id="1312" w:author="ENDA JAMES O'SHEA" w:date="2018-06-14T18:39:00Z">
          <w:pPr>
            <w:pStyle w:val="Heading2"/>
          </w:pPr>
        </w:pPrChange>
      </w:pPr>
      <w:ins w:id="1313" w:author="ENDA JAMES O'SHEA" w:date="2018-06-14T18:46:00Z">
        <w:r>
          <w:rPr>
            <w:lang w:val="en-GB"/>
          </w:rPr>
          <w:t xml:space="preserve">Same </w:t>
        </w:r>
        <w:proofErr w:type="spellStart"/>
        <w:r>
          <w:rPr>
            <w:lang w:val="en-GB"/>
          </w:rPr>
          <w:t>BinarySearch</w:t>
        </w:r>
        <w:proofErr w:type="spellEnd"/>
        <w:r>
          <w:rPr>
            <w:lang w:val="en-GB"/>
          </w:rPr>
          <w:t xml:space="preserve"> impl</w:t>
        </w:r>
      </w:ins>
      <w:ins w:id="1314" w:author="ENDA JAMES O'SHEA" w:date="2018-06-14T18:47:00Z">
        <w:r>
          <w:rPr>
            <w:lang w:val="en-GB"/>
          </w:rPr>
          <w:t>ementations vs different implementations</w:t>
        </w:r>
      </w:ins>
    </w:p>
    <w:p w:rsidR="003C6A18" w:rsidRDefault="003C6A18" w:rsidP="00DE0816">
      <w:pPr>
        <w:pStyle w:val="ListParagraph"/>
        <w:numPr>
          <w:ilvl w:val="0"/>
          <w:numId w:val="37"/>
        </w:numPr>
        <w:rPr>
          <w:ins w:id="1315" w:author="ENDA JAMES O'SHEA" w:date="2018-06-14T18:48:00Z"/>
          <w:lang w:val="en-GB"/>
        </w:rPr>
        <w:pPrChange w:id="1316" w:author="ENDA JAMES O'SHEA" w:date="2018-06-14T18:39:00Z">
          <w:pPr>
            <w:pStyle w:val="Heading2"/>
          </w:pPr>
        </w:pPrChange>
      </w:pPr>
      <w:ins w:id="1317" w:author="ENDA JAMES O'SHEA" w:date="2018-06-14T18:47:00Z">
        <w:r>
          <w:rPr>
            <w:lang w:val="en-GB"/>
          </w:rPr>
          <w:t>Ex</w:t>
        </w:r>
      </w:ins>
      <w:ins w:id="1318" w:author="ENDA JAMES O'SHEA" w:date="2018-06-14T18:48:00Z">
        <w:r>
          <w:rPr>
            <w:lang w:val="en-GB"/>
          </w:rPr>
          <w:t xml:space="preserve">plain all specification and implementation decisions for </w:t>
        </w:r>
        <w:proofErr w:type="spellStart"/>
        <w:r>
          <w:rPr>
            <w:lang w:val="en-GB"/>
          </w:rPr>
          <w:t>PrefixSum</w:t>
        </w:r>
        <w:proofErr w:type="spellEnd"/>
      </w:ins>
    </w:p>
    <w:p w:rsidR="003C6A18" w:rsidRDefault="003C6A18" w:rsidP="00DE0816">
      <w:pPr>
        <w:pStyle w:val="ListParagraph"/>
        <w:numPr>
          <w:ilvl w:val="0"/>
          <w:numId w:val="37"/>
        </w:numPr>
        <w:rPr>
          <w:ins w:id="1319" w:author="ENDA JAMES O'SHEA" w:date="2018-06-14T18:48:00Z"/>
          <w:lang w:val="en-GB"/>
        </w:rPr>
        <w:pPrChange w:id="1320" w:author="ENDA JAMES O'SHEA" w:date="2018-06-14T18:39:00Z">
          <w:pPr>
            <w:pStyle w:val="Heading2"/>
          </w:pPr>
        </w:pPrChange>
      </w:pPr>
      <w:ins w:id="1321" w:author="ENDA JAMES O'SHEA" w:date="2018-06-14T18:48:00Z">
        <w:r>
          <w:rPr>
            <w:lang w:val="en-GB"/>
          </w:rPr>
          <w:t xml:space="preserve">List Recommendations for </w:t>
        </w:r>
        <w:proofErr w:type="spellStart"/>
        <w:r>
          <w:rPr>
            <w:lang w:val="en-GB"/>
          </w:rPr>
          <w:t>OpenJML</w:t>
        </w:r>
        <w:proofErr w:type="spellEnd"/>
        <w:r>
          <w:rPr>
            <w:lang w:val="en-GB"/>
          </w:rPr>
          <w:t xml:space="preserve"> Tool – traceable back to </w:t>
        </w:r>
        <w:proofErr w:type="spellStart"/>
        <w:r>
          <w:rPr>
            <w:lang w:val="en-GB"/>
          </w:rPr>
          <w:t>OpenJML</w:t>
        </w:r>
        <w:proofErr w:type="spellEnd"/>
      </w:ins>
    </w:p>
    <w:p w:rsidR="003C6A18" w:rsidRDefault="003C6A18" w:rsidP="00DE0816">
      <w:pPr>
        <w:pStyle w:val="ListParagraph"/>
        <w:numPr>
          <w:ilvl w:val="0"/>
          <w:numId w:val="37"/>
        </w:numPr>
        <w:rPr>
          <w:ins w:id="1322" w:author="ENDA JAMES O'SHEA" w:date="2018-06-14T18:49:00Z"/>
          <w:lang w:val="en-GB"/>
        </w:rPr>
        <w:pPrChange w:id="1323" w:author="ENDA JAMES O'SHEA" w:date="2018-06-14T18:39:00Z">
          <w:pPr>
            <w:pStyle w:val="Heading2"/>
          </w:pPr>
        </w:pPrChange>
      </w:pPr>
      <w:ins w:id="1324" w:author="ENDA JAMES O'SHEA" w:date="2018-06-14T18:49:00Z">
        <w:r>
          <w:rPr>
            <w:lang w:val="en-GB"/>
          </w:rPr>
          <w:t xml:space="preserve">Explain singleton, label, </w:t>
        </w:r>
        <w:proofErr w:type="spellStart"/>
        <w:r>
          <w:rPr>
            <w:lang w:val="en-GB"/>
          </w:rPr>
          <w:t>infinite_union</w:t>
        </w:r>
        <w:proofErr w:type="spellEnd"/>
        <w:r>
          <w:rPr>
            <w:lang w:val="en-GB"/>
          </w:rPr>
          <w:t xml:space="preserve"> from </w:t>
        </w:r>
        <w:proofErr w:type="spellStart"/>
        <w:r>
          <w:rPr>
            <w:lang w:val="en-GB"/>
          </w:rPr>
          <w:t>KeY</w:t>
        </w:r>
      </w:ins>
      <w:proofErr w:type="spellEnd"/>
      <w:ins w:id="1325" w:author="ENDA JAMES O'SHEA" w:date="2018-06-14T18:50:00Z">
        <w:r>
          <w:rPr>
            <w:lang w:val="en-GB"/>
          </w:rPr>
          <w:t xml:space="preserve"> and if necessary in </w:t>
        </w:r>
        <w:proofErr w:type="spellStart"/>
        <w:r>
          <w:rPr>
            <w:lang w:val="en-GB"/>
          </w:rPr>
          <w:t>OpenJML</w:t>
        </w:r>
      </w:ins>
      <w:proofErr w:type="spellEnd"/>
    </w:p>
    <w:p w:rsidR="003C6A18" w:rsidRDefault="003C6A18" w:rsidP="00DE0816">
      <w:pPr>
        <w:pStyle w:val="ListParagraph"/>
        <w:numPr>
          <w:ilvl w:val="0"/>
          <w:numId w:val="37"/>
        </w:numPr>
        <w:rPr>
          <w:ins w:id="1326" w:author="ENDA JAMES O'SHEA" w:date="2018-06-14T18:50:00Z"/>
          <w:lang w:val="en-GB"/>
        </w:rPr>
        <w:pPrChange w:id="1327" w:author="ENDA JAMES O'SHEA" w:date="2018-06-14T18:39:00Z">
          <w:pPr>
            <w:pStyle w:val="Heading2"/>
          </w:pPr>
        </w:pPrChange>
      </w:pPr>
      <w:ins w:id="1328" w:author="ENDA JAMES O'SHEA" w:date="2018-06-14T18:49:00Z">
        <w:r>
          <w:rPr>
            <w:lang w:val="en-GB"/>
          </w:rPr>
          <w:t>Explain what works in Kraka</w:t>
        </w:r>
      </w:ins>
      <w:ins w:id="1329" w:author="ENDA JAMES O'SHEA" w:date="2018-06-14T18:50:00Z">
        <w:r>
          <w:rPr>
            <w:lang w:val="en-GB"/>
          </w:rPr>
          <w:t>toa (KML)</w:t>
        </w:r>
      </w:ins>
    </w:p>
    <w:p w:rsidR="003C6A18" w:rsidRDefault="003C6A18" w:rsidP="00DE0816">
      <w:pPr>
        <w:pStyle w:val="ListParagraph"/>
        <w:numPr>
          <w:ilvl w:val="0"/>
          <w:numId w:val="37"/>
        </w:numPr>
        <w:rPr>
          <w:ins w:id="1330" w:author="ENDA JAMES O'SHEA" w:date="2018-06-14T18:50:00Z"/>
          <w:lang w:val="en-GB"/>
        </w:rPr>
        <w:pPrChange w:id="1331" w:author="ENDA JAMES O'SHEA" w:date="2018-06-14T18:39:00Z">
          <w:pPr>
            <w:pStyle w:val="Heading2"/>
          </w:pPr>
        </w:pPrChange>
      </w:pPr>
      <w:ins w:id="1332" w:author="ENDA JAMES O'SHEA" w:date="2018-06-14T18:50:00Z">
        <w:r>
          <w:rPr>
            <w:lang w:val="en-GB"/>
          </w:rPr>
          <w:t xml:space="preserve">Explain use of Model method in </w:t>
        </w:r>
        <w:proofErr w:type="spellStart"/>
        <w:r>
          <w:rPr>
            <w:lang w:val="en-GB"/>
          </w:rPr>
          <w:t>PrefixSum</w:t>
        </w:r>
        <w:proofErr w:type="spellEnd"/>
        <w:r>
          <w:rPr>
            <w:lang w:val="en-GB"/>
          </w:rPr>
          <w:t xml:space="preserve"> and then as a predicate in Krakatoa</w:t>
        </w:r>
      </w:ins>
    </w:p>
    <w:p w:rsidR="003C6A18" w:rsidRDefault="003C6A18" w:rsidP="00DE0816">
      <w:pPr>
        <w:pStyle w:val="ListParagraph"/>
        <w:numPr>
          <w:ilvl w:val="0"/>
          <w:numId w:val="37"/>
        </w:numPr>
        <w:rPr>
          <w:ins w:id="1333" w:author="ENDA JAMES O'SHEA" w:date="2018-06-14T18:51:00Z"/>
          <w:lang w:val="en-GB"/>
        </w:rPr>
        <w:pPrChange w:id="1334" w:author="ENDA JAMES O'SHEA" w:date="2018-06-14T18:39:00Z">
          <w:pPr>
            <w:pStyle w:val="Heading2"/>
          </w:pPr>
        </w:pPrChange>
      </w:pPr>
      <w:ins w:id="1335" w:author="ENDA JAMES O'SHEA" w:date="2018-06-14T18:50:00Z">
        <w:r>
          <w:rPr>
            <w:lang w:val="en-GB"/>
          </w:rPr>
          <w:t>Implicati</w:t>
        </w:r>
      </w:ins>
      <w:ins w:id="1336" w:author="ENDA JAMES O'SHEA" w:date="2018-06-14T18:51:00Z">
        <w:r>
          <w:rPr>
            <w:lang w:val="en-GB"/>
          </w:rPr>
          <w:t xml:space="preserve">ons of using </w:t>
        </w:r>
        <w:proofErr w:type="spellStart"/>
        <w:r>
          <w:rPr>
            <w:lang w:val="en-GB"/>
          </w:rPr>
          <w:t>spec_public</w:t>
        </w:r>
        <w:proofErr w:type="spellEnd"/>
        <w:r>
          <w:rPr>
            <w:lang w:val="en-GB"/>
          </w:rPr>
          <w:t>, pure, helper etc…</w:t>
        </w:r>
      </w:ins>
    </w:p>
    <w:p w:rsidR="003C6A18" w:rsidRDefault="003C6A18" w:rsidP="00DE0816">
      <w:pPr>
        <w:pStyle w:val="ListParagraph"/>
        <w:numPr>
          <w:ilvl w:val="0"/>
          <w:numId w:val="37"/>
        </w:numPr>
        <w:rPr>
          <w:ins w:id="1337" w:author="ENDA JAMES O'SHEA" w:date="2018-06-14T18:51:00Z"/>
          <w:lang w:val="en-GB"/>
        </w:rPr>
        <w:pPrChange w:id="1338" w:author="ENDA JAMES O'SHEA" w:date="2018-06-14T18:39:00Z">
          <w:pPr>
            <w:pStyle w:val="Heading2"/>
          </w:pPr>
        </w:pPrChange>
      </w:pPr>
      <w:ins w:id="1339" w:author="ENDA JAMES O'SHEA" w:date="2018-06-14T18:51:00Z">
        <w:r>
          <w:rPr>
            <w:lang w:val="en-GB"/>
          </w:rPr>
          <w:t>How to select correct SMT-Solver (</w:t>
        </w:r>
        <w:proofErr w:type="spellStart"/>
        <w:r>
          <w:rPr>
            <w:lang w:val="en-GB"/>
          </w:rPr>
          <w:t>A.Healy</w:t>
        </w:r>
        <w:proofErr w:type="spellEnd"/>
        <w:r>
          <w:rPr>
            <w:lang w:val="en-GB"/>
          </w:rPr>
          <w:t xml:space="preserve"> thesis)</w:t>
        </w:r>
      </w:ins>
    </w:p>
    <w:p w:rsidR="003C6A18" w:rsidRDefault="003C6A18" w:rsidP="00DE0816">
      <w:pPr>
        <w:pStyle w:val="ListParagraph"/>
        <w:numPr>
          <w:ilvl w:val="0"/>
          <w:numId w:val="37"/>
        </w:numPr>
        <w:rPr>
          <w:ins w:id="1340" w:author="ENDA JAMES O'SHEA" w:date="2018-06-14T18:51:00Z"/>
          <w:lang w:val="en-GB"/>
        </w:rPr>
        <w:pPrChange w:id="1341" w:author="ENDA JAMES O'SHEA" w:date="2018-06-14T18:39:00Z">
          <w:pPr>
            <w:pStyle w:val="Heading2"/>
          </w:pPr>
        </w:pPrChange>
      </w:pPr>
      <w:ins w:id="1342" w:author="ENDA JAMES O'SHEA" w:date="2018-06-14T18:51:00Z">
        <w:r>
          <w:rPr>
            <w:lang w:val="en-GB"/>
          </w:rPr>
          <w:t>Difference between SMT-Solver and Theorem prover</w:t>
        </w:r>
      </w:ins>
    </w:p>
    <w:p w:rsidR="003C6A18" w:rsidRPr="00DE0816" w:rsidRDefault="003C6A18" w:rsidP="003C6A18">
      <w:pPr>
        <w:pStyle w:val="ListParagraph"/>
        <w:numPr>
          <w:ilvl w:val="0"/>
          <w:numId w:val="37"/>
        </w:numPr>
        <w:rPr>
          <w:lang w:val="en-GB"/>
          <w:rPrChange w:id="1343" w:author="ENDA JAMES O'SHEA" w:date="2018-06-14T18:39:00Z">
            <w:rPr/>
          </w:rPrChange>
        </w:rPr>
        <w:pPrChange w:id="1344" w:author="ENDA JAMES O'SHEA" w:date="2018-06-14T18:54:00Z">
          <w:pPr>
            <w:pStyle w:val="Heading2"/>
          </w:pPr>
        </w:pPrChange>
      </w:pPr>
      <w:ins w:id="1345" w:author="ENDA JAMES O'SHEA" w:date="2018-06-14T18:54:00Z">
        <w:r>
          <w:rPr>
            <w:lang w:val="en-GB"/>
          </w:rPr>
          <w:t xml:space="preserve">User recommendations – Iterative over Recursive, implement support for model recursion methods from </w:t>
        </w:r>
        <w:proofErr w:type="spellStart"/>
        <w:r>
          <w:rPr>
            <w:lang w:val="en-GB"/>
          </w:rPr>
          <w:t>OpenJML</w:t>
        </w:r>
        <w:proofErr w:type="spellEnd"/>
        <w:r>
          <w:rPr>
            <w:lang w:val="en-GB"/>
          </w:rPr>
          <w:t xml:space="preserve"> developers</w:t>
        </w:r>
      </w:ins>
    </w:p>
    <w:bookmarkEnd w:id="1264"/>
    <w:p w:rsidR="00325ADD" w:rsidRDefault="0067773C" w:rsidP="00B20629">
      <w:pPr>
        <w:rPr>
          <w:ins w:id="1346" w:author="ENDA JAMES O'SHEA" w:date="2018-06-14T18:28:00Z"/>
          <w:lang w:val="en-GB"/>
        </w:rPr>
      </w:pPr>
      <w:r>
        <w:rPr>
          <w:lang w:val="en-GB"/>
        </w:rPr>
        <w:t xml:space="preserve">We </w:t>
      </w:r>
      <w:del w:id="1347" w:author="ENDA JAMES O'SHEA" w:date="2018-06-14T18:27:00Z">
        <w:r w:rsidDel="00C15F67">
          <w:rPr>
            <w:lang w:val="en-GB"/>
          </w:rPr>
          <w:delText>made a decision to include</w:delText>
        </w:r>
      </w:del>
      <w:ins w:id="1348" w:author="ENDA JAMES O'SHEA" w:date="2018-06-14T18:27:00Z">
        <w:r w:rsidR="00C15F67">
          <w:rPr>
            <w:lang w:val="en-GB"/>
          </w:rPr>
          <w:t>include</w:t>
        </w:r>
      </w:ins>
      <w:r>
        <w:rPr>
          <w:lang w:val="en-GB"/>
        </w:rPr>
        <w:t xml:space="preserve"> our analysis on a modular basis</w:t>
      </w:r>
      <w:r w:rsidR="001F3623">
        <w:rPr>
          <w:lang w:val="en-GB"/>
        </w:rPr>
        <w:t xml:space="preserve"> in Chapter 4</w:t>
      </w:r>
      <w:r>
        <w:rPr>
          <w:lang w:val="en-GB"/>
        </w:rPr>
        <w:t>, similar to the specification process itself, in order to capture the level of detail required and provide immediate feedback. This analysis decision was taken as we believe</w:t>
      </w:r>
      <w:del w:id="1349" w:author="ENDA JAMES O'SHEA" w:date="2018-06-14T18:27:00Z">
        <w:r w:rsidDel="00C15F67">
          <w:rPr>
            <w:lang w:val="en-GB"/>
          </w:rPr>
          <w:delText>d</w:delText>
        </w:r>
      </w:del>
      <w:r>
        <w:rPr>
          <w:lang w:val="en-GB"/>
        </w:rPr>
        <w:t xml:space="preserve"> it</w:t>
      </w:r>
      <w:del w:id="1350" w:author="ENDA JAMES O'SHEA" w:date="2018-06-14T18:27:00Z">
        <w:r w:rsidDel="00C15F67">
          <w:rPr>
            <w:lang w:val="en-GB"/>
          </w:rPr>
          <w:delText xml:space="preserve"> would</w:delText>
        </w:r>
      </w:del>
      <w:r>
        <w:rPr>
          <w:lang w:val="en-GB"/>
        </w:rPr>
        <w:t xml:space="preserve"> help</w:t>
      </w:r>
      <w:ins w:id="1351" w:author="ENDA JAMES O'SHEA" w:date="2018-06-14T18:27:00Z">
        <w:r w:rsidR="00C15F67">
          <w:rPr>
            <w:lang w:val="en-GB"/>
          </w:rPr>
          <w:t>s</w:t>
        </w:r>
      </w:ins>
      <w:r>
        <w:rPr>
          <w:lang w:val="en-GB"/>
        </w:rPr>
        <w:t xml:space="preserve"> the readers understand the decisions </w:t>
      </w:r>
      <w:del w:id="1352" w:author="ENDA JAMES O'SHEA" w:date="2018-06-14T18:27:00Z">
        <w:r w:rsidDel="00C15F67">
          <w:rPr>
            <w:lang w:val="en-GB"/>
          </w:rPr>
          <w:delText xml:space="preserve">the </w:delText>
        </w:r>
      </w:del>
      <w:r>
        <w:rPr>
          <w:lang w:val="en-GB"/>
        </w:rPr>
        <w:t>t</w:t>
      </w:r>
      <w:r w:rsidR="001F3623">
        <w:rPr>
          <w:lang w:val="en-GB"/>
        </w:rPr>
        <w:t>aken</w:t>
      </w:r>
      <w:r>
        <w:rPr>
          <w:lang w:val="en-GB"/>
        </w:rPr>
        <w:t xml:space="preserve"> on a m</w:t>
      </w:r>
      <w:ins w:id="1353" w:author="ENDA JAMES O'SHEA" w:date="2018-06-14T18:27:00Z">
        <w:r w:rsidR="00C15F67">
          <w:rPr>
            <w:lang w:val="en-GB"/>
          </w:rPr>
          <w:t>ethod by method</w:t>
        </w:r>
      </w:ins>
      <w:del w:id="1354" w:author="ENDA JAMES O'SHEA" w:date="2018-06-14T18:27:00Z">
        <w:r w:rsidDel="00C15F67">
          <w:rPr>
            <w:lang w:val="en-GB"/>
          </w:rPr>
          <w:delText>odular</w:delText>
        </w:r>
      </w:del>
      <w:r>
        <w:rPr>
          <w:lang w:val="en-GB"/>
        </w:rPr>
        <w:t xml:space="preserve"> basis, as well as the results of these decisions. </w:t>
      </w:r>
      <w:r w:rsidR="0058366E">
        <w:rPr>
          <w:lang w:val="en-GB"/>
        </w:rPr>
        <w:t xml:space="preserve"> </w:t>
      </w:r>
    </w:p>
    <w:p w:rsidR="00C15F67" w:rsidRDefault="00C15F67" w:rsidP="00B20629">
      <w:pPr>
        <w:rPr>
          <w:lang w:val="en-GB"/>
        </w:rPr>
      </w:pPr>
      <w:ins w:id="1355" w:author="ENDA JAMES O'SHEA" w:date="2018-06-14T18:28:00Z">
        <w:r>
          <w:rPr>
            <w:lang w:val="en-GB"/>
          </w:rPr>
          <w:t xml:space="preserve">We will use this section to discuss the Tables displayed in the </w:t>
        </w:r>
        <w:proofErr w:type="spellStart"/>
        <w:r>
          <w:rPr>
            <w:lang w:val="en-GB"/>
          </w:rPr>
          <w:t>PrefixSum</w:t>
        </w:r>
        <w:proofErr w:type="spellEnd"/>
        <w:r>
          <w:rPr>
            <w:lang w:val="en-GB"/>
          </w:rPr>
          <w:t xml:space="preserve"> cases study to compare how the verification process</w:t>
        </w:r>
      </w:ins>
      <w:ins w:id="1356" w:author="ENDA JAMES O'SHEA" w:date="2018-06-14T18:29:00Z">
        <w:r>
          <w:rPr>
            <w:lang w:val="en-GB"/>
          </w:rPr>
          <w:t xml:space="preserve"> went across the three tools. </w:t>
        </w:r>
      </w:ins>
    </w:p>
    <w:p w:rsidR="00325ADD" w:rsidRDefault="00B333B7" w:rsidP="00B20629">
      <w:pPr>
        <w:rPr>
          <w:lang w:val="en-GB"/>
        </w:rPr>
      </w:pPr>
      <w:r>
        <w:rPr>
          <w:lang w:val="en-GB"/>
        </w:rPr>
        <w:t>From this modular analysis w</w:t>
      </w:r>
      <w:r w:rsidR="00325ADD">
        <w:rPr>
          <w:lang w:val="en-GB"/>
        </w:rPr>
        <w:t xml:space="preserve">e have determined from the Case Studies in Chapter 4 that the </w:t>
      </w:r>
      <w:proofErr w:type="spellStart"/>
      <w:r w:rsidR="00325ADD">
        <w:rPr>
          <w:lang w:val="en-GB"/>
        </w:rPr>
        <w:t>OpenJML</w:t>
      </w:r>
      <w:proofErr w:type="spellEnd"/>
      <w:r w:rsidR="00325ADD">
        <w:rPr>
          <w:lang w:val="en-GB"/>
        </w:rPr>
        <w:t xml:space="preserve"> tool is adequate for small and simple algorithms however when scaling up to more complex solutions that require higher levels of specifications, the tool struggles. This is due to a number of reasons from the lack of a fully developed recursive functionality, due to the lack of a termination variable for the specifications to determine when the inductive process has finished, to the use of only one solver per program meaning that if the current solver cannot handle all the proof then only option is to redo the specification, as you cannot interchange another solver more suited to a specific section of the specification that causes the issue. There are also many bugs appearing within the system as we </w:t>
      </w:r>
      <w:r w:rsidR="00325ADD">
        <w:rPr>
          <w:lang w:val="en-GB"/>
        </w:rPr>
        <w:lastRenderedPageBreak/>
        <w:t xml:space="preserve">progress through the verification processes as the tool is still currently in development and more testing and case studies are required to filter out these problems.  </w:t>
      </w:r>
    </w:p>
    <w:p w:rsidR="006D5CCE" w:rsidRDefault="0067773C" w:rsidP="00B20629">
      <w:pPr>
        <w:rPr>
          <w:lang w:val="en-GB"/>
        </w:rPr>
      </w:pPr>
      <w:r>
        <w:rPr>
          <w:lang w:val="en-GB"/>
        </w:rPr>
        <w:t>Another reason</w:t>
      </w:r>
      <w:r w:rsidR="00325ADD">
        <w:rPr>
          <w:lang w:val="en-GB"/>
        </w:rPr>
        <w:t xml:space="preserve"> for the modular analysis technique</w:t>
      </w:r>
      <w:r>
        <w:rPr>
          <w:lang w:val="en-GB"/>
        </w:rPr>
        <w:t xml:space="preserve"> </w:t>
      </w:r>
      <w:r w:rsidR="00B333B7">
        <w:rPr>
          <w:lang w:val="en-GB"/>
        </w:rPr>
        <w:t xml:space="preserve">we employed, </w:t>
      </w:r>
      <w:r>
        <w:rPr>
          <w:lang w:val="en-GB"/>
        </w:rPr>
        <w:t>was that a</w:t>
      </w:r>
      <w:r w:rsidR="00B20629">
        <w:rPr>
          <w:lang w:val="en-GB"/>
        </w:rPr>
        <w:t xml:space="preserve">n overall analysis of the </w:t>
      </w:r>
      <w:proofErr w:type="spellStart"/>
      <w:r w:rsidR="00B20629">
        <w:rPr>
          <w:lang w:val="en-GB"/>
        </w:rPr>
        <w:t>OpenJML</w:t>
      </w:r>
      <w:proofErr w:type="spellEnd"/>
      <w:r w:rsidR="00B20629">
        <w:rPr>
          <w:lang w:val="en-GB"/>
        </w:rPr>
        <w:t xml:space="preserve"> tool against its competitors</w:t>
      </w:r>
      <w:r w:rsidR="00325ADD">
        <w:rPr>
          <w:lang w:val="en-GB"/>
        </w:rPr>
        <w:t>,</w:t>
      </w:r>
      <w:r w:rsidR="00B20629">
        <w:rPr>
          <w:lang w:val="en-GB"/>
        </w:rPr>
        <w:t xml:space="preserve"> </w:t>
      </w:r>
      <w:proofErr w:type="spellStart"/>
      <w:r w:rsidR="00B20629">
        <w:rPr>
          <w:lang w:val="en-GB"/>
        </w:rPr>
        <w:t>KeY</w:t>
      </w:r>
      <w:proofErr w:type="spellEnd"/>
      <w:r w:rsidR="00B20629">
        <w:rPr>
          <w:lang w:val="en-GB"/>
        </w:rPr>
        <w:t xml:space="preserve"> and Krakatoa</w:t>
      </w:r>
      <w:r w:rsidR="00325ADD">
        <w:rPr>
          <w:lang w:val="en-GB"/>
        </w:rPr>
        <w:t>,</w:t>
      </w:r>
      <w:r w:rsidR="00B20629">
        <w:rPr>
          <w:lang w:val="en-GB"/>
        </w:rPr>
        <w:t xml:space="preserve"> in a global context is difficult</w:t>
      </w:r>
      <w:r>
        <w:rPr>
          <w:lang w:val="en-GB"/>
        </w:rPr>
        <w:t>,</w:t>
      </w:r>
      <w:r w:rsidR="00B20629">
        <w:rPr>
          <w:lang w:val="en-GB"/>
        </w:rPr>
        <w:t xml:space="preserve"> as no official benchmark has ever been established</w:t>
      </w:r>
      <w:r w:rsidR="00B333B7">
        <w:rPr>
          <w:lang w:val="en-GB"/>
        </w:rPr>
        <w:t>. T</w:t>
      </w:r>
      <w:r w:rsidR="00B20629">
        <w:rPr>
          <w:lang w:val="en-GB"/>
        </w:rPr>
        <w:t xml:space="preserve">he </w:t>
      </w:r>
      <w:proofErr w:type="spellStart"/>
      <w:r w:rsidR="00B20629">
        <w:rPr>
          <w:lang w:val="en-GB"/>
        </w:rPr>
        <w:t>VerifyThis</w:t>
      </w:r>
      <w:proofErr w:type="spellEnd"/>
      <w:r w:rsidR="00B20629">
        <w:rPr>
          <w:lang w:val="en-GB"/>
        </w:rPr>
        <w:t xml:space="preserve"> competitions prov</w:t>
      </w:r>
      <w:r w:rsidR="00B333B7">
        <w:rPr>
          <w:lang w:val="en-GB"/>
        </w:rPr>
        <w:t>e to be</w:t>
      </w:r>
      <w:r w:rsidR="00B20629">
        <w:rPr>
          <w:lang w:val="en-GB"/>
        </w:rPr>
        <w:t xml:space="preserve"> the only resource for evaluating these too</w:t>
      </w:r>
      <w:r w:rsidR="00B333B7">
        <w:rPr>
          <w:lang w:val="en-GB"/>
        </w:rPr>
        <w:t>ls efficiency and effectiveness, however</w:t>
      </w:r>
      <w:r w:rsidR="00B20629">
        <w:rPr>
          <w:lang w:val="en-GB"/>
        </w:rPr>
        <w:t xml:space="preserve"> the reports created by the </w:t>
      </w:r>
      <w:r w:rsidR="00B333B7">
        <w:rPr>
          <w:lang w:val="en-GB"/>
        </w:rPr>
        <w:t>teams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 xml:space="preserve">SOURCE </w:t>
      </w:r>
      <w:proofErr w:type="spellStart"/>
      <w:r w:rsidR="00B20629" w:rsidRPr="00F72542">
        <w:rPr>
          <w:highlight w:val="yellow"/>
          <w:lang w:val="en-GB"/>
        </w:rPr>
        <w:t>VerifyThis</w:t>
      </w:r>
      <w:proofErr w:type="spellEnd"/>
      <w:r w:rsidR="00B20629" w:rsidRPr="00F72542">
        <w:rPr>
          <w:highlight w:val="yellow"/>
          <w:lang w:val="en-GB"/>
        </w:rPr>
        <w:t xml:space="preserve"> </w:t>
      </w:r>
      <w:proofErr w:type="spellStart"/>
      <w:r w:rsidR="00B20629" w:rsidRPr="00F72542">
        <w:rPr>
          <w:highlight w:val="yellow"/>
          <w:lang w:val="en-GB"/>
        </w:rPr>
        <w:t>KeY</w:t>
      </w:r>
      <w:proofErr w:type="spellEnd"/>
      <w:r w:rsidR="00B20629" w:rsidRPr="00F72542">
        <w:rPr>
          <w:highlight w:val="yellow"/>
          <w:lang w:val="en-GB"/>
        </w:rPr>
        <w:t>,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sidR="001F3623">
        <w:rPr>
          <w:lang w:val="en-GB"/>
        </w:rPr>
        <w:t>about</w:t>
      </w:r>
      <w:r w:rsidR="00B20629">
        <w:rPr>
          <w:lang w:val="en-GB"/>
        </w:rPr>
        <w:t xml:space="preserve"> other techniques </w:t>
      </w:r>
      <w:r>
        <w:rPr>
          <w:lang w:val="en-GB"/>
        </w:rPr>
        <w:t>available</w:t>
      </w:r>
      <w:r w:rsidR="00B20629">
        <w:rPr>
          <w:lang w:val="en-GB"/>
        </w:rPr>
        <w:t xml:space="preserve">. This </w:t>
      </w:r>
      <w:r w:rsidR="00B333B7">
        <w:rPr>
          <w:lang w:val="en-GB"/>
        </w:rPr>
        <w:t>is to</w:t>
      </w:r>
      <w:r w:rsidR="00B20629">
        <w:rPr>
          <w:lang w:val="en-GB"/>
        </w:rPr>
        <w:t xml:space="preserve"> be expected as the competitors in the </w:t>
      </w:r>
      <w:proofErr w:type="spellStart"/>
      <w:r w:rsidR="00B20629">
        <w:rPr>
          <w:lang w:val="en-GB"/>
        </w:rPr>
        <w:t>VerifyThis</w:t>
      </w:r>
      <w:proofErr w:type="spellEnd"/>
      <w:r w:rsidR="00B20629">
        <w:rPr>
          <w:lang w:val="en-GB"/>
        </w:rPr>
        <w:t xml:space="preserve"> competitions are often the developers of the tools themselves</w:t>
      </w:r>
      <w:r w:rsidR="001F3623">
        <w:rPr>
          <w:lang w:val="en-GB"/>
        </w:rPr>
        <w:t>,</w:t>
      </w:r>
      <w:r w:rsidR="00B20629">
        <w:rPr>
          <w:lang w:val="en-GB"/>
        </w:rPr>
        <w:t xml:space="preserve"> thus leading to an unintentional bias to promote the benefits, as well as determine the weaknesses, of their own tools.</w:t>
      </w:r>
    </w:p>
    <w:p w:rsidR="000457C6" w:rsidDel="0048296A" w:rsidRDefault="000457C6" w:rsidP="00B20629">
      <w:pPr>
        <w:rPr>
          <w:del w:id="1357" w:author="ENDA JAMES O'SHEA" w:date="2018-06-14T18:45:00Z"/>
          <w:lang w:val="en-GB"/>
        </w:rPr>
      </w:pPr>
    </w:p>
    <w:p w:rsidR="000457C6" w:rsidDel="0048296A" w:rsidRDefault="000457C6" w:rsidP="000457C6">
      <w:pPr>
        <w:rPr>
          <w:del w:id="1358" w:author="ENDA JAMES O'SHEA" w:date="2018-06-14T18:45:00Z"/>
        </w:rPr>
      </w:pPr>
      <w:del w:id="1359" w:author="ENDA JAMES O'SHEA" w:date="2018-06-14T18:45:00Z">
        <w:r w:rsidDel="0048296A">
          <w:delText>OPENJML Solvers</w:delText>
        </w:r>
      </w:del>
    </w:p>
    <w:p w:rsidR="000457C6" w:rsidDel="0048296A" w:rsidRDefault="000457C6" w:rsidP="000457C6">
      <w:pPr>
        <w:rPr>
          <w:del w:id="1360" w:author="ENDA JAMES O'SHEA" w:date="2018-06-14T18:45:00Z"/>
        </w:rPr>
      </w:pPr>
      <w:del w:id="1361" w:author="ENDA JAMES O'SHEA" w:date="2018-06-14T18:45:00Z">
        <w:r w:rsidDel="0048296A">
          <w:delText>z3</w:delText>
        </w:r>
      </w:del>
    </w:p>
    <w:p w:rsidR="000457C6" w:rsidDel="0048296A" w:rsidRDefault="000457C6" w:rsidP="000457C6">
      <w:pPr>
        <w:rPr>
          <w:del w:id="1362" w:author="ENDA JAMES O'SHEA" w:date="2018-06-14T18:45:00Z"/>
        </w:rPr>
      </w:pPr>
      <w:del w:id="1363" w:author="ENDA JAMES O'SHEA" w:date="2018-06-14T18:45:00Z">
        <w:r w:rsidDel="0048296A">
          <w:delText>yices2</w:delText>
        </w:r>
      </w:del>
    </w:p>
    <w:p w:rsidR="000457C6" w:rsidDel="0048296A" w:rsidRDefault="000457C6" w:rsidP="000457C6">
      <w:pPr>
        <w:rPr>
          <w:del w:id="1364" w:author="ENDA JAMES O'SHEA" w:date="2018-06-14T18:45:00Z"/>
        </w:rPr>
      </w:pPr>
      <w:del w:id="1365" w:author="ENDA JAMES O'SHEA" w:date="2018-06-14T18:45:00Z">
        <w:r w:rsidDel="0048296A">
          <w:delText>simplify</w:delText>
        </w:r>
      </w:del>
    </w:p>
    <w:p w:rsidR="000B5F1A" w:rsidDel="0048296A" w:rsidRDefault="000457C6" w:rsidP="000457C6">
      <w:pPr>
        <w:rPr>
          <w:del w:id="1366" w:author="ENDA JAMES O'SHEA" w:date="2018-06-14T18:45:00Z"/>
          <w:color w:val="00000A"/>
        </w:rPr>
      </w:pPr>
      <w:del w:id="1367" w:author="ENDA JAMES O'SHEA" w:date="2018-06-14T18:45:00Z">
        <w:r w:rsidDel="0048296A">
          <w:rPr>
            <w:color w:val="00000A"/>
          </w:rPr>
          <w:delText>cvc4</w:delText>
        </w:r>
      </w:del>
    </w:p>
    <w:p w:rsidR="000457C6" w:rsidRPr="006B5893" w:rsidRDefault="000457C6" w:rsidP="000457C6">
      <w:pPr>
        <w:rPr>
          <w:lang w:val="en-GB"/>
        </w:rPr>
      </w:pPr>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Java / </w:t>
            </w:r>
            <w:proofErr w:type="spellStart"/>
            <w:r>
              <w:t>WhyML</w:t>
            </w:r>
            <w:proofErr w:type="spellEnd"/>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proofErr w:type="spellStart"/>
            <w:r>
              <w:t>JavaDL</w:t>
            </w:r>
            <w:proofErr w:type="spellEnd"/>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Jessie / </w:t>
            </w:r>
            <w:proofErr w:type="spellStart"/>
            <w:r>
              <w:t>WhyML</w:t>
            </w:r>
            <w:proofErr w:type="spellEnd"/>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CA364D" w:rsidP="005430B6">
            <w:r>
              <w:t>Theorem Solvers allowed</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JavaDL</w:t>
            </w:r>
            <w:proofErr w:type="spellEnd"/>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WhyML</w:t>
            </w:r>
            <w:proofErr w:type="spellEnd"/>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roofErr w:type="spellStart"/>
            <w:r w:rsidR="000E2B6A">
              <w:t>KeY</w:t>
            </w:r>
            <w:proofErr w:type="spellEnd"/>
            <w:r w:rsidR="000E2B6A">
              <w:t xml:space="preserve">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lastRenderedPageBreak/>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proofErr w:type="spellStart"/>
            <w:r w:rsidRPr="00FE05E8">
              <w:rPr>
                <w:lang w:val="en-US"/>
              </w:rPr>
              <w:t>Colour</w:t>
            </w:r>
            <w:proofErr w:type="spellEnd"/>
            <w:r w:rsidRPr="00FE05E8">
              <w:rPr>
                <w:lang w:val="en-US"/>
              </w:rPr>
              <w:t xml:space="preserve">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 xml:space="preserve">Interactive </w:t>
            </w:r>
            <w:proofErr w:type="spellStart"/>
            <w:r w:rsidRPr="00FE05E8">
              <w:rPr>
                <w:lang w:val="en-US"/>
              </w:rPr>
              <w:t>Verificatio</w:t>
            </w:r>
            <w:proofErr w:type="spellEnd"/>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 xml:space="preserve">Automatic Verification </w:t>
            </w:r>
            <w:proofErr w:type="spellStart"/>
            <w:r w:rsidR="00FE05E8">
              <w:t>optio</w:t>
            </w:r>
            <w:proofErr w:type="spellEnd"/>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proofErr w:type="spellStart"/>
            <w:r>
              <w:t>WhyML</w:t>
            </w:r>
            <w:proofErr w:type="spellEnd"/>
            <w:r>
              <w:t xml:space="preserve"> unintuitive to non-functional programmers </w:t>
            </w:r>
          </w:p>
        </w:tc>
      </w:tr>
    </w:tbl>
    <w:p w:rsidR="00F60860" w:rsidRPr="006B5893" w:rsidRDefault="00F60860" w:rsidP="00403F3A">
      <w:pPr>
        <w:rPr>
          <w:rFonts w:eastAsiaTheme="majorEastAsia"/>
          <w:lang w:val="en-GB"/>
        </w:rPr>
      </w:pPr>
      <w:bookmarkStart w:id="1368" w:name="_Toc444517732"/>
      <w:r w:rsidRPr="006B5893">
        <w:rPr>
          <w:lang w:val="en-GB"/>
        </w:rPr>
        <w:br w:type="page"/>
      </w:r>
    </w:p>
    <w:p w:rsidR="003952A8" w:rsidRPr="00B77EF9" w:rsidRDefault="00BC7986" w:rsidP="00B77EF9">
      <w:pPr>
        <w:pStyle w:val="Heading1"/>
      </w:pPr>
      <w:bookmarkStart w:id="1369" w:name="_Toc516764683"/>
      <w:r w:rsidRPr="00036338">
        <w:lastRenderedPageBreak/>
        <w:t xml:space="preserve">Chapter </w:t>
      </w:r>
      <w:r w:rsidR="00036338" w:rsidRPr="00036338">
        <w:t>Six</w:t>
      </w:r>
      <w:r w:rsidRPr="00036338">
        <w:t xml:space="preserve">: </w:t>
      </w:r>
      <w:bookmarkEnd w:id="1368"/>
      <w:r w:rsidR="003840F2" w:rsidRPr="00036338">
        <w:t>Evaluation</w:t>
      </w:r>
      <w:bookmarkEnd w:id="1369"/>
    </w:p>
    <w:p w:rsidR="0098643C" w:rsidRDefault="00B77EF9" w:rsidP="0098643C">
      <w:pPr>
        <w:rPr>
          <w:lang w:val="en-GB"/>
        </w:rPr>
      </w:pPr>
      <w:r>
        <w:rPr>
          <w:lang w:val="en-GB"/>
        </w:rPr>
        <w:t>This chapter outline how we evaluated the specifications of the Case Studies in Chapter 4</w:t>
      </w:r>
      <w:r w:rsidR="00456535">
        <w:rPr>
          <w:lang w:val="en-GB"/>
        </w:rPr>
        <w:t xml:space="preserve">, specifically focusing on the </w:t>
      </w:r>
      <w:proofErr w:type="spellStart"/>
      <w:r w:rsidR="00456535">
        <w:rPr>
          <w:lang w:val="en-GB"/>
        </w:rPr>
        <w:t>OpenJML</w:t>
      </w:r>
      <w:proofErr w:type="spellEnd"/>
      <w:r w:rsidR="00456535">
        <w:rPr>
          <w:lang w:val="en-GB"/>
        </w:rPr>
        <w:t xml:space="preserve"> tool and the implications of these case studies on its validity as a viable verification tool for the future.</w:t>
      </w:r>
    </w:p>
    <w:p w:rsidR="00992365" w:rsidRDefault="003C6A18" w:rsidP="003C6A18">
      <w:pPr>
        <w:pStyle w:val="ListParagraph"/>
        <w:numPr>
          <w:ilvl w:val="0"/>
          <w:numId w:val="38"/>
        </w:numPr>
        <w:rPr>
          <w:ins w:id="1370" w:author="ENDA JAMES O'SHEA" w:date="2018-06-14T18:52:00Z"/>
          <w:lang w:val="en-GB"/>
        </w:rPr>
        <w:pPrChange w:id="1371" w:author="ENDA JAMES O'SHEA" w:date="2018-06-14T18:52:00Z">
          <w:pPr/>
        </w:pPrChange>
      </w:pPr>
      <w:ins w:id="1372" w:author="ENDA JAMES O'SHEA" w:date="2018-06-14T18:52:00Z">
        <w:r>
          <w:rPr>
            <w:lang w:val="en-GB"/>
          </w:rPr>
          <w:t xml:space="preserve">Start with </w:t>
        </w:r>
        <w:proofErr w:type="spellStart"/>
        <w:r>
          <w:rPr>
            <w:lang w:val="en-GB"/>
          </w:rPr>
          <w:t>KeY</w:t>
        </w:r>
        <w:proofErr w:type="spellEnd"/>
        <w:r>
          <w:rPr>
            <w:lang w:val="en-GB"/>
          </w:rPr>
          <w:t xml:space="preserve"> implementation vs your own</w:t>
        </w:r>
      </w:ins>
    </w:p>
    <w:p w:rsidR="003C6A18" w:rsidRDefault="003C6A18" w:rsidP="003C6A18">
      <w:pPr>
        <w:pStyle w:val="ListParagraph"/>
        <w:numPr>
          <w:ilvl w:val="0"/>
          <w:numId w:val="38"/>
        </w:numPr>
        <w:rPr>
          <w:ins w:id="1373" w:author="ENDA JAMES O'SHEA" w:date="2018-06-14T18:53:00Z"/>
          <w:lang w:val="en-GB"/>
        </w:rPr>
        <w:pPrChange w:id="1374" w:author="ENDA JAMES O'SHEA" w:date="2018-06-14T18:52:00Z">
          <w:pPr/>
        </w:pPrChange>
      </w:pPr>
      <w:ins w:id="1375" w:author="ENDA JAMES O'SHEA" w:date="2018-06-14T18:52:00Z">
        <w:r>
          <w:rPr>
            <w:lang w:val="en-GB"/>
          </w:rPr>
          <w:t xml:space="preserve">Build </w:t>
        </w:r>
        <w:proofErr w:type="spellStart"/>
        <w:r>
          <w:rPr>
            <w:lang w:val="en-GB"/>
          </w:rPr>
          <w:t>KeY</w:t>
        </w:r>
      </w:ins>
      <w:proofErr w:type="spellEnd"/>
      <w:ins w:id="1376" w:author="ENDA JAMES O'SHEA" w:date="2018-06-14T18:53:00Z">
        <w:r>
          <w:rPr>
            <w:lang w:val="en-GB"/>
          </w:rPr>
          <w:t xml:space="preserve">-JML to </w:t>
        </w:r>
        <w:proofErr w:type="spellStart"/>
        <w:r>
          <w:rPr>
            <w:lang w:val="en-GB"/>
          </w:rPr>
          <w:t>OpenJML</w:t>
        </w:r>
        <w:proofErr w:type="spellEnd"/>
        <w:r>
          <w:rPr>
            <w:lang w:val="en-GB"/>
          </w:rPr>
          <w:t xml:space="preserve"> translator, viable</w:t>
        </w:r>
      </w:ins>
    </w:p>
    <w:p w:rsidR="003C6A18" w:rsidRPr="003C6A18" w:rsidRDefault="003C6A18" w:rsidP="003C6A18">
      <w:pPr>
        <w:pStyle w:val="ListParagraph"/>
        <w:numPr>
          <w:ilvl w:val="0"/>
          <w:numId w:val="38"/>
        </w:numPr>
        <w:rPr>
          <w:lang w:val="en-GB"/>
          <w:rPrChange w:id="1377" w:author="ENDA JAMES O'SHEA" w:date="2018-06-14T18:52:00Z">
            <w:rPr>
              <w:lang w:val="en-GB"/>
            </w:rPr>
          </w:rPrChange>
        </w:rPr>
        <w:pPrChange w:id="1378" w:author="ENDA JAMES O'SHEA" w:date="2018-06-14T18:52:00Z">
          <w:pPr/>
        </w:pPrChange>
      </w:pPr>
      <w:ins w:id="1379" w:author="ENDA JAMES O'SHEA" w:date="2018-06-14T18:53:00Z">
        <w:r>
          <w:rPr>
            <w:lang w:val="en-GB"/>
          </w:rPr>
          <w:t xml:space="preserve">Join </w:t>
        </w:r>
        <w:proofErr w:type="spellStart"/>
        <w:r>
          <w:rPr>
            <w:lang w:val="en-GB"/>
          </w:rPr>
          <w:t>OpenJML</w:t>
        </w:r>
        <w:proofErr w:type="spellEnd"/>
        <w:r>
          <w:rPr>
            <w:lang w:val="en-GB"/>
          </w:rPr>
          <w:t xml:space="preserve"> with Why3 for SMT-Solver selection with proper JML</w:t>
        </w:r>
      </w:ins>
    </w:p>
    <w:p w:rsidR="00037BEA" w:rsidRDefault="0098643C" w:rsidP="0098643C">
      <w:pPr>
        <w:pStyle w:val="Heading2"/>
      </w:pPr>
      <w:bookmarkStart w:id="1380" w:name="_Toc416701752"/>
      <w:bookmarkStart w:id="1381" w:name="_Toc516764684"/>
      <w:r>
        <w:t>6.2</w:t>
      </w:r>
      <w:r w:rsidR="00036338">
        <w:tab/>
        <w:t>Overview</w:t>
      </w:r>
      <w:bookmarkEnd w:id="1381"/>
    </w:p>
    <w:p w:rsidR="00F80084" w:rsidRDefault="00456535" w:rsidP="00456535">
      <w:pPr>
        <w:rPr>
          <w:lang w:val="en-GB"/>
        </w:rPr>
      </w:pPr>
      <w:r>
        <w:rPr>
          <w:lang w:val="en-GB"/>
        </w:rPr>
        <w:t xml:space="preserve">We set out to verify two major case studies using the </w:t>
      </w:r>
      <w:proofErr w:type="spellStart"/>
      <w:r>
        <w:rPr>
          <w:lang w:val="en-GB"/>
        </w:rPr>
        <w:t>OpenJML</w:t>
      </w:r>
      <w:proofErr w:type="spellEnd"/>
      <w:r>
        <w:rPr>
          <w:lang w:val="en-GB"/>
        </w:rPr>
        <w:t xml:space="preserve"> tool with previously developed and verified </w:t>
      </w:r>
      <w:proofErr w:type="spellStart"/>
      <w:r>
        <w:rPr>
          <w:lang w:val="en-GB"/>
        </w:rPr>
        <w:t>KeY</w:t>
      </w:r>
      <w:proofErr w:type="spellEnd"/>
      <w:r>
        <w:rPr>
          <w:lang w:val="en-GB"/>
        </w:rPr>
        <w:t xml:space="preserve">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1382" w:name="_Toc516764685"/>
      <w:r>
        <w:t>6.3</w:t>
      </w:r>
      <w:r>
        <w:tab/>
      </w:r>
      <w:proofErr w:type="spellStart"/>
      <w:r>
        <w:t>BinarySearch</w:t>
      </w:r>
      <w:bookmarkEnd w:id="1382"/>
      <w:proofErr w:type="spellEnd"/>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w:t>
      </w:r>
      <w:proofErr w:type="spellStart"/>
      <w:r>
        <w:rPr>
          <w:lang w:val="en-GB"/>
        </w:rPr>
        <w:t>KeY</w:t>
      </w:r>
      <w:proofErr w:type="spellEnd"/>
      <w:r>
        <w:rPr>
          <w:lang w:val="en-GB"/>
        </w:rPr>
        <w:t xml:space="preserve">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1383" w:name="_Toc516764686"/>
      <w:r>
        <w:t>6.4</w:t>
      </w:r>
      <w:r>
        <w:tab/>
      </w:r>
      <w:proofErr w:type="spellStart"/>
      <w:r>
        <w:t>PrefixSum</w:t>
      </w:r>
      <w:bookmarkEnd w:id="1383"/>
      <w:proofErr w:type="spellEnd"/>
    </w:p>
    <w:p w:rsidR="00992365" w:rsidRDefault="007D7193" w:rsidP="00F80084">
      <w:pPr>
        <w:rPr>
          <w:lang w:val="en-GB"/>
        </w:rPr>
      </w:pPr>
      <w:r>
        <w:rPr>
          <w:lang w:val="en-GB"/>
        </w:rPr>
        <w:t xml:space="preserve">The goal of the </w:t>
      </w:r>
      <w:proofErr w:type="spellStart"/>
      <w:r>
        <w:rPr>
          <w:lang w:val="en-GB"/>
        </w:rPr>
        <w:t>PrefixSum</w:t>
      </w:r>
      <w:proofErr w:type="spellEnd"/>
      <w:r>
        <w:rPr>
          <w:lang w:val="en-GB"/>
        </w:rPr>
        <w:t xml:space="preserve"> case study was to show how effective </w:t>
      </w:r>
      <w:proofErr w:type="spellStart"/>
      <w:r>
        <w:rPr>
          <w:lang w:val="en-GB"/>
        </w:rPr>
        <w:t>OpenJML</w:t>
      </w:r>
      <w:proofErr w:type="spellEnd"/>
      <w:r>
        <w:rPr>
          <w:lang w:val="en-GB"/>
        </w:rPr>
        <w:t xml:space="preserve"> can be, even when working with a complex solution with even more complex specifications. We determined that the only way to work through such an example was to work on a modular </w:t>
      </w:r>
      <w:proofErr w:type="spellStart"/>
      <w:r>
        <w:rPr>
          <w:lang w:val="en-GB"/>
        </w:rPr>
        <w:t>basisas</w:t>
      </w:r>
      <w:proofErr w:type="spellEnd"/>
      <w:r>
        <w:rPr>
          <w:lang w:val="en-GB"/>
        </w:rPr>
        <w:t xml:space="preserve">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w:t>
      </w:r>
      <w:proofErr w:type="spellStart"/>
      <w:r w:rsidRPr="00992365">
        <w:rPr>
          <w:lang w:val="en-GB"/>
        </w:rPr>
        <w:t>OpenJML</w:t>
      </w:r>
      <w:proofErr w:type="spellEnd"/>
      <w:r w:rsidRPr="00992365">
        <w:rPr>
          <w:lang w:val="en-GB"/>
        </w:rPr>
        <w:t xml:space="preserve">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lastRenderedPageBreak/>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w:t>
      </w:r>
      <w:proofErr w:type="spellStart"/>
      <w:r>
        <w:rPr>
          <w:lang w:val="en-GB"/>
        </w:rPr>
        <w:t>forall</w:t>
      </w:r>
      <w:proofErr w:type="spellEnd"/>
      <w:r>
        <w:rPr>
          <w:lang w:val="en-GB"/>
        </w:rPr>
        <w:t xml:space="preserve"> and \exists first-order quantifiers are available in </w:t>
      </w:r>
      <w:proofErr w:type="spellStart"/>
      <w:r>
        <w:rPr>
          <w:lang w:val="en-GB"/>
        </w:rPr>
        <w:t>OpenJML</w:t>
      </w:r>
      <w:proofErr w:type="spellEnd"/>
      <w:r>
        <w:rPr>
          <w:lang w:val="en-GB"/>
        </w:rPr>
        <w:t xml:space="preserve"> with \product, \min, \max and \sum not yet supported</w:t>
      </w:r>
    </w:p>
    <w:p w:rsidR="007D39AC" w:rsidRDefault="007D39AC" w:rsidP="00992365">
      <w:pPr>
        <w:pStyle w:val="ListParagraph"/>
        <w:numPr>
          <w:ilvl w:val="0"/>
          <w:numId w:val="35"/>
        </w:numPr>
        <w:rPr>
          <w:lang w:val="en-GB"/>
        </w:rPr>
      </w:pPr>
      <w:r>
        <w:rPr>
          <w:lang w:val="en-GB"/>
        </w:rPr>
        <w:t>Memory issues can occur in the specification resulting in valid specification to be deemed invalid</w:t>
      </w:r>
    </w:p>
    <w:p w:rsidR="006321F9" w:rsidRDefault="007D39AC" w:rsidP="007D39AC">
      <w:pPr>
        <w:rPr>
          <w:lang w:val="en-GB"/>
        </w:rPr>
      </w:pPr>
      <w:r>
        <w:rPr>
          <w:lang w:val="en-GB"/>
        </w:rPr>
        <w:t xml:space="preserve">The list of issues above resulted in the verification of the </w:t>
      </w:r>
      <w:proofErr w:type="spellStart"/>
      <w:r>
        <w:rPr>
          <w:lang w:val="en-GB"/>
        </w:rPr>
        <w:t>PrefixSum</w:t>
      </w:r>
      <w:proofErr w:type="spellEnd"/>
      <w:r>
        <w:rPr>
          <w:lang w:val="en-GB"/>
        </w:rPr>
        <w:t xml:space="preserve"> case study to falter, however we deem it to be a success none the less as we have provided </w:t>
      </w:r>
      <w:r w:rsidR="00B915D7">
        <w:rPr>
          <w:lang w:val="en-GB"/>
        </w:rPr>
        <w:t xml:space="preserve">the </w:t>
      </w:r>
      <w:proofErr w:type="spellStart"/>
      <w:r w:rsidR="00BD0965">
        <w:rPr>
          <w:lang w:val="en-GB"/>
        </w:rPr>
        <w:t>OpenJML</w:t>
      </w:r>
      <w:proofErr w:type="spellEnd"/>
      <w:r w:rsidR="00BD0965">
        <w:rPr>
          <w:lang w:val="en-GB"/>
        </w:rPr>
        <w:t xml:space="preserve"> developers</w:t>
      </w:r>
      <w:r>
        <w:rPr>
          <w:lang w:val="en-GB"/>
        </w:rPr>
        <w:t xml:space="preserve"> with numerous examples of reproducible errors that can only help further the development of the tool. We have showed that </w:t>
      </w:r>
      <w:proofErr w:type="spellStart"/>
      <w:r>
        <w:rPr>
          <w:lang w:val="en-GB"/>
        </w:rPr>
        <w:t>KeY</w:t>
      </w:r>
      <w:proofErr w:type="spellEnd"/>
      <w:r>
        <w:rPr>
          <w:lang w:val="en-GB"/>
        </w:rPr>
        <w:t xml:space="preserve"> specifications can be used to create </w:t>
      </w:r>
      <w:proofErr w:type="spellStart"/>
      <w:r>
        <w:rPr>
          <w:lang w:val="en-GB"/>
        </w:rPr>
        <w:t>OpenJML</w:t>
      </w:r>
      <w:proofErr w:type="spellEnd"/>
      <w:r>
        <w:rPr>
          <w:lang w:val="en-GB"/>
        </w:rPr>
        <w:t xml:space="preserve">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w:t>
      </w:r>
      <w:r w:rsidR="00B915D7">
        <w:rPr>
          <w:lang w:val="en-GB"/>
        </w:rPr>
        <w:t xml:space="preserve">The </w:t>
      </w:r>
      <w:proofErr w:type="spellStart"/>
      <w:r w:rsidR="00BD0965">
        <w:rPr>
          <w:lang w:val="en-GB"/>
        </w:rPr>
        <w:t>OpenJML</w:t>
      </w:r>
      <w:proofErr w:type="spellEnd"/>
      <w:r w:rsidR="00BD0965">
        <w:rPr>
          <w:lang w:val="en-GB"/>
        </w:rPr>
        <w:t xml:space="preserve">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 xml:space="preserve">computer science student with programming experience and a developer focused purely on verification. This is the same type of expertise that the developers in the </w:t>
      </w:r>
      <w:proofErr w:type="spellStart"/>
      <w:r w:rsidR="006321F9">
        <w:rPr>
          <w:lang w:val="en-GB"/>
        </w:rPr>
        <w:t>VerifyThis</w:t>
      </w:r>
      <w:proofErr w:type="spellEnd"/>
      <w:r w:rsidR="006321F9">
        <w:rPr>
          <w:lang w:val="en-GB"/>
        </w:rPr>
        <w:t xml:space="preserve"> competitions also have and the gap in knowledge is hard to bridge due to the use of verification tools not being wholly widespread throughout industry and academia.</w:t>
      </w:r>
      <w:r w:rsidR="002D6A74">
        <w:rPr>
          <w:lang w:val="en-GB"/>
        </w:rPr>
        <w:t xml:space="preserve"> </w:t>
      </w:r>
      <w:proofErr w:type="spellStart"/>
      <w:r w:rsidR="002D6A74">
        <w:rPr>
          <w:lang w:val="en-GB"/>
        </w:rPr>
        <w:t>OpenJML</w:t>
      </w:r>
      <w:proofErr w:type="spellEnd"/>
      <w:r w:rsidR="002D6A74">
        <w:rPr>
          <w:lang w:val="en-GB"/>
        </w:rPr>
        <w:t xml:space="preserve">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1384" w:name="_Toc516764687"/>
      <w:r>
        <w:t>6.5</w:t>
      </w:r>
      <w:r>
        <w:tab/>
        <w:t>Longest Repeated Substring</w:t>
      </w:r>
      <w:bookmarkEnd w:id="1384"/>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proofErr w:type="spellStart"/>
      <w:r w:rsidR="00A733D1">
        <w:rPr>
          <w:lang w:val="en-GB"/>
        </w:rPr>
        <w:t>occured</w:t>
      </w:r>
      <w:proofErr w:type="spellEnd"/>
      <w:r>
        <w:rPr>
          <w:lang w:val="en-GB"/>
        </w:rPr>
        <w:t xml:space="preserve"> in the </w:t>
      </w:r>
      <w:proofErr w:type="spellStart"/>
      <w:r>
        <w:rPr>
          <w:lang w:val="en-GB"/>
        </w:rPr>
        <w:t>PrefixSum</w:t>
      </w:r>
      <w:proofErr w:type="spellEnd"/>
      <w:r>
        <w:rPr>
          <w:lang w:val="en-GB"/>
        </w:rPr>
        <w:t xml:space="preserve">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proofErr w:type="spellStart"/>
      <w:r w:rsidR="00BD0965">
        <w:rPr>
          <w:lang w:val="en-GB"/>
        </w:rPr>
        <w:t>OpenJML</w:t>
      </w:r>
      <w:proofErr w:type="spellEnd"/>
      <w:r w:rsidR="00BD0965">
        <w:rPr>
          <w:lang w:val="en-GB"/>
        </w:rPr>
        <w:t xml:space="preserve">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 xml:space="preserve">The verification of this algorithm and the use of </w:t>
      </w:r>
      <w:proofErr w:type="spellStart"/>
      <w:r>
        <w:rPr>
          <w:lang w:val="en-GB"/>
        </w:rPr>
        <w:t>OpenJML</w:t>
      </w:r>
      <w:proofErr w:type="spellEnd"/>
      <w:r>
        <w:rPr>
          <w:lang w:val="en-GB"/>
        </w:rPr>
        <w:t xml:space="preserve"> was not explored to the full extent that we had set out to achieve however through this work two new updates, versions 0.8.29 and 0.8.31, were made to the </w:t>
      </w:r>
      <w:proofErr w:type="spellStart"/>
      <w:r>
        <w:rPr>
          <w:lang w:val="en-GB"/>
        </w:rPr>
        <w:t>OpenJML</w:t>
      </w:r>
      <w:proofErr w:type="spellEnd"/>
      <w:r>
        <w:rPr>
          <w:lang w:val="en-GB"/>
        </w:rPr>
        <w:t xml:space="preserve">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1385" w:name="_Toc516764688"/>
      <w:r>
        <w:t>6.6</w:t>
      </w:r>
      <w:r>
        <w:tab/>
      </w:r>
      <w:proofErr w:type="spellStart"/>
      <w:r>
        <w:t>OpenJML</w:t>
      </w:r>
      <w:proofErr w:type="spellEnd"/>
      <w:r>
        <w:t xml:space="preserve"> Tool</w:t>
      </w:r>
      <w:bookmarkEnd w:id="1385"/>
    </w:p>
    <w:p w:rsidR="009456C5" w:rsidRDefault="001F3623" w:rsidP="00036338">
      <w:pPr>
        <w:rPr>
          <w:lang w:val="en-GB"/>
        </w:rPr>
      </w:pPr>
      <w:r>
        <w:rPr>
          <w:lang w:val="en-GB"/>
        </w:rPr>
        <w:lastRenderedPageBreak/>
        <w:t xml:space="preserve">We have determined </w:t>
      </w:r>
      <w:r w:rsidR="00B77EF9">
        <w:rPr>
          <w:lang w:val="en-GB"/>
        </w:rPr>
        <w:t xml:space="preserve">from our analysis </w:t>
      </w:r>
      <w:r>
        <w:rPr>
          <w:lang w:val="en-GB"/>
        </w:rPr>
        <w:t xml:space="preserve">that the </w:t>
      </w:r>
      <w:proofErr w:type="spellStart"/>
      <w:r>
        <w:rPr>
          <w:lang w:val="en-GB"/>
        </w:rPr>
        <w:t>OpenJML</w:t>
      </w:r>
      <w:proofErr w:type="spellEnd"/>
      <w:r>
        <w:rPr>
          <w:lang w:val="en-GB"/>
        </w:rPr>
        <w:t xml:space="preserve">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bugs within the tool and not all required JML functionality is currently implemented to match other mature verifiers such as </w:t>
      </w:r>
      <w:proofErr w:type="spellStart"/>
      <w:r w:rsidR="00720003">
        <w:rPr>
          <w:lang w:val="en-GB"/>
        </w:rPr>
        <w:t>KeY</w:t>
      </w:r>
      <w:proofErr w:type="spellEnd"/>
      <w:r w:rsidR="00720003">
        <w:rPr>
          <w:lang w:val="en-GB"/>
        </w:rPr>
        <w:t xml:space="preserve">.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w:t>
      </w:r>
      <w:proofErr w:type="spellStart"/>
      <w:r>
        <w:rPr>
          <w:lang w:val="en-GB"/>
        </w:rPr>
        <w:t>OpenJML</w:t>
      </w:r>
      <w:proofErr w:type="spellEnd"/>
      <w:r>
        <w:rPr>
          <w:lang w:val="en-GB"/>
        </w:rPr>
        <w:t xml:space="preserve">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w:t>
      </w:r>
      <w:proofErr w:type="spellStart"/>
      <w:r>
        <w:rPr>
          <w:lang w:val="en-GB"/>
        </w:rPr>
        <w:t>OpenJML</w:t>
      </w:r>
      <w:proofErr w:type="spellEnd"/>
      <w:r>
        <w:rPr>
          <w:lang w:val="en-GB"/>
        </w:rPr>
        <w:t xml:space="preserve">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 xml:space="preserve">used in </w:t>
      </w:r>
      <w:proofErr w:type="spellStart"/>
      <w:r>
        <w:rPr>
          <w:lang w:val="en-GB"/>
        </w:rPr>
        <w:t>OpenJML</w:t>
      </w:r>
      <w:proofErr w:type="spellEnd"/>
      <w:r>
        <w:rPr>
          <w:lang w:val="en-GB"/>
        </w:rPr>
        <w:t xml:space="preserve"> combined with the use of multiple back-end solvers using the best know transformations provided by the Why3 automated verifier.</w:t>
      </w:r>
      <w:r w:rsidR="00A54E44">
        <w:rPr>
          <w:lang w:val="en-GB"/>
        </w:rPr>
        <w:t xml:space="preserve"> Integration to Why3 is a more realistic option due, compared to </w:t>
      </w:r>
      <w:proofErr w:type="spellStart"/>
      <w:r w:rsidR="00A54E44">
        <w:rPr>
          <w:lang w:val="en-GB"/>
        </w:rPr>
        <w:t>KeY</w:t>
      </w:r>
      <w:proofErr w:type="spellEnd"/>
      <w:r w:rsidR="00A54E44">
        <w:rPr>
          <w:lang w:val="en-GB"/>
        </w:rPr>
        <w:t>,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t>
      </w:r>
      <w:proofErr w:type="spellStart"/>
      <w:r w:rsidR="00A54E44">
        <w:rPr>
          <w:lang w:val="en-GB"/>
        </w:rPr>
        <w:t>WhyML</w:t>
      </w:r>
      <w:proofErr w:type="spellEnd"/>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t>
      </w:r>
      <w:proofErr w:type="spellStart"/>
      <w:r>
        <w:rPr>
          <w:lang w:val="en-GB"/>
        </w:rPr>
        <w:t>WhyML</w:t>
      </w:r>
      <w:proofErr w:type="spellEnd"/>
      <w:r>
        <w:rPr>
          <w:lang w:val="en-GB"/>
        </w:rPr>
        <w:t xml:space="preserve"> language within their own tool, this collaboration does not seem likely. </w:t>
      </w:r>
      <w:r w:rsidR="00A54E44">
        <w:rPr>
          <w:lang w:val="en-GB"/>
        </w:rPr>
        <w:t xml:space="preserve">Due to this we cannot say that </w:t>
      </w:r>
      <w:proofErr w:type="spellStart"/>
      <w:r w:rsidR="00A54E44">
        <w:rPr>
          <w:lang w:val="en-GB"/>
        </w:rPr>
        <w:t>OpenJML</w:t>
      </w:r>
      <w:proofErr w:type="spellEnd"/>
      <w:r w:rsidR="00A54E44">
        <w:rPr>
          <w:lang w:val="en-GB"/>
        </w:rPr>
        <w:t>,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bookmarkStart w:id="1386" w:name="_Toc516764689"/>
      <w:r>
        <w:t xml:space="preserve">6.7 </w:t>
      </w:r>
      <w:r>
        <w:tab/>
        <w:t>My Work</w:t>
      </w:r>
      <w:bookmarkEnd w:id="1386"/>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w:t>
      </w:r>
      <w:proofErr w:type="spellStart"/>
      <w:r>
        <w:t>VerifyT</w:t>
      </w:r>
      <w:r w:rsidR="009143DB">
        <w:t>his</w:t>
      </w:r>
      <w:proofErr w:type="spellEnd"/>
      <w:r w:rsidR="009143DB">
        <w:t xml:space="preserve">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 xml:space="preserve">Source </w:t>
      </w:r>
      <w:proofErr w:type="spellStart"/>
      <w:r w:rsidR="009143DB" w:rsidRPr="009143DB">
        <w:rPr>
          <w:highlight w:val="yellow"/>
        </w:rPr>
        <w:t>VerifyThis</w:t>
      </w:r>
      <w:proofErr w:type="spellEnd"/>
      <w:r w:rsidR="009143DB" w:rsidRPr="009143DB">
        <w:rPr>
          <w:highlight w:val="yellow"/>
        </w:rPr>
        <w:t xml:space="preserve"> papers</w:t>
      </w:r>
      <w:r w:rsidR="009143DB">
        <w:t xml:space="preserve">). However, I believe I could have done better with my verification processes, as I did not manage to get any of the two large case studies verified within the </w:t>
      </w:r>
      <w:proofErr w:type="spellStart"/>
      <w:r w:rsidR="009143DB">
        <w:t>OpenJML</w:t>
      </w:r>
      <w:proofErr w:type="spellEnd"/>
      <w:r w:rsidR="009143DB">
        <w:t xml:space="preserve"> tool. I could perhaps have made use of </w:t>
      </w:r>
      <w:r w:rsidR="00B915D7">
        <w:t xml:space="preserve">the </w:t>
      </w:r>
      <w:proofErr w:type="spellStart"/>
      <w:r w:rsidR="00BD0965">
        <w:t>OpenJML</w:t>
      </w:r>
      <w:proofErr w:type="spellEnd"/>
      <w:r w:rsidR="00BD0965">
        <w:t xml:space="preserve"> </w:t>
      </w:r>
      <w:proofErr w:type="spellStart"/>
      <w:r w:rsidR="00BD0965">
        <w:t>developers</w:t>
      </w:r>
      <w:r w:rsidR="009143DB">
        <w:t>’s</w:t>
      </w:r>
      <w:proofErr w:type="spellEnd"/>
      <w:r w:rsidR="009143DB">
        <w:t xml:space="preserve">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w:t>
      </w:r>
      <w:proofErr w:type="spellStart"/>
      <w:r w:rsidR="008E2BF2">
        <w:t>OpenJML’s</w:t>
      </w:r>
      <w:proofErr w:type="spellEnd"/>
      <w:r w:rsidR="008E2BF2">
        <w:t xml:space="preserve">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w:t>
      </w:r>
      <w:r w:rsidR="00C62A76">
        <w:t xml:space="preserve"> the</w:t>
      </w:r>
      <w:r>
        <w:t xml:space="preserve"> </w:t>
      </w:r>
      <w:proofErr w:type="spellStart"/>
      <w:r w:rsidR="00BD0965">
        <w:t>OpenJML</w:t>
      </w:r>
      <w:proofErr w:type="spellEnd"/>
      <w:r w:rsidR="00BD0965">
        <w:t xml:space="preserve"> developers</w:t>
      </w:r>
      <w:r>
        <w:t xml:space="preserve"> as an earlier update for this would have perhaps allowed me to catch other issues earlier, perhaps get at least the </w:t>
      </w:r>
      <w:proofErr w:type="spellStart"/>
      <w:r>
        <w:t>PrefixSum</w:t>
      </w:r>
      <w:proofErr w:type="spellEnd"/>
      <w:r>
        <w:t xml:space="preserve"> algorithm verified</w:t>
      </w:r>
      <w:r w:rsidR="00620B06">
        <w:t xml:space="preserve"> in </w:t>
      </w:r>
      <w:proofErr w:type="spellStart"/>
      <w:r w:rsidR="00620B06">
        <w:t>OpenJML</w:t>
      </w:r>
      <w:proofErr w:type="spellEnd"/>
      <w:r w:rsidR="00620B06">
        <w:t xml:space="preserve"> and allow more time to work on the Krakatoa version</w:t>
      </w:r>
      <w:r>
        <w:t xml:space="preserve">. </w:t>
      </w:r>
      <w:r w:rsidR="00620B06">
        <w:t>A valid</w:t>
      </w:r>
      <w:r>
        <w:t xml:space="preserve"> verification </w:t>
      </w:r>
      <w:r w:rsidR="00620B06">
        <w:t xml:space="preserve">in </w:t>
      </w:r>
      <w:proofErr w:type="spellStart"/>
      <w:r w:rsidR="00620B06">
        <w:t>OpenJML</w:t>
      </w:r>
      <w:proofErr w:type="spellEnd"/>
      <w:r w:rsidR="00620B06">
        <w:t xml:space="preserve">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AB029E">
      <w:pPr>
        <w:pStyle w:val="Heading1"/>
        <w:rPr>
          <w:lang w:val="en-GB"/>
        </w:rPr>
        <w:pPrChange w:id="1387" w:author="ENDA JAMES O'SHEA" w:date="2018-06-14T18:36:00Z">
          <w:pPr>
            <w:keepNext/>
            <w:keepLines/>
            <w:spacing w:before="240" w:after="0"/>
            <w:outlineLvl w:val="0"/>
          </w:pPr>
        </w:pPrChange>
      </w:pPr>
      <w:bookmarkStart w:id="1388" w:name="_Toc516764690"/>
      <w:r w:rsidRPr="006B5893">
        <w:rPr>
          <w:lang w:val="en-GB"/>
        </w:rPr>
        <w:lastRenderedPageBreak/>
        <w:t xml:space="preserve">Chapter </w:t>
      </w:r>
      <w:del w:id="1389" w:author="ENDA JAMES O'SHEA" w:date="2018-06-14T18:36:00Z">
        <w:r w:rsidRPr="006B5893" w:rsidDel="00AB029E">
          <w:rPr>
            <w:lang w:val="en-GB"/>
          </w:rPr>
          <w:delText>five</w:delText>
        </w:r>
      </w:del>
      <w:ins w:id="1390" w:author="ENDA JAMES O'SHEA" w:date="2018-06-14T18:36:00Z">
        <w:r w:rsidR="00AB029E">
          <w:rPr>
            <w:lang w:val="en-GB"/>
          </w:rPr>
          <w:t>Seven</w:t>
        </w:r>
      </w:ins>
      <w:r w:rsidRPr="006B5893">
        <w:rPr>
          <w:lang w:val="en-GB"/>
        </w:rPr>
        <w:t>: Conclusion</w:t>
      </w:r>
      <w:bookmarkEnd w:id="1388"/>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1391" w:name="_Toc516764691"/>
      <w:r w:rsidRPr="006B5893">
        <w:rPr>
          <w:rFonts w:ascii="Times New Roman" w:eastAsia="Arial Unicode MS" w:hAnsi="Times New Roman" w:cstheme="majorBidi"/>
          <w:b/>
          <w:color w:val="000000" w:themeColor="text1"/>
          <w:sz w:val="28"/>
          <w:szCs w:val="28"/>
          <w:lang w:val="en-GB" w:eastAsia="en-IE"/>
        </w:rPr>
        <w:t>Summary</w:t>
      </w:r>
      <w:bookmarkEnd w:id="1391"/>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1392" w:name="_Toc516764692"/>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139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1393" w:name="_Toc516764693"/>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139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1394" w:name="_Toc516764694"/>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139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1395" w:name="_Toc516764695"/>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1395"/>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1396" w:name="_Toc444517737"/>
      <w:bookmarkStart w:id="1397" w:name="_Toc516764696"/>
      <w:bookmarkEnd w:id="1380"/>
      <w:r w:rsidRPr="006B5893">
        <w:rPr>
          <w:rFonts w:ascii="Times New Roman" w:hAnsi="Times New Roman" w:cs="Times New Roman"/>
          <w:b/>
          <w:color w:val="000000" w:themeColor="text1"/>
          <w:sz w:val="40"/>
          <w:szCs w:val="40"/>
          <w:lang w:val="en-GB"/>
        </w:rPr>
        <w:t>References</w:t>
      </w:r>
      <w:bookmarkEnd w:id="1396"/>
      <w:bookmarkEnd w:id="1397"/>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163934">
        <w:rPr>
          <w:rFonts w:ascii="Century Schoolbook" w:eastAsia="Times New Roman" w:hAnsi="Century Schoolbook" w:cs="Times New Roman"/>
          <w:i/>
          <w:sz w:val="20"/>
          <w:szCs w:val="20"/>
          <w:lang w:val="en-GB" w:eastAsia="en-GB"/>
        </w:rPr>
        <w:t>Ahrendt</w:t>
      </w:r>
      <w:proofErr w:type="spellEnd"/>
      <w:r w:rsidRPr="00163934">
        <w:rPr>
          <w:rFonts w:ascii="Century Schoolbook" w:eastAsia="Times New Roman" w:hAnsi="Century Schoolbook" w:cs="Times New Roman"/>
          <w:i/>
          <w:sz w:val="20"/>
          <w:szCs w:val="20"/>
          <w:lang w:val="en-GB" w:eastAsia="en-GB"/>
        </w:rPr>
        <w:t xml:space="preserve">, W., </w:t>
      </w:r>
      <w:proofErr w:type="spellStart"/>
      <w:r w:rsidRPr="00163934">
        <w:rPr>
          <w:rFonts w:ascii="Century Schoolbook" w:eastAsia="Times New Roman" w:hAnsi="Century Schoolbook" w:cs="Times New Roman"/>
          <w:i/>
          <w:sz w:val="20"/>
          <w:szCs w:val="20"/>
          <w:lang w:val="en-GB" w:eastAsia="en-GB"/>
        </w:rPr>
        <w:t>Beckert</w:t>
      </w:r>
      <w:proofErr w:type="spellEnd"/>
      <w:r w:rsidRPr="00163934">
        <w:rPr>
          <w:rFonts w:ascii="Century Schoolbook" w:eastAsia="Times New Roman" w:hAnsi="Century Schoolbook" w:cs="Times New Roman"/>
          <w:i/>
          <w:sz w:val="20"/>
          <w:szCs w:val="20"/>
          <w:lang w:val="en-GB" w:eastAsia="en-GB"/>
        </w:rPr>
        <w:t xml:space="preserve">, B., </w:t>
      </w:r>
      <w:proofErr w:type="spellStart"/>
      <w:r w:rsidRPr="00163934">
        <w:rPr>
          <w:rFonts w:ascii="Century Schoolbook" w:eastAsia="Times New Roman" w:hAnsi="Century Schoolbook" w:cs="Times New Roman"/>
          <w:i/>
          <w:sz w:val="20"/>
          <w:szCs w:val="20"/>
          <w:lang w:val="en-GB" w:eastAsia="en-GB"/>
        </w:rPr>
        <w:t>Bubel</w:t>
      </w:r>
      <w:proofErr w:type="spellEnd"/>
      <w:r w:rsidRPr="00163934">
        <w:rPr>
          <w:rFonts w:ascii="Century Schoolbook" w:eastAsia="Times New Roman" w:hAnsi="Century Schoolbook" w:cs="Times New Roman"/>
          <w:i/>
          <w:sz w:val="20"/>
          <w:szCs w:val="20"/>
          <w:lang w:val="en-GB" w:eastAsia="en-GB"/>
        </w:rPr>
        <w:t xml:space="preserve">, R., </w:t>
      </w:r>
      <w:proofErr w:type="spellStart"/>
      <w:r w:rsidRPr="00163934">
        <w:rPr>
          <w:rFonts w:ascii="Century Schoolbook" w:eastAsia="Times New Roman" w:hAnsi="Century Schoolbook" w:cs="Times New Roman"/>
          <w:i/>
          <w:sz w:val="20"/>
          <w:szCs w:val="20"/>
          <w:lang w:val="en-GB" w:eastAsia="en-GB"/>
        </w:rPr>
        <w:t>Hähnle</w:t>
      </w:r>
      <w:proofErr w:type="spellEnd"/>
      <w:r w:rsidRPr="00163934">
        <w:rPr>
          <w:rFonts w:ascii="Century Schoolbook" w:eastAsia="Times New Roman" w:hAnsi="Century Schoolbook" w:cs="Times New Roman"/>
          <w:i/>
          <w:sz w:val="20"/>
          <w:szCs w:val="20"/>
          <w:lang w:val="en-GB" w:eastAsia="en-GB"/>
        </w:rPr>
        <w:t xml:space="preserve">, R. Schmitt, P., &amp; </w:t>
      </w:r>
      <w:proofErr w:type="spellStart"/>
      <w:r w:rsidRPr="00163934">
        <w:rPr>
          <w:rFonts w:ascii="Century Schoolbook" w:eastAsia="Times New Roman" w:hAnsi="Century Schoolbook" w:cs="Times New Roman"/>
          <w:i/>
          <w:sz w:val="20"/>
          <w:szCs w:val="20"/>
          <w:lang w:val="en-GB" w:eastAsia="en-GB"/>
        </w:rPr>
        <w:t>Ulbrich</w:t>
      </w:r>
      <w:proofErr w:type="spellEnd"/>
      <w:r w:rsidRPr="00163934">
        <w:rPr>
          <w:rFonts w:ascii="Century Schoolbook" w:eastAsia="Times New Roman" w:hAnsi="Century Schoolbook" w:cs="Times New Roman"/>
          <w:i/>
          <w:sz w:val="20"/>
          <w:szCs w:val="20"/>
          <w:lang w:val="en-GB" w:eastAsia="en-GB"/>
        </w:rPr>
        <w:t xml:space="preserve">, M. (2016). Deductive Software Verification – The </w:t>
      </w:r>
      <w:proofErr w:type="spellStart"/>
      <w:r w:rsidRPr="00163934">
        <w:rPr>
          <w:rFonts w:ascii="Century Schoolbook" w:eastAsia="Times New Roman" w:hAnsi="Century Schoolbook" w:cs="Times New Roman"/>
          <w:i/>
          <w:sz w:val="20"/>
          <w:szCs w:val="20"/>
          <w:lang w:val="en-GB" w:eastAsia="en-GB"/>
        </w:rPr>
        <w:t>KeY</w:t>
      </w:r>
      <w:proofErr w:type="spellEnd"/>
      <w:r w:rsidRPr="00163934">
        <w:rPr>
          <w:rFonts w:ascii="Century Schoolbook" w:eastAsia="Times New Roman" w:hAnsi="Century Schoolbook" w:cs="Times New Roman"/>
          <w:i/>
          <w:sz w:val="20"/>
          <w:szCs w:val="20"/>
          <w:lang w:val="en-GB" w:eastAsia="en-GB"/>
        </w:rPr>
        <w:t xml:space="preserve">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002526CE">
        <w:rPr>
          <w:rFonts w:ascii="Century Schoolbook" w:eastAsia="Times New Roman" w:hAnsi="Century Schoolbook" w:cs="Times New Roman"/>
          <w:i/>
          <w:sz w:val="20"/>
          <w:szCs w:val="20"/>
          <w:lang w:val="en-GB" w:eastAsia="en-GB"/>
        </w:rPr>
        <w:t>Rümmer</w:t>
      </w:r>
      <w:proofErr w:type="spellEnd"/>
      <w:r w:rsidR="002526CE">
        <w:rPr>
          <w:rFonts w:ascii="Century Schoolbook" w:eastAsia="Times New Roman" w:hAnsi="Century Schoolbook" w:cs="Times New Roman"/>
          <w:i/>
          <w:sz w:val="20"/>
          <w:szCs w:val="20"/>
          <w:lang w:val="en-GB" w:eastAsia="en-GB"/>
        </w:rPr>
        <w:t>, P. &amp; Schmitt, P.H. (2007)</w:t>
      </w:r>
      <w:r w:rsidRPr="006B5893">
        <w:rPr>
          <w:rFonts w:ascii="Century Schoolbook" w:eastAsia="Times New Roman" w:hAnsi="Century Schoolbook" w:cs="Times New Roman"/>
          <w:i/>
          <w:sz w:val="20"/>
          <w:szCs w:val="20"/>
          <w:lang w:val="en-GB" w:eastAsia="en-GB"/>
        </w:rPr>
        <w:t xml:space="preserve"> "Verifying Object-Oriented Programs with </w:t>
      </w:r>
      <w:proofErr w:type="spellStart"/>
      <w:r w:rsidRPr="006B5893">
        <w:rPr>
          <w:rFonts w:ascii="Century Schoolbook" w:eastAsia="Times New Roman" w:hAnsi="Century Schoolbook" w:cs="Times New Roman"/>
          <w:i/>
          <w:sz w:val="20"/>
          <w:szCs w:val="20"/>
          <w:lang w:val="en-GB" w:eastAsia="en-GB"/>
        </w:rPr>
        <w:t>KeY</w:t>
      </w:r>
      <w:proofErr w:type="spellEnd"/>
      <w:r w:rsidRPr="006B5893">
        <w:rPr>
          <w:rFonts w:ascii="Century Schoolbook" w:eastAsia="Times New Roman" w:hAnsi="Century Schoolbook" w:cs="Times New Roman"/>
          <w:i/>
          <w:sz w:val="20"/>
          <w:szCs w:val="20"/>
          <w:lang w:val="en-GB" w:eastAsia="en-GB"/>
        </w:rPr>
        <w:t>: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Chalmers University of Technology, </w:t>
      </w:r>
      <w:proofErr w:type="spellStart"/>
      <w:r w:rsidRPr="006B5893">
        <w:rPr>
          <w:rFonts w:ascii="Century Schoolbook" w:eastAsia="Times New Roman" w:hAnsi="Century Schoolbook" w:cs="Times New Roman"/>
          <w:i/>
          <w:sz w:val="20"/>
          <w:szCs w:val="20"/>
          <w:lang w:val="en-GB" w:eastAsia="en-GB"/>
        </w:rPr>
        <w:t>Institutionen</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för</w:t>
      </w:r>
      <w:proofErr w:type="spellEnd"/>
      <w:r w:rsidRPr="006B5893">
        <w:rPr>
          <w:rFonts w:ascii="Century Schoolbook" w:eastAsia="Times New Roman" w:hAnsi="Century Schoolbook" w:cs="Times New Roman"/>
          <w:i/>
          <w:sz w:val="20"/>
          <w:szCs w:val="20"/>
          <w:lang w:val="en-GB" w:eastAsia="en-GB"/>
        </w:rPr>
        <w:t xml:space="preserve"> data- </w:t>
      </w:r>
      <w:proofErr w:type="spellStart"/>
      <w:r w:rsidRPr="006B5893">
        <w:rPr>
          <w:rFonts w:ascii="Century Schoolbook" w:eastAsia="Times New Roman" w:hAnsi="Century Schoolbook" w:cs="Times New Roman"/>
          <w:i/>
          <w:sz w:val="20"/>
          <w:szCs w:val="20"/>
          <w:lang w:val="en-GB" w:eastAsia="en-GB"/>
        </w:rPr>
        <w:t>och</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informationsteknik</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Datavetenskap</w:t>
      </w:r>
      <w:proofErr w:type="spellEnd"/>
      <w:r w:rsidRPr="006B5893">
        <w:rPr>
          <w:rFonts w:ascii="Century Schoolbook" w:eastAsia="Times New Roman" w:hAnsi="Century Schoolbook" w:cs="Times New Roman"/>
          <w:i/>
          <w:sz w:val="20"/>
          <w:szCs w:val="20"/>
          <w:lang w:val="en-GB" w:eastAsia="en-GB"/>
        </w:rPr>
        <w:t xml:space="preserve"> (Chalmers), Chalmers </w:t>
      </w:r>
      <w:proofErr w:type="spellStart"/>
      <w:r w:rsidRPr="006B5893">
        <w:rPr>
          <w:rFonts w:ascii="Century Schoolbook" w:eastAsia="Times New Roman" w:hAnsi="Century Schoolbook" w:cs="Times New Roman"/>
          <w:i/>
          <w:sz w:val="20"/>
          <w:szCs w:val="20"/>
          <w:lang w:val="en-GB" w:eastAsia="en-GB"/>
        </w:rPr>
        <w:t>tekniska</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högskola</w:t>
      </w:r>
      <w:proofErr w:type="spellEnd"/>
      <w:r w:rsidRPr="006B5893">
        <w:rPr>
          <w:rFonts w:ascii="Century Schoolbook" w:eastAsia="Times New Roman" w:hAnsi="Century Schoolbook" w:cs="Times New Roman"/>
          <w:i/>
          <w:sz w:val="20"/>
          <w:szCs w:val="20"/>
          <w:lang w:val="en-GB" w:eastAsia="en-GB"/>
        </w:rPr>
        <w:t xml:space="preserve">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 xml:space="preserve">Verification of object-oriented software: the </w:t>
      </w:r>
      <w:proofErr w:type="spellStart"/>
      <w:r w:rsidRPr="006B5893">
        <w:rPr>
          <w:rFonts w:ascii="Century Schoolbook" w:eastAsia="Times New Roman" w:hAnsi="Century Schoolbook" w:cs="Times New Roman"/>
          <w:i/>
          <w:iCs/>
          <w:sz w:val="20"/>
          <w:szCs w:val="20"/>
          <w:lang w:val="en-GB" w:eastAsia="en-GB"/>
        </w:rPr>
        <w:t>KeY</w:t>
      </w:r>
      <w:proofErr w:type="spellEnd"/>
      <w:r w:rsidRPr="006B5893">
        <w:rPr>
          <w:rFonts w:ascii="Century Schoolbook" w:eastAsia="Times New Roman" w:hAnsi="Century Schoolbook" w:cs="Times New Roman"/>
          <w:i/>
          <w:iCs/>
          <w:sz w:val="20"/>
          <w:szCs w:val="20"/>
          <w:lang w:val="en-GB" w:eastAsia="en-GB"/>
        </w:rPr>
        <w:t xml:space="preserve"> approach, </w:t>
      </w:r>
      <w:r w:rsidRPr="006B5893">
        <w:rPr>
          <w:rFonts w:ascii="Century Schoolbook" w:eastAsia="Times New Roman" w:hAnsi="Century Schoolbook" w:cs="Times New Roman"/>
          <w:i/>
          <w:sz w:val="20"/>
          <w:szCs w:val="20"/>
          <w:lang w:val="en-GB" w:eastAsia="en-GB"/>
        </w:rPr>
        <w:t xml:space="preserve">Springer, New </w:t>
      </w:r>
      <w:proofErr w:type="spellStart"/>
      <w:r w:rsidRPr="006B5893">
        <w:rPr>
          <w:rFonts w:ascii="Century Schoolbook" w:eastAsia="Times New Roman" w:hAnsi="Century Schoolbook" w:cs="Times New Roman"/>
          <w:i/>
          <w:sz w:val="20"/>
          <w:szCs w:val="20"/>
          <w:lang w:val="en-GB" w:eastAsia="en-GB"/>
        </w:rPr>
        <w:t>York;Berlin</w:t>
      </w:r>
      <w:proofErr w:type="spellEnd"/>
      <w:r w:rsidRPr="006B5893">
        <w:rPr>
          <w:rFonts w:ascii="Century Schoolbook" w:eastAsia="Times New Roman" w:hAnsi="Century Schoolbook" w:cs="Times New Roman"/>
          <w:i/>
          <w:sz w:val="20"/>
          <w:szCs w:val="20"/>
          <w:lang w:val="en-GB" w:eastAsia="en-GB"/>
        </w:rPr>
        <w:t>;.</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7F3E65">
        <w:rPr>
          <w:rFonts w:ascii="Century Schoolbook" w:eastAsia="Times New Roman" w:hAnsi="Century Schoolbook" w:cs="Helvetica"/>
          <w:i/>
          <w:color w:val="333333"/>
          <w:sz w:val="20"/>
          <w:szCs w:val="20"/>
          <w:lang w:val="en-GB" w:eastAsia="en-GB"/>
        </w:rPr>
        <w:t>Bernardeschi</w:t>
      </w:r>
      <w:proofErr w:type="spellEnd"/>
      <w:r w:rsidRPr="007F3E65">
        <w:rPr>
          <w:rFonts w:ascii="Century Schoolbook" w:eastAsia="Times New Roman" w:hAnsi="Century Schoolbook" w:cs="Helvetica"/>
          <w:i/>
          <w:color w:val="333333"/>
          <w:sz w:val="20"/>
          <w:szCs w:val="20"/>
          <w:lang w:val="en-GB" w:eastAsia="en-GB"/>
        </w:rPr>
        <w:t xml:space="preserve">,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Biere</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Bloem</w:t>
      </w:r>
      <w:proofErr w:type="spellEnd"/>
      <w:r w:rsidRPr="006B5893">
        <w:rPr>
          <w:rFonts w:ascii="Century Schoolbook" w:eastAsia="Times New Roman" w:hAnsi="Century Schoolbook" w:cs="Times New Roman"/>
          <w:i/>
          <w:sz w:val="20"/>
          <w:szCs w:val="20"/>
          <w:lang w:val="en-GB" w:eastAsia="en-GB"/>
        </w:rPr>
        <w:t xml:space="preserve">, R. &amp; </w:t>
      </w:r>
      <w:proofErr w:type="spellStart"/>
      <w:r w:rsidRPr="006B5893">
        <w:rPr>
          <w:rFonts w:ascii="Century Schoolbook" w:eastAsia="Times New Roman" w:hAnsi="Century Schoolbook" w:cs="Times New Roman"/>
          <w:i/>
          <w:sz w:val="20"/>
          <w:szCs w:val="20"/>
          <w:lang w:val="en-GB" w:eastAsia="en-GB"/>
        </w:rPr>
        <w:t>Spr</w:t>
      </w:r>
      <w:r w:rsidR="004930EA">
        <w:rPr>
          <w:rFonts w:ascii="Century Schoolbook" w:eastAsia="Times New Roman" w:hAnsi="Century Schoolbook" w:cs="Times New Roman"/>
          <w:i/>
          <w:sz w:val="20"/>
          <w:szCs w:val="20"/>
          <w:lang w:val="en-GB" w:eastAsia="en-GB"/>
        </w:rPr>
        <w:t>ingerLink</w:t>
      </w:r>
      <w:proofErr w:type="spellEnd"/>
      <w:r w:rsidR="004930EA">
        <w:rPr>
          <w:rFonts w:ascii="Century Schoolbook" w:eastAsia="Times New Roman" w:hAnsi="Century Schoolbook" w:cs="Times New Roman"/>
          <w:i/>
          <w:sz w:val="20"/>
          <w:szCs w:val="20"/>
          <w:lang w:val="en-GB" w:eastAsia="en-GB"/>
        </w:rPr>
        <w:t xml:space="preserve">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xml:space="preserve">, , 7th </w:t>
      </w:r>
      <w:proofErr w:type="spellStart"/>
      <w:r w:rsidRPr="0072386D">
        <w:rPr>
          <w:rFonts w:ascii="Century Schoolbook" w:eastAsia="Times New Roman" w:hAnsi="Century Schoolbook" w:cs="Helvetica"/>
          <w:i/>
          <w:color w:val="333333"/>
          <w:sz w:val="20"/>
          <w:szCs w:val="20"/>
          <w:lang w:val="en-GB" w:eastAsia="en-GB"/>
        </w:rPr>
        <w:t>edn</w:t>
      </w:r>
      <w:proofErr w:type="spellEnd"/>
      <w:r w:rsidRPr="0072386D">
        <w:rPr>
          <w:rFonts w:ascii="Century Schoolbook" w:eastAsia="Times New Roman" w:hAnsi="Century Schoolbook" w:cs="Helvetica"/>
          <w:i/>
          <w:color w:val="333333"/>
          <w:sz w:val="20"/>
          <w:szCs w:val="20"/>
          <w:lang w:val="en-GB" w:eastAsia="en-GB"/>
        </w:rPr>
        <w:t>,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Bobot</w:t>
      </w:r>
      <w:proofErr w:type="spellEnd"/>
      <w:r w:rsidRPr="006B5893">
        <w:rPr>
          <w:rFonts w:ascii="Century Schoolbook" w:eastAsia="Times New Roman" w:hAnsi="Century Schoolbook" w:cs="Times New Roman"/>
          <w:i/>
          <w:sz w:val="20"/>
          <w:szCs w:val="20"/>
          <w:lang w:val="en-GB" w:eastAsia="en-GB"/>
        </w:rPr>
        <w:t xml:space="preserve">, F., </w:t>
      </w:r>
      <w:proofErr w:type="spellStart"/>
      <w:r w:rsidRPr="006B5893">
        <w:rPr>
          <w:rFonts w:ascii="Century Schoolbook" w:eastAsia="Times New Roman" w:hAnsi="Century Schoolbook" w:cs="Times New Roman"/>
          <w:i/>
          <w:sz w:val="20"/>
          <w:szCs w:val="20"/>
          <w:lang w:val="en-GB" w:eastAsia="en-GB"/>
        </w:rPr>
        <w:t>Filliâtre</w:t>
      </w:r>
      <w:proofErr w:type="spellEnd"/>
      <w:r w:rsidRPr="006B5893">
        <w:rPr>
          <w:rFonts w:ascii="Century Schoolbook" w:eastAsia="Times New Roman" w:hAnsi="Century Schoolbook" w:cs="Times New Roman"/>
          <w:i/>
          <w:sz w:val="20"/>
          <w:szCs w:val="20"/>
          <w:lang w:val="en-GB" w:eastAsia="en-GB"/>
        </w:rPr>
        <w:t xml:space="preserve">, J., </w:t>
      </w:r>
      <w:r w:rsidR="004930EA">
        <w:rPr>
          <w:rFonts w:ascii="Century Schoolbook" w:eastAsia="Times New Roman" w:hAnsi="Century Schoolbook" w:cs="Times New Roman"/>
          <w:i/>
          <w:sz w:val="20"/>
          <w:szCs w:val="20"/>
          <w:lang w:val="en-GB" w:eastAsia="en-GB"/>
        </w:rPr>
        <w:t xml:space="preserve">Marché, C. &amp; </w:t>
      </w:r>
      <w:proofErr w:type="spellStart"/>
      <w:r w:rsidR="004930EA">
        <w:rPr>
          <w:rFonts w:ascii="Century Schoolbook" w:eastAsia="Times New Roman" w:hAnsi="Century Schoolbook" w:cs="Times New Roman"/>
          <w:i/>
          <w:sz w:val="20"/>
          <w:szCs w:val="20"/>
          <w:lang w:val="en-GB" w:eastAsia="en-GB"/>
        </w:rPr>
        <w:t>Paskevich</w:t>
      </w:r>
      <w:proofErr w:type="spellEnd"/>
      <w:r w:rsidR="004930EA">
        <w:rPr>
          <w:rFonts w:ascii="Century Schoolbook" w:eastAsia="Times New Roman" w:hAnsi="Century Schoolbook" w:cs="Times New Roman"/>
          <w:i/>
          <w:sz w:val="20"/>
          <w:szCs w:val="20"/>
          <w:lang w:val="en-GB" w:eastAsia="en-GB"/>
        </w:rPr>
        <w:t>,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eastAsia="Times New Roman" w:hAnsi="Century Schoolbook" w:cs="Times New Roman"/>
          <w:i/>
          <w:sz w:val="20"/>
          <w:szCs w:val="20"/>
          <w:lang w:val="en-GB" w:eastAsia="en-GB"/>
        </w:rPr>
        <w:t>Bormer</w:t>
      </w:r>
      <w:proofErr w:type="spellEnd"/>
      <w:r w:rsidRPr="00C317A3">
        <w:rPr>
          <w:rFonts w:ascii="Century Schoolbook" w:eastAsia="Times New Roman" w:hAnsi="Century Schoolbook" w:cs="Times New Roman"/>
          <w:i/>
          <w:sz w:val="20"/>
          <w:szCs w:val="20"/>
          <w:lang w:val="en-GB" w:eastAsia="en-GB"/>
        </w:rPr>
        <w:t>,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hAnsi="Century Schoolbook" w:cs="Helvetica"/>
          <w:i/>
          <w:color w:val="333333"/>
          <w:sz w:val="20"/>
          <w:szCs w:val="20"/>
          <w:shd w:val="clear" w:color="auto" w:fill="F0F0F0"/>
        </w:rPr>
        <w:t>Burdy</w:t>
      </w:r>
      <w:proofErr w:type="spellEnd"/>
      <w:r w:rsidRPr="00C317A3">
        <w:rPr>
          <w:rFonts w:ascii="Century Schoolbook" w:hAnsi="Century Schoolbook" w:cs="Helvetica"/>
          <w:i/>
          <w:color w:val="333333"/>
          <w:sz w:val="20"/>
          <w:szCs w:val="20"/>
          <w:shd w:val="clear" w:color="auto" w:fill="F0F0F0"/>
        </w:rPr>
        <w:t xml:space="preserve">, L., </w:t>
      </w:r>
      <w:proofErr w:type="spellStart"/>
      <w:r w:rsidRPr="00C317A3">
        <w:rPr>
          <w:rFonts w:ascii="Century Schoolbook" w:hAnsi="Century Schoolbook" w:cs="Helvetica"/>
          <w:i/>
          <w:color w:val="333333"/>
          <w:sz w:val="20"/>
          <w:szCs w:val="20"/>
          <w:shd w:val="clear" w:color="auto" w:fill="F0F0F0"/>
        </w:rPr>
        <w:t>Cheon</w:t>
      </w:r>
      <w:proofErr w:type="spellEnd"/>
      <w:r w:rsidRPr="00C317A3">
        <w:rPr>
          <w:rFonts w:ascii="Century Schoolbook" w:hAnsi="Century Schoolbook" w:cs="Helvetica"/>
          <w:i/>
          <w:color w:val="333333"/>
          <w:sz w:val="20"/>
          <w:szCs w:val="20"/>
          <w:shd w:val="clear" w:color="auto" w:fill="F0F0F0"/>
        </w:rPr>
        <w:t xml:space="preserve">, Y., </w:t>
      </w:r>
      <w:proofErr w:type="spellStart"/>
      <w:r w:rsidRPr="00C317A3">
        <w:rPr>
          <w:rFonts w:ascii="Century Schoolbook" w:hAnsi="Century Schoolbook" w:cs="Helvetica"/>
          <w:i/>
          <w:color w:val="333333"/>
          <w:sz w:val="20"/>
          <w:szCs w:val="20"/>
          <w:shd w:val="clear" w:color="auto" w:fill="F0F0F0"/>
        </w:rPr>
        <w:t>Cok</w:t>
      </w:r>
      <w:proofErr w:type="spellEnd"/>
      <w:r w:rsidRPr="00C317A3">
        <w:rPr>
          <w:rFonts w:ascii="Century Schoolbook" w:hAnsi="Century Schoolbook" w:cs="Helvetica"/>
          <w:i/>
          <w:color w:val="333333"/>
          <w:sz w:val="20"/>
          <w:szCs w:val="20"/>
          <w:shd w:val="clear" w:color="auto" w:fill="F0F0F0"/>
        </w:rPr>
        <w:t xml:space="preserve">, D., Ernst, M., </w:t>
      </w:r>
      <w:proofErr w:type="spellStart"/>
      <w:r w:rsidRPr="00C317A3">
        <w:rPr>
          <w:rFonts w:ascii="Century Schoolbook" w:hAnsi="Century Schoolbook" w:cs="Helvetica"/>
          <w:i/>
          <w:color w:val="333333"/>
          <w:sz w:val="20"/>
          <w:szCs w:val="20"/>
          <w:shd w:val="clear" w:color="auto" w:fill="F0F0F0"/>
        </w:rPr>
        <w:t>Kiniry</w:t>
      </w:r>
      <w:proofErr w:type="spellEnd"/>
      <w:r w:rsidRPr="00C317A3">
        <w:rPr>
          <w:rFonts w:ascii="Century Schoolbook" w:hAnsi="Century Schoolbook" w:cs="Helvetica"/>
          <w:i/>
          <w:color w:val="333333"/>
          <w:sz w:val="20"/>
          <w:szCs w:val="20"/>
          <w:shd w:val="clear" w:color="auto" w:fill="F0F0F0"/>
        </w:rPr>
        <w:t xml:space="preserve">, J.R., Leavens, G.T., </w:t>
      </w:r>
      <w:proofErr w:type="spellStart"/>
      <w:r w:rsidRPr="00C317A3">
        <w:rPr>
          <w:rFonts w:ascii="Century Schoolbook" w:hAnsi="Century Schoolbook" w:cs="Helvetica"/>
          <w:i/>
          <w:color w:val="333333"/>
          <w:sz w:val="20"/>
          <w:szCs w:val="20"/>
          <w:shd w:val="clear" w:color="auto" w:fill="F0F0F0"/>
        </w:rPr>
        <w:t>Leino</w:t>
      </w:r>
      <w:proofErr w:type="spellEnd"/>
      <w:r w:rsidRPr="00C317A3">
        <w:rPr>
          <w:rFonts w:ascii="Century Schoolbook" w:hAnsi="Century Schoolbook" w:cs="Helvetica"/>
          <w:i/>
          <w:color w:val="333333"/>
          <w:sz w:val="20"/>
          <w:szCs w:val="20"/>
          <w:shd w:val="clear" w:color="auto" w:fill="F0F0F0"/>
        </w:rPr>
        <w:t xml:space="preserve">,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w:t>
      </w:r>
      <w:proofErr w:type="spellStart"/>
      <w:r w:rsidR="00BD6A7B" w:rsidRPr="006B5893">
        <w:rPr>
          <w:rFonts w:ascii="Century Schoolbook" w:eastAsia="Times New Roman" w:hAnsi="Century Schoolbook" w:cs="Times New Roman"/>
          <w:i/>
          <w:sz w:val="20"/>
          <w:szCs w:val="20"/>
          <w:lang w:val="en-GB" w:eastAsia="en-GB"/>
        </w:rPr>
        <w:t>Mostowski</w:t>
      </w:r>
      <w:proofErr w:type="spellEnd"/>
      <w:r w:rsidR="00BD6A7B" w:rsidRPr="006B5893">
        <w:rPr>
          <w:rFonts w:ascii="Century Schoolbook" w:eastAsia="Times New Roman" w:hAnsi="Century Schoolbook" w:cs="Times New Roman"/>
          <w:i/>
          <w:sz w:val="20"/>
          <w:szCs w:val="20"/>
          <w:lang w:val="en-GB" w:eastAsia="en-GB"/>
        </w:rPr>
        <w:t xml:space="preserve">, W. &amp; </w:t>
      </w:r>
      <w:proofErr w:type="spellStart"/>
      <w:r w:rsidR="00BD6A7B" w:rsidRPr="006B5893">
        <w:rPr>
          <w:rFonts w:ascii="Century Schoolbook" w:eastAsia="Times New Roman" w:hAnsi="Century Schoolbook" w:cs="Times New Roman"/>
          <w:i/>
          <w:sz w:val="20"/>
          <w:szCs w:val="20"/>
          <w:lang w:val="en-GB" w:eastAsia="en-GB"/>
        </w:rPr>
        <w:t>Ulbrich</w:t>
      </w:r>
      <w:proofErr w:type="spellEnd"/>
      <w:r w:rsidR="00BD6A7B" w:rsidRPr="006B5893">
        <w:rPr>
          <w:rFonts w:ascii="Century Schoolbook" w:eastAsia="Times New Roman" w:hAnsi="Century Schoolbook" w:cs="Times New Roman"/>
          <w:i/>
          <w:sz w:val="20"/>
          <w:szCs w:val="20"/>
          <w:lang w:val="en-GB" w:eastAsia="en-GB"/>
        </w:rPr>
        <w:t xml:space="preserve">,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w:t>
      </w:r>
      <w:proofErr w:type="spellStart"/>
      <w:r w:rsidR="00BD6A7B" w:rsidRPr="006B5893">
        <w:rPr>
          <w:rFonts w:ascii="Century Schoolbook" w:eastAsia="Times New Roman" w:hAnsi="Century Schoolbook" w:cs="Times New Roman"/>
          <w:i/>
          <w:sz w:val="20"/>
          <w:szCs w:val="20"/>
          <w:lang w:val="en-GB" w:eastAsia="en-GB"/>
        </w:rPr>
        <w:t>KeY</w:t>
      </w:r>
      <w:proofErr w:type="spellEnd"/>
      <w:r w:rsidR="00BD6A7B" w:rsidRPr="006B5893">
        <w:rPr>
          <w:rFonts w:ascii="Century Schoolbook" w:eastAsia="Times New Roman" w:hAnsi="Century Schoolbook" w:cs="Times New Roman"/>
          <w:i/>
          <w:sz w:val="20"/>
          <w:szCs w:val="20"/>
          <w:lang w:val="en-GB" w:eastAsia="en-GB"/>
        </w:rPr>
        <w:t>",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proofErr w:type="spellStart"/>
      <w:r w:rsidRPr="006B5893">
        <w:rPr>
          <w:rFonts w:ascii="Century Schoolbook" w:hAnsi="Century Schoolbook"/>
          <w:i/>
          <w:spacing w:val="2"/>
          <w:sz w:val="20"/>
          <w:szCs w:val="20"/>
          <w:shd w:val="clear" w:color="auto" w:fill="FCFCFC"/>
          <w:lang w:val="en-GB"/>
        </w:rPr>
        <w:t>Catano</w:t>
      </w:r>
      <w:proofErr w:type="spellEnd"/>
      <w:r w:rsidRPr="006B5893">
        <w:rPr>
          <w:rFonts w:ascii="Century Schoolbook" w:hAnsi="Century Schoolbook"/>
          <w:i/>
          <w:spacing w:val="2"/>
          <w:sz w:val="20"/>
          <w:szCs w:val="20"/>
          <w:shd w:val="clear" w:color="auto" w:fill="FCFCFC"/>
          <w:lang w:val="en-GB"/>
        </w:rPr>
        <w:t xml:space="preserve">,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&amp;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proofErr w:type="spellStart"/>
      <w:r w:rsidRPr="006B5893">
        <w:rPr>
          <w:rFonts w:ascii="Century Schoolbook" w:hAnsi="Century Schoolbook"/>
          <w:i/>
          <w:sz w:val="20"/>
          <w:szCs w:val="20"/>
          <w:lang w:val="en-GB"/>
        </w:rPr>
        <w:t>Cok</w:t>
      </w:r>
      <w:proofErr w:type="spellEnd"/>
      <w:r w:rsidRPr="006B5893">
        <w:rPr>
          <w:rFonts w:ascii="Century Schoolbook" w:hAnsi="Century Schoolbook"/>
          <w:i/>
          <w:sz w:val="20"/>
          <w:szCs w:val="20"/>
          <w:lang w:val="en-GB"/>
        </w:rPr>
        <w:t xml:space="preserve">, D.R., (2016) “Does your software do what is should?” Specification and verification with the Java Modelling Language and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The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proofErr w:type="spellStart"/>
      <w:r w:rsidRPr="006B5893">
        <w:rPr>
          <w:rFonts w:ascii="Century Schoolbook" w:hAnsi="Century Schoolbook" w:cs="Segoe UI"/>
          <w:i/>
          <w:sz w:val="20"/>
          <w:szCs w:val="20"/>
          <w:shd w:val="clear" w:color="auto" w:fill="FFFFFF"/>
          <w:lang w:val="en-GB"/>
        </w:rPr>
        <w:t>Cok</w:t>
      </w:r>
      <w:proofErr w:type="spellEnd"/>
      <w:r w:rsidRPr="006B5893">
        <w:rPr>
          <w:rFonts w:ascii="Century Schoolbook" w:hAnsi="Century Schoolbook" w:cs="Segoe UI"/>
          <w:i/>
          <w:sz w:val="20"/>
          <w:szCs w:val="20"/>
          <w:shd w:val="clear" w:color="auto" w:fill="FFFFFF"/>
          <w:lang w:val="en-GB"/>
        </w:rPr>
        <w:t xml:space="preserve">, D.R., Leavens, G.T., &amp; </w:t>
      </w:r>
      <w:proofErr w:type="spellStart"/>
      <w:r w:rsidRPr="006B5893">
        <w:rPr>
          <w:rFonts w:ascii="Century Schoolbook" w:hAnsi="Century Schoolbook" w:cs="Segoe UI"/>
          <w:i/>
          <w:sz w:val="20"/>
          <w:szCs w:val="20"/>
          <w:shd w:val="clear" w:color="auto" w:fill="FFFFFF"/>
          <w:lang w:val="en-GB"/>
        </w:rPr>
        <w:t>Ulbrich</w:t>
      </w:r>
      <w:proofErr w:type="spellEnd"/>
      <w:r w:rsidRPr="006B5893">
        <w:rPr>
          <w:rFonts w:ascii="Century Schoolbook" w:hAnsi="Century Schoolbook" w:cs="Segoe UI"/>
          <w:i/>
          <w:sz w:val="20"/>
          <w:szCs w:val="20"/>
          <w:shd w:val="clear" w:color="auto" w:fill="FFFFFF"/>
          <w:lang w:val="en-GB"/>
        </w:rPr>
        <w:t>,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w:t>
      </w:r>
      <w:proofErr w:type="spellStart"/>
      <w:r w:rsidRPr="00D4224E">
        <w:rPr>
          <w:rFonts w:ascii="Century Schoolbook" w:eastAsia="Times New Roman" w:hAnsi="Century Schoolbook" w:cs="Helvetica"/>
          <w:i/>
          <w:color w:val="333333"/>
          <w:sz w:val="20"/>
          <w:szCs w:val="20"/>
          <w:lang w:val="en-GB" w:eastAsia="en-GB"/>
        </w:rPr>
        <w:t>Fioravanti</w:t>
      </w:r>
      <w:proofErr w:type="spellEnd"/>
      <w:r w:rsidRPr="00D4224E">
        <w:rPr>
          <w:rFonts w:ascii="Century Schoolbook" w:eastAsia="Times New Roman" w:hAnsi="Century Schoolbook" w:cs="Helvetica"/>
          <w:i/>
          <w:color w:val="333333"/>
          <w:sz w:val="20"/>
          <w:szCs w:val="20"/>
          <w:lang w:val="en-GB" w:eastAsia="en-GB"/>
        </w:rPr>
        <w:t xml:space="preserve">, F., </w:t>
      </w:r>
      <w:proofErr w:type="spellStart"/>
      <w:r w:rsidRPr="00D4224E">
        <w:rPr>
          <w:rFonts w:ascii="Century Schoolbook" w:eastAsia="Times New Roman" w:hAnsi="Century Schoolbook" w:cs="Helvetica"/>
          <w:i/>
          <w:color w:val="333333"/>
          <w:sz w:val="20"/>
          <w:szCs w:val="20"/>
          <w:lang w:val="en-GB" w:eastAsia="en-GB"/>
        </w:rPr>
        <w:t>Pettorossi</w:t>
      </w:r>
      <w:proofErr w:type="spellEnd"/>
      <w:r w:rsidRPr="00D4224E">
        <w:rPr>
          <w:rFonts w:ascii="Century Schoolbook" w:eastAsia="Times New Roman" w:hAnsi="Century Schoolbook" w:cs="Helvetica"/>
          <w:i/>
          <w:color w:val="333333"/>
          <w:sz w:val="20"/>
          <w:szCs w:val="20"/>
          <w:lang w:val="en-GB" w:eastAsia="en-GB"/>
        </w:rPr>
        <w:t xml:space="preserve">, A. &amp; </w:t>
      </w:r>
      <w:proofErr w:type="spellStart"/>
      <w:r w:rsidRPr="00D4224E">
        <w:rPr>
          <w:rFonts w:ascii="Century Schoolbook" w:eastAsia="Times New Roman" w:hAnsi="Century Schoolbook" w:cs="Helvetica"/>
          <w:i/>
          <w:color w:val="333333"/>
          <w:sz w:val="20"/>
          <w:szCs w:val="20"/>
          <w:lang w:val="en-GB" w:eastAsia="en-GB"/>
        </w:rPr>
        <w:t>Proietti</w:t>
      </w:r>
      <w:proofErr w:type="spellEnd"/>
      <w:r w:rsidRPr="00D4224E">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de </w:t>
      </w:r>
      <w:proofErr w:type="spellStart"/>
      <w:r w:rsidRPr="006B5893">
        <w:rPr>
          <w:rFonts w:ascii="Century Schoolbook" w:eastAsia="Times New Roman" w:hAnsi="Century Schoolbook" w:cs="Times New Roman"/>
          <w:i/>
          <w:sz w:val="20"/>
          <w:szCs w:val="20"/>
          <w:lang w:val="en-GB" w:eastAsia="en-GB"/>
        </w:rPr>
        <w:t>Gouw</w:t>
      </w:r>
      <w:proofErr w:type="spellEnd"/>
      <w:r w:rsidRPr="006B5893">
        <w:rPr>
          <w:rFonts w:ascii="Century Schoolbook" w:eastAsia="Times New Roman" w:hAnsi="Century Schoolbook" w:cs="Times New Roman"/>
          <w:i/>
          <w:sz w:val="20"/>
          <w:szCs w:val="20"/>
          <w:lang w:val="en-GB" w:eastAsia="en-GB"/>
        </w:rPr>
        <w:t xml:space="preserve">, S., de Boer, F., </w:t>
      </w: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&amp; </w:t>
      </w:r>
      <w:proofErr w:type="spellStart"/>
      <w:r w:rsidRPr="006B5893">
        <w:rPr>
          <w:rFonts w:ascii="Century Schoolbook" w:eastAsia="Times New Roman" w:hAnsi="Century Schoolbook" w:cs="Times New Roman"/>
          <w:i/>
          <w:sz w:val="20"/>
          <w:szCs w:val="20"/>
          <w:lang w:val="en-GB" w:eastAsia="en-GB"/>
        </w:rPr>
        <w:t>Bubel</w:t>
      </w:r>
      <w:proofErr w:type="spellEnd"/>
      <w:r w:rsidRPr="006B5893">
        <w:rPr>
          <w:rFonts w:ascii="Century Schoolbook" w:eastAsia="Times New Roman" w:hAnsi="Century Schoolbook" w:cs="Times New Roman"/>
          <w:i/>
          <w:sz w:val="20"/>
          <w:szCs w:val="20"/>
          <w:lang w:val="en-GB" w:eastAsia="en-GB"/>
        </w:rPr>
        <w:t>,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 xml:space="preserve">Software &amp; Systems </w:t>
      </w:r>
      <w:proofErr w:type="spellStart"/>
      <w:r w:rsidRPr="006B5893">
        <w:rPr>
          <w:rFonts w:ascii="Century Schoolbook" w:eastAsia="Times New Roman" w:hAnsi="Century Schoolbook" w:cs="Times New Roman"/>
          <w:i/>
          <w:iCs/>
          <w:sz w:val="20"/>
          <w:szCs w:val="20"/>
          <w:lang w:val="en-GB" w:eastAsia="en-GB"/>
        </w:rPr>
        <w:t>Modeling</w:t>
      </w:r>
      <w:proofErr w:type="spellEnd"/>
      <w:r w:rsidRPr="006B5893">
        <w:rPr>
          <w:rFonts w:ascii="Century Schoolbook" w:eastAsia="Times New Roman" w:hAnsi="Century Schoolbook" w:cs="Times New Roman"/>
          <w:i/>
          <w:iCs/>
          <w:sz w:val="20"/>
          <w:szCs w:val="20"/>
          <w:lang w:val="en-GB" w:eastAsia="en-GB"/>
        </w:rPr>
        <w:t>,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w:t>
      </w:r>
      <w:proofErr w:type="spellStart"/>
      <w:r w:rsidRPr="003E2692">
        <w:rPr>
          <w:rFonts w:ascii="Century Schoolbook" w:eastAsia="Times New Roman" w:hAnsi="Century Schoolbook" w:cs="Helvetica"/>
          <w:i/>
          <w:color w:val="333333"/>
          <w:sz w:val="20"/>
          <w:szCs w:val="20"/>
          <w:lang w:val="en-GB" w:eastAsia="en-GB"/>
        </w:rPr>
        <w:t>Bjørner</w:t>
      </w:r>
      <w:proofErr w:type="spellEnd"/>
      <w:r w:rsidRPr="003E2692">
        <w:rPr>
          <w:rFonts w:ascii="Century Schoolbook" w:eastAsia="Times New Roman" w:hAnsi="Century Schoolbook" w:cs="Helvetica"/>
          <w:i/>
          <w:color w:val="333333"/>
          <w:sz w:val="20"/>
          <w:szCs w:val="20"/>
          <w:lang w:val="en-GB" w:eastAsia="en-GB"/>
        </w:rPr>
        <w:t xml:space="preserve">,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Java </w:t>
      </w:r>
      <w:proofErr w:type="spellStart"/>
      <w:r w:rsidRPr="006B5893">
        <w:rPr>
          <w:rFonts w:ascii="Century Schoolbook" w:hAnsi="Century Schoolbook" w:cs="Segoe UI"/>
          <w:bCs/>
          <w:iCs w:val="0"/>
          <w:color w:val="auto"/>
          <w:sz w:val="20"/>
          <w:szCs w:val="20"/>
          <w:lang w:val="en-GB"/>
        </w:rPr>
        <w:t>Modeling</w:t>
      </w:r>
      <w:proofErr w:type="spellEnd"/>
      <w:r w:rsidRPr="006B5893">
        <w:rPr>
          <w:rFonts w:ascii="Century Schoolbook" w:hAnsi="Century Schoolbook" w:cs="Segoe UI"/>
          <w:bCs/>
          <w:iCs w:val="0"/>
          <w:color w:val="auto"/>
          <w:sz w:val="20"/>
          <w:szCs w:val="20"/>
          <w:lang w:val="en-GB"/>
        </w:rPr>
        <w:t xml:space="preserve">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 xml:space="preserve">rification, </w:t>
      </w:r>
      <w:proofErr w:type="spellStart"/>
      <w:r w:rsidR="00C832F5">
        <w:rPr>
          <w:rFonts w:ascii="Century Schoolbook" w:hAnsi="Century Schoolbook" w:cs="URWPalladioL-Bold"/>
          <w:bCs/>
          <w:i/>
          <w:sz w:val="20"/>
          <w:szCs w:val="20"/>
          <w:lang w:val="en-GB"/>
        </w:rPr>
        <w:t>Maynooth</w:t>
      </w:r>
      <w:proofErr w:type="spellEnd"/>
      <w:r w:rsidR="00C832F5">
        <w:rPr>
          <w:rFonts w:ascii="Century Schoolbook" w:hAnsi="Century Schoolbook" w:cs="URWPalladioL-Bold"/>
          <w:bCs/>
          <w:i/>
          <w:sz w:val="20"/>
          <w:szCs w:val="20"/>
          <w:lang w:val="en-GB"/>
        </w:rPr>
        <w:t xml:space="preserve">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612C49">
        <w:rPr>
          <w:rFonts w:ascii="Century Schoolbook" w:eastAsia="Times New Roman" w:hAnsi="Century Schoolbook" w:cs="Helvetica"/>
          <w:i/>
          <w:color w:val="333333"/>
          <w:sz w:val="20"/>
          <w:szCs w:val="20"/>
          <w:lang w:val="en-GB" w:eastAsia="en-GB"/>
        </w:rPr>
        <w:t>Felleisen</w:t>
      </w:r>
      <w:proofErr w:type="spellEnd"/>
      <w:r w:rsidRPr="00612C49">
        <w:rPr>
          <w:rFonts w:ascii="Century Schoolbook" w:eastAsia="Times New Roman" w:hAnsi="Century Schoolbook" w:cs="Helvetica"/>
          <w:i/>
          <w:color w:val="333333"/>
          <w:sz w:val="20"/>
          <w:szCs w:val="20"/>
          <w:lang w:val="en-GB" w:eastAsia="en-GB"/>
        </w:rPr>
        <w:t xml:space="preserve">, M., Gardner, P. &amp; </w:t>
      </w:r>
      <w:proofErr w:type="spellStart"/>
      <w:r w:rsidRPr="00612C49">
        <w:rPr>
          <w:rFonts w:ascii="Century Schoolbook" w:eastAsia="Times New Roman" w:hAnsi="Century Schoolbook" w:cs="Helvetica"/>
          <w:i/>
          <w:color w:val="333333"/>
          <w:sz w:val="20"/>
          <w:szCs w:val="20"/>
          <w:lang w:val="en-GB" w:eastAsia="en-GB"/>
        </w:rPr>
        <w:t>SpringerLink</w:t>
      </w:r>
      <w:proofErr w:type="spellEnd"/>
      <w:r w:rsidRPr="00612C49">
        <w:rPr>
          <w:rFonts w:ascii="Century Schoolbook" w:eastAsia="Times New Roman" w:hAnsi="Century Schoolbook" w:cs="Helvetica"/>
          <w:i/>
          <w:color w:val="333333"/>
          <w:sz w:val="20"/>
          <w:szCs w:val="20"/>
          <w:lang w:val="en-GB" w:eastAsia="en-GB"/>
        </w:rPr>
        <w:t xml:space="preserve">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FF31C4">
        <w:rPr>
          <w:rFonts w:ascii="Century Schoolbook" w:eastAsia="Times New Roman" w:hAnsi="Century Schoolbook" w:cs="Helvetica"/>
          <w:i/>
          <w:color w:val="333333"/>
          <w:sz w:val="20"/>
          <w:szCs w:val="20"/>
          <w:lang w:val="en-GB" w:eastAsia="en-GB"/>
        </w:rPr>
        <w:t>Filliâtre</w:t>
      </w:r>
      <w:proofErr w:type="spellEnd"/>
      <w:r w:rsidRPr="00FF31C4">
        <w:rPr>
          <w:rFonts w:ascii="Century Schoolbook" w:eastAsia="Times New Roman" w:hAnsi="Century Schoolbook" w:cs="Helvetica"/>
          <w:i/>
          <w:color w:val="333333"/>
          <w:sz w:val="20"/>
          <w:szCs w:val="20"/>
          <w:lang w:val="en-GB" w:eastAsia="en-GB"/>
        </w:rPr>
        <w:t xml:space="preserv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Furia</w:t>
      </w:r>
      <w:proofErr w:type="spellEnd"/>
      <w:r w:rsidRPr="006B5893">
        <w:rPr>
          <w:rFonts w:ascii="Century Schoolbook" w:eastAsia="Times New Roman" w:hAnsi="Century Schoolbook" w:cs="Times New Roman"/>
          <w:i/>
          <w:sz w:val="20"/>
          <w:szCs w:val="20"/>
          <w:lang w:val="en-GB" w:eastAsia="en-GB"/>
        </w:rPr>
        <w:t xml:space="preserve">, C.A., Meyer, B. &amp; </w:t>
      </w:r>
      <w:proofErr w:type="spellStart"/>
      <w:r w:rsidRPr="006B5893">
        <w:rPr>
          <w:rFonts w:ascii="Century Schoolbook" w:eastAsia="Times New Roman" w:hAnsi="Century Schoolbook" w:cs="Times New Roman"/>
          <w:i/>
          <w:sz w:val="20"/>
          <w:szCs w:val="20"/>
          <w:lang w:val="en-GB" w:eastAsia="en-GB"/>
        </w:rPr>
        <w:t>Velder</w:t>
      </w:r>
      <w:proofErr w:type="spellEnd"/>
      <w:r w:rsidRPr="006B5893">
        <w:rPr>
          <w:rFonts w:ascii="Century Schoolbook" w:eastAsia="Times New Roman" w:hAnsi="Century Schoolbook" w:cs="Times New Roman"/>
          <w:i/>
          <w:sz w:val="20"/>
          <w:szCs w:val="20"/>
          <w:lang w:val="en-GB" w:eastAsia="en-GB"/>
        </w:rPr>
        <w:t>,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proofErr w:type="spellStart"/>
      <w:r w:rsidRPr="00F66B47">
        <w:rPr>
          <w:rFonts w:ascii="Century Schoolbook" w:hAnsi="Century Schoolbook"/>
          <w:i/>
          <w:sz w:val="20"/>
        </w:rPr>
        <w:t>Ganzinger</w:t>
      </w:r>
      <w:proofErr w:type="spellEnd"/>
      <w:r w:rsidRPr="00F66B47">
        <w:rPr>
          <w:rFonts w:ascii="Century Schoolbook" w:hAnsi="Century Schoolbook"/>
          <w:i/>
          <w:sz w:val="20"/>
        </w:rPr>
        <w:t xml:space="preserve"> H., Hagen G., </w:t>
      </w:r>
      <w:proofErr w:type="spellStart"/>
      <w:r w:rsidRPr="00F66B47">
        <w:rPr>
          <w:rFonts w:ascii="Century Schoolbook" w:hAnsi="Century Schoolbook"/>
          <w:i/>
          <w:sz w:val="20"/>
        </w:rPr>
        <w:t>Nieuwenhuis</w:t>
      </w:r>
      <w:proofErr w:type="spellEnd"/>
      <w:r w:rsidRPr="00F66B47">
        <w:rPr>
          <w:rFonts w:ascii="Century Schoolbook" w:hAnsi="Century Schoolbook"/>
          <w:i/>
          <w:sz w:val="20"/>
        </w:rPr>
        <w:t xml:space="preserve"> R., </w:t>
      </w:r>
      <w:proofErr w:type="spellStart"/>
      <w:r w:rsidRPr="00F66B47">
        <w:rPr>
          <w:rFonts w:ascii="Century Schoolbook" w:hAnsi="Century Schoolbook"/>
          <w:i/>
          <w:sz w:val="20"/>
        </w:rPr>
        <w:t>Oliveras</w:t>
      </w:r>
      <w:proofErr w:type="spellEnd"/>
      <w:r w:rsidRPr="00F66B47">
        <w:rPr>
          <w:rFonts w:ascii="Century Schoolbook" w:hAnsi="Century Schoolbook"/>
          <w:i/>
          <w:sz w:val="20"/>
        </w:rPr>
        <w:t xml:space="preserve"> A., </w:t>
      </w:r>
      <w:proofErr w:type="spellStart"/>
      <w:r w:rsidRPr="00F66B47">
        <w:rPr>
          <w:rFonts w:ascii="Century Schoolbook" w:hAnsi="Century Schoolbook"/>
          <w:i/>
          <w:sz w:val="20"/>
        </w:rPr>
        <w:t>Tinelli</w:t>
      </w:r>
      <w:proofErr w:type="spellEnd"/>
      <w:r w:rsidRPr="00F66B47">
        <w:rPr>
          <w:rFonts w:ascii="Century Schoolbook" w:hAnsi="Century Schoolbook"/>
          <w:i/>
          <w:sz w:val="20"/>
        </w:rPr>
        <w:t xml:space="preserve"> C., (2004) DPLL(T): fast decision procedures, in: R. </w:t>
      </w:r>
      <w:proofErr w:type="spellStart"/>
      <w:r w:rsidRPr="00F66B47">
        <w:rPr>
          <w:rFonts w:ascii="Century Schoolbook" w:hAnsi="Century Schoolbook"/>
          <w:i/>
          <w:sz w:val="20"/>
        </w:rPr>
        <w:t>Alur</w:t>
      </w:r>
      <w:proofErr w:type="spellEnd"/>
      <w:r w:rsidRPr="00F66B47">
        <w:rPr>
          <w:rFonts w:ascii="Century Schoolbook" w:hAnsi="Century Schoolbook"/>
          <w:i/>
          <w:sz w:val="20"/>
        </w:rPr>
        <w:t xml:space="preserve">, D. </w:t>
      </w:r>
      <w:proofErr w:type="spellStart"/>
      <w:r w:rsidRPr="00F66B47">
        <w:rPr>
          <w:rFonts w:ascii="Century Schoolbook" w:hAnsi="Century Schoolbook"/>
          <w:i/>
          <w:sz w:val="20"/>
        </w:rPr>
        <w:t>Peled</w:t>
      </w:r>
      <w:proofErr w:type="spellEnd"/>
      <w:r w:rsidRPr="00F66B47">
        <w:rPr>
          <w:rFonts w:ascii="Century Schoolbook" w:hAnsi="Century Schoolbook"/>
          <w:i/>
          <w:sz w:val="20"/>
        </w:rPr>
        <w:t xml:space="preserve">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Giacobazzi</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Pr="006B5893">
        <w:rPr>
          <w:rFonts w:ascii="Century Schoolbook" w:eastAsia="Times New Roman" w:hAnsi="Century Schoolbook" w:cs="Times New Roman"/>
          <w:i/>
          <w:sz w:val="20"/>
          <w:szCs w:val="20"/>
          <w:lang w:val="en-GB" w:eastAsia="en-GB"/>
        </w:rPr>
        <w:t>Berdine</w:t>
      </w:r>
      <w:proofErr w:type="spellEnd"/>
      <w:r w:rsidRPr="006B5893">
        <w:rPr>
          <w:rFonts w:ascii="Century Schoolbook" w:eastAsia="Times New Roman" w:hAnsi="Century Schoolbook" w:cs="Times New Roman"/>
          <w:i/>
          <w:sz w:val="20"/>
          <w:szCs w:val="20"/>
          <w:lang w:val="en-GB" w:eastAsia="en-GB"/>
        </w:rPr>
        <w:t>,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Groslambert</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Julliand</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Marché, C., </w:t>
      </w:r>
      <w:proofErr w:type="spellStart"/>
      <w:r w:rsidRPr="006B5893">
        <w:rPr>
          <w:rFonts w:ascii="Century Schoolbook" w:eastAsia="Times New Roman" w:hAnsi="Century Schoolbook" w:cs="Times New Roman"/>
          <w:i/>
          <w:sz w:val="20"/>
          <w:szCs w:val="20"/>
          <w:lang w:val="en-GB" w:eastAsia="en-GB"/>
        </w:rPr>
        <w:t>Tushkanova</w:t>
      </w:r>
      <w:proofErr w:type="spellEnd"/>
      <w:r w:rsidRPr="006B5893">
        <w:rPr>
          <w:rFonts w:ascii="Century Schoolbook" w:eastAsia="Times New Roman" w:hAnsi="Century Schoolbook" w:cs="Times New Roman"/>
          <w:i/>
          <w:sz w:val="20"/>
          <w:szCs w:val="20"/>
          <w:lang w:val="en-GB" w:eastAsia="en-GB"/>
        </w:rPr>
        <w:t xml:space="preserve">, E.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w:t>
      </w:r>
      <w:proofErr w:type="spellStart"/>
      <w:r w:rsidRPr="006B5893">
        <w:rPr>
          <w:rFonts w:ascii="Century Schoolbook" w:eastAsia="Times New Roman" w:hAnsi="Century Schoolbook" w:cs="Times New Roman"/>
          <w:i/>
          <w:sz w:val="20"/>
          <w:szCs w:val="20"/>
          <w:lang w:val="en-GB" w:eastAsia="en-GB"/>
        </w:rPr>
        <w:t>Klebanov</w:t>
      </w:r>
      <w:proofErr w:type="spellEnd"/>
      <w:r w:rsidRPr="006B5893">
        <w:rPr>
          <w:rFonts w:ascii="Century Schoolbook" w:eastAsia="Times New Roman" w:hAnsi="Century Schoolbook" w:cs="Times New Roman"/>
          <w:i/>
          <w:sz w:val="20"/>
          <w:szCs w:val="20"/>
          <w:lang w:val="en-GB" w:eastAsia="en-GB"/>
        </w:rPr>
        <w:t xml:space="preserve">,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Jacobs, B.,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2015, "Solving the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challenges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Kandziora</w:t>
      </w:r>
      <w:proofErr w:type="spellEnd"/>
      <w:r w:rsidRPr="006B5893">
        <w:rPr>
          <w:rFonts w:ascii="Century Schoolbook" w:eastAsia="Times New Roman" w:hAnsi="Century Schoolbook" w:cs="Times New Roman"/>
          <w:i/>
          <w:sz w:val="20"/>
          <w:szCs w:val="20"/>
          <w:lang w:val="en-GB" w:eastAsia="en-GB"/>
        </w:rPr>
        <w:t xml:space="preserve">, J., Huisman, M., </w:t>
      </w:r>
      <w:proofErr w:type="spellStart"/>
      <w:r w:rsidRPr="006B5893">
        <w:rPr>
          <w:rFonts w:ascii="Century Schoolbook" w:eastAsia="Times New Roman" w:hAnsi="Century Schoolbook" w:cs="Times New Roman"/>
          <w:i/>
          <w:sz w:val="20"/>
          <w:szCs w:val="20"/>
          <w:lang w:val="en-GB" w:eastAsia="en-GB"/>
        </w:rPr>
        <w:t>Bockisch</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Zaharieva-Stojanovski</w:t>
      </w:r>
      <w:proofErr w:type="spellEnd"/>
      <w:r w:rsidRPr="006B5893">
        <w:rPr>
          <w:rFonts w:ascii="Century Schoolbook" w:eastAsia="Times New Roman" w:hAnsi="Century Schoolbook" w:cs="Times New Roman"/>
          <w:i/>
          <w:sz w:val="20"/>
          <w:szCs w:val="20"/>
          <w:lang w:val="en-GB" w:eastAsia="en-GB"/>
        </w:rPr>
        <w:t xml:space="preserve">,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18344C">
        <w:rPr>
          <w:rFonts w:ascii="Century Schoolbook" w:eastAsia="Times New Roman" w:hAnsi="Century Schoolbook" w:cs="Helvetica"/>
          <w:i/>
          <w:color w:val="333333"/>
          <w:sz w:val="20"/>
          <w:szCs w:val="20"/>
          <w:lang w:val="en-GB" w:eastAsia="en-GB"/>
        </w:rPr>
        <w:t>Kassios</w:t>
      </w:r>
      <w:proofErr w:type="spellEnd"/>
      <w:r w:rsidRPr="0018344C">
        <w:rPr>
          <w:rFonts w:ascii="Century Schoolbook" w:eastAsia="Times New Roman" w:hAnsi="Century Schoolbook" w:cs="Helvetica"/>
          <w:i/>
          <w:color w:val="333333"/>
          <w:sz w:val="20"/>
          <w:szCs w:val="20"/>
          <w:lang w:val="en-GB" w:eastAsia="en-GB"/>
        </w:rPr>
        <w:t xml:space="preserve">, I.T., Müller, P. &amp; </w:t>
      </w:r>
      <w:proofErr w:type="spellStart"/>
      <w:r w:rsidRPr="0018344C">
        <w:rPr>
          <w:rFonts w:ascii="Century Schoolbook" w:eastAsia="Times New Roman" w:hAnsi="Century Schoolbook" w:cs="Helvetica"/>
          <w:i/>
          <w:color w:val="333333"/>
          <w:sz w:val="20"/>
          <w:szCs w:val="20"/>
          <w:lang w:val="en-GB" w:eastAsia="en-GB"/>
        </w:rPr>
        <w:t>Schwerhoff</w:t>
      </w:r>
      <w:proofErr w:type="spellEnd"/>
      <w:r w:rsidRPr="0018344C">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w:t>
      </w:r>
      <w:proofErr w:type="spellStart"/>
      <w:r w:rsidRPr="006B5893">
        <w:rPr>
          <w:rFonts w:ascii="Century Schoolbook" w:hAnsi="Century Schoolbook" w:cs="Segoe UI"/>
          <w:bCs/>
          <w:iCs w:val="0"/>
          <w:color w:val="auto"/>
          <w:sz w:val="20"/>
          <w:szCs w:val="20"/>
          <w:lang w:val="en-GB"/>
        </w:rPr>
        <w:t>KeY</w:t>
      </w:r>
      <w:proofErr w:type="spellEnd"/>
      <w:r w:rsidRPr="006B5893">
        <w:rPr>
          <w:rFonts w:ascii="Century Schoolbook" w:hAnsi="Century Schoolbook" w:cs="Segoe UI"/>
          <w:bCs/>
          <w:iCs w:val="0"/>
          <w:color w:val="auto"/>
          <w:sz w:val="20"/>
          <w:szCs w:val="20"/>
          <w:lang w:val="en-GB"/>
        </w:rPr>
        <w:t xml:space="preserve">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Morkan</w:t>
      </w:r>
      <w:proofErr w:type="spellEnd"/>
      <w:r w:rsidRPr="006B5893">
        <w:rPr>
          <w:rFonts w:ascii="Century Schoolbook" w:eastAsia="Times New Roman" w:hAnsi="Century Schoolbook" w:cs="Times New Roman"/>
          <w:i/>
          <w:sz w:val="20"/>
          <w:szCs w:val="20"/>
          <w:lang w:val="en-GB" w:eastAsia="en-GB"/>
        </w:rPr>
        <w:t xml:space="preserve">, A. &amp; </w:t>
      </w:r>
      <w:proofErr w:type="spellStart"/>
      <w:r w:rsidRPr="006B5893">
        <w:rPr>
          <w:rFonts w:ascii="Century Schoolbook" w:eastAsia="Times New Roman" w:hAnsi="Century Schoolbook" w:cs="Times New Roman"/>
          <w:i/>
          <w:sz w:val="20"/>
          <w:szCs w:val="20"/>
          <w:lang w:val="en-GB" w:eastAsia="en-GB"/>
        </w:rPr>
        <w:t>Denby</w:t>
      </w:r>
      <w:proofErr w:type="spellEnd"/>
      <w:r w:rsidRPr="006B5893">
        <w:rPr>
          <w:rFonts w:ascii="Century Schoolbook" w:eastAsia="Times New Roman" w:hAnsi="Century Schoolbook" w:cs="Times New Roman"/>
          <w:i/>
          <w:sz w:val="20"/>
          <w:szCs w:val="20"/>
          <w:lang w:val="en-GB" w:eastAsia="en-GB"/>
        </w:rPr>
        <w:t>,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 xml:space="preserve">Leavens, G.T., &amp; </w:t>
      </w:r>
      <w:proofErr w:type="spellStart"/>
      <w:r w:rsidRPr="006B5893">
        <w:rPr>
          <w:rFonts w:ascii="Century Schoolbook" w:hAnsi="Century Schoolbook" w:cs="Segoe UI"/>
          <w:i/>
          <w:sz w:val="20"/>
          <w:szCs w:val="20"/>
          <w:shd w:val="clear" w:color="auto" w:fill="FFFFFF"/>
          <w:lang w:val="en-GB"/>
        </w:rPr>
        <w:t>Cheon</w:t>
      </w:r>
      <w:proofErr w:type="spellEnd"/>
      <w:r w:rsidRPr="006B5893">
        <w:rPr>
          <w:rFonts w:ascii="Century Schoolbook" w:hAnsi="Century Schoolbook" w:cs="Segoe UI"/>
          <w:i/>
          <w:sz w:val="20"/>
          <w:szCs w:val="20"/>
          <w:shd w:val="clear" w:color="auto" w:fill="FFFFFF"/>
          <w:lang w:val="en-GB"/>
        </w:rPr>
        <w:t>,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5568ED">
        <w:rPr>
          <w:rFonts w:ascii="Century Schoolbook" w:eastAsia="Times New Roman" w:hAnsi="Century Schoolbook" w:cs="Helvetica"/>
          <w:i/>
          <w:color w:val="333333"/>
          <w:sz w:val="20"/>
          <w:szCs w:val="20"/>
          <w:lang w:val="en-GB" w:eastAsia="en-GB"/>
        </w:rPr>
        <w:t>Kuhtz</w:t>
      </w:r>
      <w:proofErr w:type="spellEnd"/>
      <w:r w:rsidRPr="005568ED">
        <w:rPr>
          <w:rFonts w:ascii="Century Schoolbook" w:eastAsia="Times New Roman" w:hAnsi="Century Schoolbook" w:cs="Helvetica"/>
          <w:i/>
          <w:color w:val="333333"/>
          <w:sz w:val="20"/>
          <w:szCs w:val="20"/>
          <w:lang w:val="en-GB" w:eastAsia="en-GB"/>
        </w:rPr>
        <w:t xml:space="preserve">, L. &amp; </w:t>
      </w:r>
      <w:proofErr w:type="spellStart"/>
      <w:r w:rsidRPr="005568ED">
        <w:rPr>
          <w:rFonts w:ascii="Century Schoolbook" w:eastAsia="Times New Roman" w:hAnsi="Century Schoolbook" w:cs="Helvetica"/>
          <w:i/>
          <w:color w:val="333333"/>
          <w:sz w:val="20"/>
          <w:szCs w:val="20"/>
          <w:lang w:val="en-GB" w:eastAsia="en-GB"/>
        </w:rPr>
        <w:t>Finkbeiner</w:t>
      </w:r>
      <w:proofErr w:type="spellEnd"/>
      <w:r w:rsidRPr="005568ED">
        <w:rPr>
          <w:rFonts w:ascii="Century Schoolbook" w:eastAsia="Times New Roman" w:hAnsi="Century Schoolbook" w:cs="Helvetica"/>
          <w:i/>
          <w:color w:val="333333"/>
          <w:sz w:val="20"/>
          <w:szCs w:val="20"/>
          <w:lang w:val="en-GB" w:eastAsia="en-GB"/>
        </w:rPr>
        <w:t xml:space="preserve">,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xml:space="preserve">, "Weak </w:t>
      </w:r>
      <w:proofErr w:type="spellStart"/>
      <w:r w:rsidRPr="005568ED">
        <w:rPr>
          <w:rFonts w:ascii="Century Schoolbook" w:eastAsia="Times New Roman" w:hAnsi="Century Schoolbook" w:cs="Helvetica"/>
          <w:i/>
          <w:color w:val="333333"/>
          <w:sz w:val="20"/>
          <w:szCs w:val="20"/>
          <w:lang w:val="en-GB" w:eastAsia="en-GB"/>
        </w:rPr>
        <w:t>Kripke</w:t>
      </w:r>
      <w:proofErr w:type="spellEnd"/>
      <w:r w:rsidRPr="005568ED">
        <w:rPr>
          <w:rFonts w:ascii="Century Schoolbook" w:eastAsia="Times New Roman" w:hAnsi="Century Schoolbook" w:cs="Helvetica"/>
          <w:i/>
          <w:color w:val="333333"/>
          <w:sz w:val="20"/>
          <w:szCs w:val="20"/>
          <w:lang w:val="en-GB" w:eastAsia="en-GB"/>
        </w:rPr>
        <w:t xml:space="preserv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w:t>
      </w:r>
      <w:proofErr w:type="spellStart"/>
      <w:r w:rsidRPr="00915ECB">
        <w:rPr>
          <w:rFonts w:ascii="Century Schoolbook" w:eastAsia="Times New Roman" w:hAnsi="Century Schoolbook" w:cs="Helvetica"/>
          <w:i/>
          <w:color w:val="333333"/>
          <w:sz w:val="20"/>
          <w:szCs w:val="20"/>
          <w:lang w:val="en-GB" w:eastAsia="en-GB"/>
        </w:rPr>
        <w:t>Cheon</w:t>
      </w:r>
      <w:proofErr w:type="spellEnd"/>
      <w:r w:rsidRPr="00915ECB">
        <w:rPr>
          <w:rFonts w:ascii="Century Schoolbook" w:eastAsia="Times New Roman" w:hAnsi="Century Schoolbook" w:cs="Helvetica"/>
          <w:i/>
          <w:color w:val="333333"/>
          <w:sz w:val="20"/>
          <w:szCs w:val="20"/>
          <w:lang w:val="en-GB" w:eastAsia="en-GB"/>
        </w:rPr>
        <w:t xml:space="preserve">, Y., Clifton, C., Ruby, C. &amp; </w:t>
      </w:r>
      <w:proofErr w:type="spellStart"/>
      <w:r w:rsidRPr="00915ECB">
        <w:rPr>
          <w:rFonts w:ascii="Century Schoolbook" w:eastAsia="Times New Roman" w:hAnsi="Century Schoolbook" w:cs="Helvetica"/>
          <w:i/>
          <w:color w:val="333333"/>
          <w:sz w:val="20"/>
          <w:szCs w:val="20"/>
          <w:lang w:val="en-GB" w:eastAsia="en-GB"/>
        </w:rPr>
        <w:t>Cok</w:t>
      </w:r>
      <w:proofErr w:type="spellEnd"/>
      <w:r w:rsidRPr="00915ECB">
        <w:rPr>
          <w:rFonts w:ascii="Century Schoolbook" w:eastAsia="Times New Roman" w:hAnsi="Century Schoolbook" w:cs="Helvetica"/>
          <w:i/>
          <w:color w:val="333333"/>
          <w:sz w:val="20"/>
          <w:szCs w:val="20"/>
          <w:lang w:val="en-GB" w:eastAsia="en-GB"/>
        </w:rPr>
        <w:t xml:space="preserve">,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 xml:space="preserve">T., Poll, E., Clifton, C., </w:t>
      </w:r>
      <w:proofErr w:type="spellStart"/>
      <w:r w:rsidR="00DE5C2E">
        <w:rPr>
          <w:rFonts w:ascii="Century Schoolbook" w:eastAsia="Times New Roman" w:hAnsi="Century Schoolbook" w:cs="Helvetica"/>
          <w:i/>
          <w:color w:val="333333"/>
          <w:sz w:val="20"/>
          <w:szCs w:val="20"/>
          <w:lang w:val="en-GB" w:eastAsia="en-GB"/>
        </w:rPr>
        <w:t>Cheon</w:t>
      </w:r>
      <w:proofErr w:type="spellEnd"/>
      <w:r w:rsidR="00DE5C2E">
        <w:rPr>
          <w:rFonts w:ascii="Century Schoolbook" w:eastAsia="Times New Roman" w:hAnsi="Century Schoolbook" w:cs="Helvetica"/>
          <w:i/>
          <w:color w:val="333333"/>
          <w:sz w:val="20"/>
          <w:szCs w:val="20"/>
          <w:lang w:val="en-GB" w:eastAsia="en-GB"/>
        </w:rPr>
        <w:t xml:space="preserve">, Y., Ruby, C., </w:t>
      </w:r>
      <w:proofErr w:type="spellStart"/>
      <w:r w:rsidR="00DE5C2E">
        <w:rPr>
          <w:rFonts w:ascii="Century Schoolbook" w:eastAsia="Times New Roman" w:hAnsi="Century Schoolbook" w:cs="Helvetica"/>
          <w:i/>
          <w:color w:val="333333"/>
          <w:sz w:val="20"/>
          <w:szCs w:val="20"/>
          <w:lang w:val="en-GB" w:eastAsia="en-GB"/>
        </w:rPr>
        <w:t>Cok</w:t>
      </w:r>
      <w:proofErr w:type="spellEnd"/>
      <w:r w:rsidR="00DE5C2E">
        <w:rPr>
          <w:rFonts w:ascii="Century Schoolbook" w:eastAsia="Times New Roman" w:hAnsi="Century Schoolbook" w:cs="Helvetica"/>
          <w:i/>
          <w:color w:val="333333"/>
          <w:sz w:val="20"/>
          <w:szCs w:val="20"/>
          <w:lang w:val="en-GB" w:eastAsia="en-GB"/>
        </w:rPr>
        <w:t xml:space="preserve">, D., Muller, P., </w:t>
      </w:r>
      <w:proofErr w:type="spellStart"/>
      <w:r w:rsidR="00DE5C2E">
        <w:rPr>
          <w:rFonts w:ascii="Century Schoolbook" w:eastAsia="Times New Roman" w:hAnsi="Century Schoolbook" w:cs="Helvetica"/>
          <w:i/>
          <w:color w:val="333333"/>
          <w:sz w:val="20"/>
          <w:szCs w:val="20"/>
          <w:lang w:val="en-GB" w:eastAsia="en-GB"/>
        </w:rPr>
        <w:t>Kiniry</w:t>
      </w:r>
      <w:proofErr w:type="spellEnd"/>
      <w:r w:rsidR="00DE5C2E">
        <w:rPr>
          <w:rFonts w:ascii="Century Schoolbook" w:eastAsia="Times New Roman" w:hAnsi="Century Schoolbook" w:cs="Helvetica"/>
          <w:i/>
          <w:color w:val="333333"/>
          <w:sz w:val="20"/>
          <w:szCs w:val="20"/>
          <w:lang w:val="en-GB" w:eastAsia="en-GB"/>
        </w:rPr>
        <w:t xml:space="preserve">, J., </w:t>
      </w:r>
      <w:proofErr w:type="spellStart"/>
      <w:r w:rsidR="00DE5C2E">
        <w:rPr>
          <w:rFonts w:ascii="Century Schoolbook" w:eastAsia="Times New Roman" w:hAnsi="Century Schoolbook" w:cs="Helvetica"/>
          <w:i/>
          <w:color w:val="333333"/>
          <w:sz w:val="20"/>
          <w:szCs w:val="20"/>
          <w:lang w:val="en-GB" w:eastAsia="en-GB"/>
        </w:rPr>
        <w:t>Chalin</w:t>
      </w:r>
      <w:proofErr w:type="spellEnd"/>
      <w:r w:rsidR="00DE5C2E">
        <w:rPr>
          <w:rFonts w:ascii="Century Schoolbook" w:eastAsia="Times New Roman" w:hAnsi="Century Schoolbook" w:cs="Helvetica"/>
          <w:i/>
          <w:color w:val="333333"/>
          <w:sz w:val="20"/>
          <w:szCs w:val="20"/>
          <w:lang w:val="en-GB" w:eastAsia="en-GB"/>
        </w:rPr>
        <w:t>,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"A JML Tutorial: Modular Specification and Verification of Functional </w:t>
      </w:r>
      <w:proofErr w:type="spellStart"/>
      <w:r w:rsidRPr="006B5893">
        <w:rPr>
          <w:rFonts w:ascii="Century Schoolbook" w:eastAsia="Times New Roman" w:hAnsi="Century Schoolbook" w:cs="Times New Roman"/>
          <w:i/>
          <w:sz w:val="20"/>
          <w:szCs w:val="20"/>
          <w:lang w:val="en-GB" w:eastAsia="en-GB"/>
        </w:rPr>
        <w:t>Behavior</w:t>
      </w:r>
      <w:proofErr w:type="spellEnd"/>
      <w:r w:rsidRPr="006B5893">
        <w:rPr>
          <w:rFonts w:ascii="Century Schoolbook" w:eastAsia="Times New Roman" w:hAnsi="Century Schoolbook" w:cs="Times New Roman"/>
          <w:i/>
          <w:sz w:val="20"/>
          <w:szCs w:val="20"/>
          <w:lang w:val="en-GB" w:eastAsia="en-GB"/>
        </w:rPr>
        <w:t xml:space="preserve">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 xml:space="preserve">Leavens, G. T. , Baker, A. L. &amp; Ruby, C. (1999) JML: A notation for detailed design. In H. </w:t>
      </w:r>
      <w:proofErr w:type="spellStart"/>
      <w:r w:rsidRPr="007468B6">
        <w:rPr>
          <w:rFonts w:ascii="Century Schoolbook" w:hAnsi="Century Schoolbook"/>
          <w:i/>
          <w:sz w:val="20"/>
        </w:rPr>
        <w:t>Kilov</w:t>
      </w:r>
      <w:proofErr w:type="spellEnd"/>
      <w:r w:rsidRPr="007468B6">
        <w:rPr>
          <w:rFonts w:ascii="Century Schoolbook" w:hAnsi="Century Schoolbook"/>
          <w:i/>
          <w:sz w:val="20"/>
        </w:rPr>
        <w:t xml:space="preserve">, B. </w:t>
      </w:r>
      <w:proofErr w:type="spellStart"/>
      <w:r w:rsidRPr="007468B6">
        <w:rPr>
          <w:rFonts w:ascii="Century Schoolbook" w:hAnsi="Century Schoolbook"/>
          <w:i/>
          <w:sz w:val="20"/>
        </w:rPr>
        <w:t>Rumpe</w:t>
      </w:r>
      <w:proofErr w:type="spellEnd"/>
      <w:r w:rsidRPr="007468B6">
        <w:rPr>
          <w:rFonts w:ascii="Century Schoolbook" w:hAnsi="Century Schoolbook"/>
          <w:i/>
          <w:sz w:val="20"/>
        </w:rPr>
        <w:t xml:space="preserve">, and I. Simmonds, editors, </w:t>
      </w:r>
      <w:proofErr w:type="spellStart"/>
      <w:r w:rsidRPr="007468B6">
        <w:rPr>
          <w:rFonts w:ascii="Century Schoolbook" w:hAnsi="Century Schoolbook"/>
          <w:i/>
          <w:sz w:val="20"/>
        </w:rPr>
        <w:t>Behavioral</w:t>
      </w:r>
      <w:proofErr w:type="spellEnd"/>
      <w:r w:rsidRPr="007468B6">
        <w:rPr>
          <w:rFonts w:ascii="Century Schoolbook" w:hAnsi="Century Schoolbook"/>
          <w:i/>
          <w:sz w:val="20"/>
        </w:rPr>
        <w:t xml:space="preserve">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266CD3">
        <w:rPr>
          <w:rFonts w:ascii="Century Schoolbook" w:eastAsia="Times New Roman" w:hAnsi="Century Schoolbook" w:cs="Helvetica"/>
          <w:i/>
          <w:color w:val="333333"/>
          <w:sz w:val="20"/>
          <w:szCs w:val="20"/>
          <w:lang w:val="en-GB" w:eastAsia="en-GB"/>
        </w:rPr>
        <w:t>Maidi</w:t>
      </w:r>
      <w:proofErr w:type="spellEnd"/>
      <w:r w:rsidRPr="00266CD3">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 Paulin-</w:t>
      </w:r>
      <w:proofErr w:type="spellStart"/>
      <w:r w:rsidRPr="006B5893">
        <w:rPr>
          <w:rFonts w:ascii="Century Schoolbook" w:eastAsia="Times New Roman" w:hAnsi="Century Schoolbook" w:cs="Times New Roman"/>
          <w:i/>
          <w:sz w:val="20"/>
          <w:szCs w:val="20"/>
          <w:lang w:val="en-GB" w:eastAsia="en-GB"/>
        </w:rPr>
        <w:t>Mohring</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Urbain</w:t>
      </w:r>
      <w:proofErr w:type="spellEnd"/>
      <w:r w:rsidRPr="006B5893">
        <w:rPr>
          <w:rFonts w:ascii="Century Schoolbook" w:eastAsia="Times New Roman" w:hAnsi="Century Schoolbook" w:cs="Times New Roman"/>
          <w:i/>
          <w:sz w:val="20"/>
          <w:szCs w:val="20"/>
          <w:lang w:val="en-GB" w:eastAsia="en-GB"/>
        </w:rPr>
        <w:t xml:space="preserve">,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"The KRAKATOA tool for </w:t>
      </w:r>
      <w:proofErr w:type="spellStart"/>
      <w:r w:rsidRPr="006B5893">
        <w:rPr>
          <w:rFonts w:ascii="Century Schoolbook" w:eastAsia="Times New Roman" w:hAnsi="Century Schoolbook" w:cs="Times New Roman"/>
          <w:i/>
          <w:sz w:val="20"/>
          <w:szCs w:val="20"/>
          <w:lang w:val="en-GB" w:eastAsia="en-GB"/>
        </w:rPr>
        <w:t>certificationof</w:t>
      </w:r>
      <w:proofErr w:type="spellEnd"/>
      <w:r w:rsidRPr="006B5893">
        <w:rPr>
          <w:rFonts w:ascii="Century Schoolbook" w:eastAsia="Times New Roman" w:hAnsi="Century Schoolbook" w:cs="Times New Roman"/>
          <w:i/>
          <w:sz w:val="20"/>
          <w:szCs w:val="20"/>
          <w:lang w:val="en-GB" w:eastAsia="en-GB"/>
        </w:rPr>
        <w:t xml:space="preserve">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 xml:space="preserve">INRIA </w:t>
      </w:r>
      <w:proofErr w:type="spellStart"/>
      <w:r w:rsidRPr="007F1A93">
        <w:rPr>
          <w:rFonts w:ascii="Century Schoolbook" w:hAnsi="Century Schoolbook"/>
          <w:i/>
          <w:sz w:val="20"/>
        </w:rPr>
        <w:t>Saclay</w:t>
      </w:r>
      <w:proofErr w:type="spellEnd"/>
      <w:r w:rsidRPr="007F1A93">
        <w:rPr>
          <w:rFonts w:ascii="Century Schoolbook" w:hAnsi="Century Schoolbook"/>
          <w:i/>
          <w:sz w:val="20"/>
        </w:rPr>
        <w:t xml:space="preserve"> – F-91893 Orsay </w:t>
      </w:r>
      <w:proofErr w:type="spellStart"/>
      <w:r w:rsidRPr="007F1A93">
        <w:rPr>
          <w:rFonts w:ascii="Century Schoolbook" w:hAnsi="Century Schoolbook"/>
          <w:i/>
          <w:sz w:val="20"/>
        </w:rPr>
        <w:t>cedex</w:t>
      </w:r>
      <w:proofErr w:type="spellEnd"/>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proofErr w:type="spellStart"/>
      <w:r w:rsidRPr="00B76F43">
        <w:rPr>
          <w:rFonts w:ascii="Century Schoolbook" w:eastAsia="Times New Roman" w:hAnsi="Century Schoolbook" w:cs="Helvetica"/>
          <w:i/>
          <w:color w:val="333333"/>
          <w:sz w:val="20"/>
          <w:szCs w:val="20"/>
          <w:lang w:val="en-GB" w:eastAsia="en-GB"/>
        </w:rPr>
        <w:t>Nieuwenhuis</w:t>
      </w:r>
      <w:proofErr w:type="spellEnd"/>
      <w:r w:rsidRPr="00B76F43">
        <w:rPr>
          <w:rFonts w:ascii="Century Schoolbook" w:eastAsia="Times New Roman" w:hAnsi="Century Schoolbook" w:cs="Helvetica"/>
          <w:i/>
          <w:color w:val="333333"/>
          <w:sz w:val="20"/>
          <w:szCs w:val="20"/>
          <w:lang w:val="en-GB" w:eastAsia="en-GB"/>
        </w:rPr>
        <w:t xml:space="preserve">, R., </w:t>
      </w:r>
      <w:proofErr w:type="spellStart"/>
      <w:r w:rsidRPr="00B76F43">
        <w:rPr>
          <w:rFonts w:ascii="Century Schoolbook" w:eastAsia="Times New Roman" w:hAnsi="Century Schoolbook" w:cs="Helvetica"/>
          <w:i/>
          <w:color w:val="333333"/>
          <w:sz w:val="20"/>
          <w:szCs w:val="20"/>
          <w:lang w:val="en-GB" w:eastAsia="en-GB"/>
        </w:rPr>
        <w:t>Oliveras</w:t>
      </w:r>
      <w:proofErr w:type="spellEnd"/>
      <w:r w:rsidRPr="00B76F43">
        <w:rPr>
          <w:rFonts w:ascii="Century Schoolbook" w:eastAsia="Times New Roman" w:hAnsi="Century Schoolbook" w:cs="Helvetica"/>
          <w:i/>
          <w:color w:val="333333"/>
          <w:sz w:val="20"/>
          <w:szCs w:val="20"/>
          <w:lang w:val="en-GB" w:eastAsia="en-GB"/>
        </w:rPr>
        <w:t xml:space="preserve">, A. &amp; </w:t>
      </w:r>
      <w:proofErr w:type="spellStart"/>
      <w:r w:rsidRPr="00B76F43">
        <w:rPr>
          <w:rFonts w:ascii="Century Schoolbook" w:eastAsia="Times New Roman" w:hAnsi="Century Schoolbook" w:cs="Helvetica"/>
          <w:i/>
          <w:color w:val="333333"/>
          <w:sz w:val="20"/>
          <w:szCs w:val="20"/>
          <w:lang w:val="en-GB" w:eastAsia="en-GB"/>
        </w:rPr>
        <w:t>Tinelli</w:t>
      </w:r>
      <w:proofErr w:type="spellEnd"/>
      <w:r w:rsidRPr="00B76F43">
        <w:rPr>
          <w:rFonts w:ascii="Century Schoolbook" w:eastAsia="Times New Roman" w:hAnsi="Century Schoolbook" w:cs="Helvetica"/>
          <w:i/>
          <w:color w:val="333333"/>
          <w:sz w:val="20"/>
          <w:szCs w:val="20"/>
          <w:lang w:val="en-GB" w:eastAsia="en-GB"/>
        </w:rPr>
        <w:t xml:space="preserve">,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w:t>
      </w:r>
      <w:proofErr w:type="spellStart"/>
      <w:r w:rsidRPr="00B76F43">
        <w:rPr>
          <w:rFonts w:ascii="Century Schoolbook" w:eastAsia="Times New Roman" w:hAnsi="Century Schoolbook" w:cs="Helvetica"/>
          <w:i/>
          <w:color w:val="333333"/>
          <w:sz w:val="20"/>
          <w:szCs w:val="20"/>
          <w:lang w:val="en-GB" w:eastAsia="en-GB"/>
        </w:rPr>
        <w:t>Logemann</w:t>
      </w:r>
      <w:proofErr w:type="spellEnd"/>
      <w:r w:rsidRPr="00B76F43">
        <w:rPr>
          <w:rFonts w:ascii="Century Schoolbook" w:eastAsia="Times New Roman" w:hAnsi="Century Schoolbook" w:cs="Helvetica"/>
          <w:i/>
          <w:color w:val="333333"/>
          <w:sz w:val="20"/>
          <w:szCs w:val="20"/>
          <w:lang w:val="en-GB" w:eastAsia="en-GB"/>
        </w:rPr>
        <w:t>--Loveland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proofErr w:type="spellStart"/>
      <w:r w:rsidRPr="00823C8F">
        <w:rPr>
          <w:rFonts w:ascii="Century Schoolbook" w:hAnsi="Century Schoolbook" w:cs="Helvetica"/>
          <w:color w:val="auto"/>
          <w:sz w:val="20"/>
          <w:szCs w:val="20"/>
          <w:shd w:val="clear" w:color="auto" w:fill="F0F0F0"/>
        </w:rPr>
        <w:t>Nipkow</w:t>
      </w:r>
      <w:proofErr w:type="spellEnd"/>
      <w:r w:rsidRPr="00823C8F">
        <w:rPr>
          <w:rFonts w:ascii="Century Schoolbook" w:hAnsi="Century Schoolbook" w:cs="Helvetica"/>
          <w:color w:val="auto"/>
          <w:sz w:val="20"/>
          <w:szCs w:val="20"/>
          <w:shd w:val="clear" w:color="auto" w:fill="F0F0F0"/>
        </w:rPr>
        <w:t xml:space="preserve">, T., Paulson, L.C., Wenzel, M. &amp; </w:t>
      </w:r>
      <w:proofErr w:type="spellStart"/>
      <w:r w:rsidRPr="00823C8F">
        <w:rPr>
          <w:rFonts w:ascii="Century Schoolbook" w:hAnsi="Century Schoolbook" w:cs="Helvetica"/>
          <w:color w:val="auto"/>
          <w:sz w:val="20"/>
          <w:szCs w:val="20"/>
          <w:shd w:val="clear" w:color="auto" w:fill="F0F0F0"/>
        </w:rPr>
        <w:t>SpringerLink</w:t>
      </w:r>
      <w:proofErr w:type="spellEnd"/>
      <w:r w:rsidRPr="00823C8F">
        <w:rPr>
          <w:rFonts w:ascii="Century Schoolbook" w:hAnsi="Century Schoolbook" w:cs="Helvetica"/>
          <w:color w:val="auto"/>
          <w:sz w:val="20"/>
          <w:szCs w:val="20"/>
          <w:shd w:val="clear" w:color="auto" w:fill="F0F0F0"/>
        </w:rPr>
        <w:t xml:space="preserve">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 xml:space="preserve">Springer, New </w:t>
      </w:r>
      <w:proofErr w:type="spellStart"/>
      <w:r w:rsidRPr="00823C8F">
        <w:rPr>
          <w:rFonts w:ascii="Century Schoolbook" w:hAnsi="Century Schoolbook" w:cs="Helvetica"/>
          <w:color w:val="auto"/>
          <w:sz w:val="20"/>
          <w:szCs w:val="20"/>
          <w:shd w:val="clear" w:color="auto" w:fill="F0F0F0"/>
        </w:rPr>
        <w:t>York;Berlin</w:t>
      </w:r>
      <w:proofErr w:type="spellEnd"/>
      <w:r w:rsidRPr="00823C8F">
        <w:rPr>
          <w:rFonts w:ascii="Century Schoolbook" w:hAnsi="Century Schoolbook" w:cs="Helvetica"/>
          <w:color w:val="auto"/>
          <w:sz w:val="20"/>
          <w:szCs w:val="20"/>
          <w:shd w:val="clear" w:color="auto" w:fill="F0F0F0"/>
        </w:rPr>
        <w:t>;</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Pek</w:t>
      </w:r>
      <w:proofErr w:type="spellEnd"/>
      <w:r w:rsidRPr="006B5893">
        <w:rPr>
          <w:rFonts w:ascii="Century Schoolbook" w:eastAsia="Times New Roman" w:hAnsi="Century Schoolbook" w:cs="Times New Roman"/>
          <w:i/>
          <w:sz w:val="20"/>
          <w:szCs w:val="20"/>
          <w:lang w:val="en-GB" w:eastAsia="en-GB"/>
        </w:rPr>
        <w:t>,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lastRenderedPageBreak/>
        <w:t>Philippaerts</w:t>
      </w:r>
      <w:proofErr w:type="spellEnd"/>
      <w:r w:rsidRPr="006B5893">
        <w:rPr>
          <w:rFonts w:ascii="Century Schoolbook" w:eastAsia="Times New Roman" w:hAnsi="Century Schoolbook" w:cs="Times New Roman"/>
          <w:i/>
          <w:sz w:val="20"/>
          <w:szCs w:val="20"/>
          <w:lang w:val="en-GB" w:eastAsia="en-GB"/>
        </w:rPr>
        <w:t xml:space="preserve">, P., </w:t>
      </w:r>
      <w:proofErr w:type="spellStart"/>
      <w:r w:rsidRPr="006B5893">
        <w:rPr>
          <w:rFonts w:ascii="Century Schoolbook" w:eastAsia="Times New Roman" w:hAnsi="Century Schoolbook" w:cs="Times New Roman"/>
          <w:i/>
          <w:sz w:val="20"/>
          <w:szCs w:val="20"/>
          <w:lang w:val="en-GB" w:eastAsia="en-GB"/>
        </w:rPr>
        <w:t>Muhlberg</w:t>
      </w:r>
      <w:proofErr w:type="spellEnd"/>
      <w:r w:rsidRPr="006B5893">
        <w:rPr>
          <w:rFonts w:ascii="Century Schoolbook" w:eastAsia="Times New Roman" w:hAnsi="Century Schoolbook" w:cs="Times New Roman"/>
          <w:i/>
          <w:sz w:val="20"/>
          <w:szCs w:val="20"/>
          <w:lang w:val="en-GB" w:eastAsia="en-GB"/>
        </w:rPr>
        <w:t xml:space="preserve">, J.T., </w:t>
      </w:r>
      <w:proofErr w:type="spellStart"/>
      <w:r w:rsidRPr="006B5893">
        <w:rPr>
          <w:rFonts w:ascii="Century Schoolbook" w:eastAsia="Times New Roman" w:hAnsi="Century Schoolbook" w:cs="Times New Roman"/>
          <w:i/>
          <w:sz w:val="20"/>
          <w:szCs w:val="20"/>
          <w:lang w:val="en-GB" w:eastAsia="en-GB"/>
        </w:rPr>
        <w:t>Penninckx</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Jacobs, B.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2014, "Software verification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proofErr w:type="spellStart"/>
      <w:r w:rsidRPr="006B5893">
        <w:rPr>
          <w:rFonts w:ascii="Century Schoolbook" w:hAnsi="Century Schoolbook" w:cs="Segoe UI"/>
          <w:bCs/>
          <w:iCs w:val="0"/>
          <w:color w:val="auto"/>
          <w:sz w:val="20"/>
          <w:szCs w:val="20"/>
          <w:lang w:val="en-GB"/>
        </w:rPr>
        <w:t>VerifyThis</w:t>
      </w:r>
      <w:proofErr w:type="spellEnd"/>
      <w:r w:rsidRPr="006B5893">
        <w:rPr>
          <w:rFonts w:ascii="Century Schoolbook" w:hAnsi="Century Schoolbook" w:cs="Segoe UI"/>
          <w:bCs/>
          <w:iCs w:val="0"/>
          <w:color w:val="auto"/>
          <w:sz w:val="20"/>
          <w:szCs w:val="20"/>
          <w:lang w:val="en-GB"/>
        </w:rPr>
        <w:t xml:space="preserve">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"Static verification of </w:t>
      </w:r>
      <w:proofErr w:type="spellStart"/>
      <w:r w:rsidRPr="006B5893">
        <w:rPr>
          <w:rFonts w:ascii="Century Schoolbook" w:eastAsia="Times New Roman" w:hAnsi="Century Schoolbook" w:cs="Times New Roman"/>
          <w:i/>
          <w:sz w:val="20"/>
          <w:szCs w:val="20"/>
          <w:lang w:val="en-GB" w:eastAsia="en-GB"/>
        </w:rPr>
        <w:t>ptolemyrely</w:t>
      </w:r>
      <w:proofErr w:type="spellEnd"/>
      <w:r w:rsidRPr="006B5893">
        <w:rPr>
          <w:rFonts w:ascii="Century Schoolbook" w:eastAsia="Times New Roman" w:hAnsi="Century Schoolbook" w:cs="Times New Roman"/>
          <w:i/>
          <w:sz w:val="20"/>
          <w:szCs w:val="20"/>
          <w:lang w:val="en-GB" w:eastAsia="en-GB"/>
        </w:rPr>
        <w:t xml:space="preserve"> programs using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w:t>
      </w:r>
      <w:proofErr w:type="spellStart"/>
      <w:r w:rsidRPr="000A3B0B">
        <w:rPr>
          <w:rFonts w:ascii="Century Schoolbook" w:eastAsia="Times New Roman" w:hAnsi="Century Schoolbook" w:cs="Helvetica"/>
          <w:i/>
          <w:color w:val="333333"/>
          <w:sz w:val="20"/>
          <w:szCs w:val="20"/>
          <w:lang w:val="en-GB" w:eastAsia="en-GB"/>
        </w:rPr>
        <w:t>Chalin</w:t>
      </w:r>
      <w:proofErr w:type="spellEnd"/>
      <w:r w:rsidRPr="000A3B0B">
        <w:rPr>
          <w:rFonts w:ascii="Century Schoolbook" w:eastAsia="Times New Roman" w:hAnsi="Century Schoolbook" w:cs="Helvetica"/>
          <w:i/>
          <w:color w:val="333333"/>
          <w:sz w:val="20"/>
          <w:szCs w:val="20"/>
          <w:lang w:val="en-GB" w:eastAsia="en-GB"/>
        </w:rPr>
        <w:t xml:space="preserve">,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xml:space="preserve">, "A Comparison of Intermediate Verification Languages: Boogie and </w:t>
      </w:r>
      <w:proofErr w:type="spellStart"/>
      <w:r w:rsidRPr="000A3B0B">
        <w:rPr>
          <w:rFonts w:ascii="Century Schoolbook" w:eastAsia="Times New Roman" w:hAnsi="Century Schoolbook" w:cs="Helvetica"/>
          <w:i/>
          <w:color w:val="333333"/>
          <w:sz w:val="20"/>
          <w:szCs w:val="20"/>
          <w:lang w:val="en-GB" w:eastAsia="en-GB"/>
        </w:rPr>
        <w:t>Sireum</w:t>
      </w:r>
      <w:proofErr w:type="spellEnd"/>
      <w:r w:rsidRPr="000A3B0B">
        <w:rPr>
          <w:rFonts w:ascii="Century Schoolbook" w:eastAsia="Times New Roman" w:hAnsi="Century Schoolbook" w:cs="Helvetica"/>
          <w:i/>
          <w:color w:val="333333"/>
          <w:sz w:val="20"/>
          <w:szCs w:val="20"/>
          <w:lang w:val="en-GB" w:eastAsia="en-GB"/>
        </w:rPr>
        <w:t>/Pilar"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Schmitt, P., </w:t>
      </w:r>
      <w:proofErr w:type="spellStart"/>
      <w:r w:rsidRPr="006B5893">
        <w:rPr>
          <w:rFonts w:ascii="Century Schoolbook" w:eastAsia="Times New Roman" w:hAnsi="Century Schoolbook" w:cs="Times New Roman"/>
          <w:i/>
          <w:sz w:val="20"/>
          <w:szCs w:val="20"/>
          <w:lang w:val="en-GB" w:eastAsia="en-GB"/>
        </w:rPr>
        <w:t>Tonin</w:t>
      </w:r>
      <w:proofErr w:type="spellEnd"/>
      <w:r w:rsidRPr="006B5893">
        <w:rPr>
          <w:rFonts w:ascii="Century Schoolbook" w:eastAsia="Times New Roman" w:hAnsi="Century Schoolbook" w:cs="Times New Roman"/>
          <w:i/>
          <w:sz w:val="20"/>
          <w:szCs w:val="20"/>
          <w:lang w:val="en-GB" w:eastAsia="en-GB"/>
        </w:rPr>
        <w:t xml:space="preserve">, I., </w:t>
      </w:r>
      <w:proofErr w:type="spellStart"/>
      <w:r w:rsidRPr="006B5893">
        <w:rPr>
          <w:rFonts w:ascii="Century Schoolbook" w:eastAsia="Times New Roman" w:hAnsi="Century Schoolbook" w:cs="Times New Roman"/>
          <w:i/>
          <w:sz w:val="20"/>
          <w:szCs w:val="20"/>
          <w:lang w:val="en-GB" w:eastAsia="en-GB"/>
        </w:rPr>
        <w:t>Wonnemann</w:t>
      </w:r>
      <w:proofErr w:type="spellEnd"/>
      <w:r w:rsidRPr="006B5893">
        <w:rPr>
          <w:rFonts w:ascii="Century Schoolbook" w:eastAsia="Times New Roman" w:hAnsi="Century Schoolbook" w:cs="Times New Roman"/>
          <w:i/>
          <w:sz w:val="20"/>
          <w:szCs w:val="20"/>
          <w:lang w:val="en-GB" w:eastAsia="en-GB"/>
        </w:rPr>
        <w:t xml:space="preserve">, C., Jenn, E., </w:t>
      </w:r>
      <w:proofErr w:type="spellStart"/>
      <w:r w:rsidRPr="006B5893">
        <w:rPr>
          <w:rFonts w:ascii="Century Schoolbook" w:eastAsia="Times New Roman" w:hAnsi="Century Schoolbook" w:cs="Times New Roman"/>
          <w:i/>
          <w:sz w:val="20"/>
          <w:szCs w:val="20"/>
          <w:lang w:val="en-GB" w:eastAsia="en-GB"/>
        </w:rPr>
        <w:t>Leriche</w:t>
      </w:r>
      <w:proofErr w:type="spellEnd"/>
      <w:r w:rsidRPr="006B5893">
        <w:rPr>
          <w:rFonts w:ascii="Century Schoolbook" w:eastAsia="Times New Roman" w:hAnsi="Century Schoolbook" w:cs="Times New Roman"/>
          <w:i/>
          <w:sz w:val="20"/>
          <w:szCs w:val="20"/>
          <w:lang w:val="en-GB" w:eastAsia="en-GB"/>
        </w:rPr>
        <w:t>,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proofErr w:type="spellStart"/>
      <w:r>
        <w:rPr>
          <w:rFonts w:ascii="Century Schoolbook" w:hAnsi="Century Schoolbook" w:cs="PktbhrNimbusRomNo9L-Regu"/>
          <w:i/>
          <w:sz w:val="20"/>
          <w:szCs w:val="17"/>
          <w:lang w:val="en-GB"/>
        </w:rPr>
        <w:t>Weiß</w:t>
      </w:r>
      <w:proofErr w:type="spellEnd"/>
      <w:r>
        <w:rPr>
          <w:rFonts w:ascii="Century Schoolbook" w:hAnsi="Century Schoolbook" w:cs="PktbhrNimbusRomNo9L-Regu"/>
          <w:i/>
          <w:sz w:val="20"/>
          <w:szCs w:val="17"/>
          <w:lang w:val="en-GB"/>
        </w:rPr>
        <w:t>,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Yi, J., Qi, D., Tan, S.H. &amp; </w:t>
      </w:r>
      <w:proofErr w:type="spellStart"/>
      <w:r w:rsidRPr="006B5893">
        <w:rPr>
          <w:rFonts w:ascii="Century Schoolbook" w:eastAsia="Times New Roman" w:hAnsi="Century Schoolbook" w:cs="Times New Roman"/>
          <w:i/>
          <w:sz w:val="20"/>
          <w:szCs w:val="20"/>
          <w:lang w:val="en-GB" w:eastAsia="en-GB"/>
        </w:rPr>
        <w:t>Roychoudhury</w:t>
      </w:r>
      <w:proofErr w:type="spellEnd"/>
      <w:r w:rsidRPr="006B5893">
        <w:rPr>
          <w:rFonts w:ascii="Century Schoolbook" w:eastAsia="Times New Roman" w:hAnsi="Century Schoolbook" w:cs="Times New Roman"/>
          <w:i/>
          <w:sz w:val="20"/>
          <w:szCs w:val="20"/>
          <w:lang w:val="en-GB" w:eastAsia="en-GB"/>
        </w:rPr>
        <w:t>,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398" w:name="_Toc444517738"/>
      <w:bookmarkStart w:id="1399" w:name="_Toc516764697"/>
      <w:r w:rsidRPr="006B5893">
        <w:rPr>
          <w:lang w:val="en-GB"/>
        </w:rPr>
        <w:lastRenderedPageBreak/>
        <w:t>Appendices</w:t>
      </w:r>
      <w:bookmarkEnd w:id="1398"/>
      <w:bookmarkEnd w:id="1399"/>
    </w:p>
    <w:p w:rsidR="001B622B" w:rsidRPr="001B622B" w:rsidRDefault="00FE70AD" w:rsidP="00DB24BF">
      <w:pPr>
        <w:pStyle w:val="Heading2"/>
      </w:pPr>
      <w:bookmarkStart w:id="1400" w:name="_Toc516764698"/>
      <w:r>
        <w:t xml:space="preserve">Chapter </w:t>
      </w:r>
      <w:proofErr w:type="spellStart"/>
      <w:r>
        <w:t>xyz</w:t>
      </w:r>
      <w:proofErr w:type="spellEnd"/>
      <w:r w:rsidR="001B622B" w:rsidRPr="001B622B">
        <w:t>:</w:t>
      </w:r>
      <w:bookmarkEnd w:id="1400"/>
    </w:p>
    <w:p w:rsidR="001B622B" w:rsidRPr="006B5893" w:rsidRDefault="001B622B" w:rsidP="00DB24BF">
      <w:pPr>
        <w:pStyle w:val="Heading3"/>
      </w:pPr>
      <w:bookmarkStart w:id="1401" w:name="_Toc516764699"/>
      <w:r>
        <w:t>Symbolic Execution</w:t>
      </w:r>
      <w:bookmarkEnd w:id="1401"/>
    </w:p>
    <w:p w:rsidR="00A75E3F" w:rsidRPr="00A75E3F" w:rsidRDefault="00A75E3F" w:rsidP="00A75E3F">
      <w:pPr>
        <w:rPr>
          <w:lang w:val="en-GB"/>
        </w:rPr>
      </w:pPr>
      <w:bookmarkStart w:id="1402" w:name="_Toc444517739"/>
      <w:r>
        <w:rPr>
          <w:noProof/>
          <w:lang w:val="en-GB"/>
        </w:rPr>
        <mc:AlternateContent>
          <mc:Choice Requires="wpg">
            <w:drawing>
              <wp:anchor distT="0" distB="0" distL="114300" distR="114300" simplePos="0" relativeHeight="251707392"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9010DA" id="Group 15" o:spid="_x0000_s1026" style="position:absolute;margin-left:.75pt;margin-top:.4pt;width:279pt;height:267.75pt;z-index:251707392;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xml:space="preserve">’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w:t>
      </w:r>
      <w:proofErr w:type="spellStart"/>
      <w:r w:rsidRPr="000B4D3E">
        <w:rPr>
          <w:lang w:val="en-GB"/>
        </w:rPr>
        <w:t>loop_invariant</w:t>
      </w:r>
      <w:proofErr w:type="spellEnd"/>
      <w:r w:rsidRPr="000B4D3E">
        <w:rPr>
          <w:lang w:val="en-GB"/>
        </w:rPr>
        <w:t xml:space="preserve"> and a </w:t>
      </w:r>
      <w:proofErr w:type="spellStart"/>
      <w:r w:rsidRPr="000B4D3E">
        <w:rPr>
          <w:lang w:val="en-GB"/>
        </w:rPr>
        <w:t>loop_va</w:t>
      </w:r>
      <w:r>
        <w:rPr>
          <w:lang w:val="en-GB"/>
        </w:rPr>
        <w:t>riant</w:t>
      </w:r>
      <w:proofErr w:type="spellEnd"/>
      <w:r>
        <w:rPr>
          <w:lang w:val="en-GB"/>
        </w:rPr>
        <w:t xml:space="preserve">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08416"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3C6A18" w:rsidRPr="00742CA0" w:rsidRDefault="003C6A18"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3C6A18" w:rsidRPr="00742CA0" w:rsidRDefault="003C6A18"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6368"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3C6A18" w:rsidRPr="006A4629" w:rsidRDefault="003C6A18"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3C6A18" w:rsidRDefault="003C6A18"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636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3C6A18" w:rsidRPr="006A4629" w:rsidRDefault="003C6A18"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3C6A18" w:rsidRDefault="003C6A18"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403" w:name="_Toc516764700"/>
      <w:bookmarkEnd w:id="1402"/>
      <w:r>
        <w:lastRenderedPageBreak/>
        <w:t xml:space="preserve">Chapter </w:t>
      </w:r>
      <w:proofErr w:type="spellStart"/>
      <w:r>
        <w:t>xyz</w:t>
      </w:r>
      <w:bookmarkEnd w:id="1403"/>
      <w:proofErr w:type="spellEnd"/>
    </w:p>
    <w:p w:rsidR="00020BA3" w:rsidRPr="00020BA3" w:rsidRDefault="00020BA3" w:rsidP="00DB24BF">
      <w:pPr>
        <w:pStyle w:val="Heading3"/>
      </w:pPr>
      <w:bookmarkStart w:id="1404" w:name="_Toc516764701"/>
      <w:r>
        <w:t>Case Study 1</w:t>
      </w:r>
      <w:bookmarkEnd w:id="1404"/>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7632"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3C6A18" w:rsidRPr="00B224A3" w:rsidRDefault="003C6A18"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3C6A18" w:rsidRPr="00B224A3" w:rsidRDefault="003C6A18"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5584"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63FD98" id="Group 22" o:spid="_x0000_s1026" style="position:absolute;margin-left:0;margin-top:13.3pt;width:366.75pt;height:563.25pt;z-index:251715584;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507E0">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proofErr w:type="spellStart"/>
      <w:r>
        <w:rPr>
          <w:lang w:val="en-GB"/>
        </w:rPr>
        <w:lastRenderedPageBreak/>
        <w:t>KeY</w:t>
      </w:r>
      <w:proofErr w:type="spellEnd"/>
    </w:p>
    <w:p w:rsidR="004507E0" w:rsidRDefault="00FE70AD" w:rsidP="004507E0">
      <w:pPr>
        <w:keepNext/>
        <w:ind w:left="360"/>
        <w:rPr>
          <w:ins w:id="1405" w:author="ENDA JAMES O'SHEA" w:date="2018-06-14T18:13:00Z"/>
        </w:rPr>
        <w:pPrChange w:id="1406" w:author="ENDA JAMES O'SHEA" w:date="2018-06-14T18:13:00Z">
          <w:pPr>
            <w:ind w:left="360"/>
          </w:pPr>
        </w:pPrChange>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4507E0" w:rsidRDefault="004507E0" w:rsidP="004507E0">
      <w:pPr>
        <w:pStyle w:val="Caption"/>
        <w:jc w:val="center"/>
        <w:rPr>
          <w:color w:val="auto"/>
          <w:lang w:val="en-GB"/>
          <w:rPrChange w:id="1407" w:author="ENDA JAMES O'SHEA" w:date="2018-06-14T18:13:00Z">
            <w:rPr>
              <w:lang w:val="en-GB"/>
            </w:rPr>
          </w:rPrChange>
        </w:rPr>
        <w:pPrChange w:id="1408" w:author="ENDA JAMES O'SHEA" w:date="2018-06-14T18:13:00Z">
          <w:pPr>
            <w:ind w:left="360"/>
          </w:pPr>
        </w:pPrChange>
      </w:pPr>
      <w:ins w:id="1409" w:author="ENDA JAMES O'SHEA" w:date="2018-06-14T18:13:00Z">
        <w:r w:rsidRPr="004507E0">
          <w:rPr>
            <w:color w:val="auto"/>
            <w:rPrChange w:id="1410" w:author="ENDA JAMES O'SHEA" w:date="2018-06-14T18:13:00Z">
              <w:rPr/>
            </w:rPrChange>
          </w:rPr>
          <w:t xml:space="preserve">Figure </w:t>
        </w:r>
        <w:r w:rsidRPr="004507E0">
          <w:rPr>
            <w:color w:val="auto"/>
            <w:rPrChange w:id="1411" w:author="ENDA JAMES O'SHEA" w:date="2018-06-14T18:13:00Z">
              <w:rPr/>
            </w:rPrChange>
          </w:rPr>
          <w:fldChar w:fldCharType="begin"/>
        </w:r>
        <w:r w:rsidRPr="004507E0">
          <w:rPr>
            <w:color w:val="auto"/>
            <w:rPrChange w:id="1412" w:author="ENDA JAMES O'SHEA" w:date="2018-06-14T18:13:00Z">
              <w:rPr/>
            </w:rPrChange>
          </w:rPr>
          <w:instrText xml:space="preserve"> SEQ Figure \* ARABIC </w:instrText>
        </w:r>
      </w:ins>
      <w:r w:rsidRPr="004507E0">
        <w:rPr>
          <w:color w:val="auto"/>
          <w:rPrChange w:id="1413" w:author="ENDA JAMES O'SHEA" w:date="2018-06-14T18:13:00Z">
            <w:rPr/>
          </w:rPrChange>
        </w:rPr>
        <w:fldChar w:fldCharType="separate"/>
      </w:r>
      <w:ins w:id="1414" w:author="ENDA JAMES O'SHEA" w:date="2018-06-14T18:20:00Z">
        <w:r>
          <w:rPr>
            <w:noProof/>
            <w:color w:val="auto"/>
          </w:rPr>
          <w:t>10</w:t>
        </w:r>
      </w:ins>
      <w:ins w:id="1415" w:author="ENDA JAMES O'SHEA" w:date="2018-06-14T18:13:00Z">
        <w:r w:rsidRPr="004507E0">
          <w:rPr>
            <w:color w:val="auto"/>
            <w:rPrChange w:id="1416" w:author="ENDA JAMES O'SHEA" w:date="2018-06-14T18:13:00Z">
              <w:rPr/>
            </w:rPrChange>
          </w:rPr>
          <w:fldChar w:fldCharType="end"/>
        </w:r>
        <w:r w:rsidRPr="004507E0">
          <w:rPr>
            <w:color w:val="auto"/>
            <w:rPrChange w:id="1417" w:author="ENDA JAMES O'SHEA" w:date="2018-06-14T18:13:00Z">
              <w:rPr/>
            </w:rPrChange>
          </w:rPr>
          <w:t xml:space="preserve">: </w:t>
        </w:r>
        <w:proofErr w:type="spellStart"/>
        <w:r w:rsidRPr="004507E0">
          <w:rPr>
            <w:color w:val="auto"/>
            <w:rPrChange w:id="1418" w:author="ENDA JAMES O'SHEA" w:date="2018-06-14T18:13:00Z">
              <w:rPr/>
            </w:rPrChange>
          </w:rPr>
          <w:t>KeY</w:t>
        </w:r>
        <w:proofErr w:type="spellEnd"/>
        <w:r w:rsidRPr="004507E0">
          <w:rPr>
            <w:color w:val="auto"/>
            <w:rPrChange w:id="1419" w:author="ENDA JAMES O'SHEA" w:date="2018-06-14T18:13:00Z">
              <w:rPr/>
            </w:rPrChange>
          </w:rPr>
          <w:t xml:space="preserve"> - Binary Search</w:t>
        </w:r>
      </w:ins>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2752"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3C6A18" w:rsidRPr="008357A3" w:rsidRDefault="003C6A18"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ins w:id="1420" w:author="ENDA JAMES O'SHEA" w:date="2018-06-14T18:20:00Z">
                              <w:r>
                                <w:rPr>
                                  <w:noProof/>
                                  <w:color w:val="auto"/>
                                </w:rPr>
                                <w:t>11</w:t>
                              </w:r>
                            </w:ins>
                            <w:del w:id="1421" w:author="ENDA JAMES O'SHEA" w:date="2018-06-14T18:13:00Z">
                              <w:r w:rsidDel="004507E0">
                                <w:rPr>
                                  <w:noProof/>
                                  <w:color w:val="auto"/>
                                </w:rPr>
                                <w:delText>10</w:delText>
                              </w:r>
                            </w:del>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3C6A18" w:rsidRPr="008357A3" w:rsidRDefault="003C6A18"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ins w:id="1422" w:author="ENDA JAMES O'SHEA" w:date="2018-06-14T18:20:00Z">
                        <w:r>
                          <w:rPr>
                            <w:noProof/>
                            <w:color w:val="auto"/>
                          </w:rPr>
                          <w:t>11</w:t>
                        </w:r>
                      </w:ins>
                      <w:del w:id="1423" w:author="ENDA JAMES O'SHEA" w:date="2018-06-14T18:13:00Z">
                        <w:r w:rsidDel="004507E0">
                          <w:rPr>
                            <w:noProof/>
                            <w:color w:val="auto"/>
                          </w:rPr>
                          <w:delText>10</w:delText>
                        </w:r>
                      </w:del>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v:textbox>
                <w10:wrap type="square"/>
              </v:shape>
            </w:pict>
          </mc:Fallback>
        </mc:AlternateContent>
      </w:r>
      <w:r>
        <w:rPr>
          <w:noProof/>
          <w:lang w:val="en-GB"/>
        </w:rPr>
        <mc:AlternateContent>
          <mc:Choice Requires="wpg">
            <w:drawing>
              <wp:anchor distT="0" distB="0" distL="114300" distR="114300" simplePos="0" relativeHeight="251720704"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30948307" id="Group 679" o:spid="_x0000_s1026" style="position:absolute;margin-left:0;margin-top:0;width:466.65pt;height:616.5pt;z-index:251720704"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39136"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3C6A18" w:rsidRPr="00113427" w:rsidRDefault="003C6A18"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ins w:id="1424" w:author="ENDA JAMES O'SHEA" w:date="2018-06-14T18:20:00Z">
                              <w:r>
                                <w:rPr>
                                  <w:noProof/>
                                  <w:color w:val="auto"/>
                                </w:rPr>
                                <w:t>12</w:t>
                              </w:r>
                            </w:ins>
                            <w:del w:id="1425" w:author="ENDA JAMES O'SHEA" w:date="2018-06-14T18:13:00Z">
                              <w:r w:rsidDel="004507E0">
                                <w:rPr>
                                  <w:noProof/>
                                  <w:color w:val="auto"/>
                                </w:rPr>
                                <w:delText>11</w:delText>
                              </w:r>
                            </w:del>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3C6A18" w:rsidRPr="00113427" w:rsidRDefault="003C6A18"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ins w:id="1426" w:author="ENDA JAMES O'SHEA" w:date="2018-06-14T18:20:00Z">
                        <w:r>
                          <w:rPr>
                            <w:noProof/>
                            <w:color w:val="auto"/>
                          </w:rPr>
                          <w:t>12</w:t>
                        </w:r>
                      </w:ins>
                      <w:del w:id="1427" w:author="ENDA JAMES O'SHEA" w:date="2018-06-14T18:13:00Z">
                        <w:r w:rsidDel="004507E0">
                          <w:rPr>
                            <w:noProof/>
                            <w:color w:val="auto"/>
                          </w:rPr>
                          <w:delText>11</w:delText>
                        </w:r>
                      </w:del>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7088"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29B3F558" id="Group 30" o:spid="_x0000_s1026" style="position:absolute;margin-left:0;margin-top:0;width:479.05pt;height:576.1pt;z-index:251737088"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ins w:id="1428" w:author="ENDA JAMES O'SHEA" w:date="2018-06-14T18:20:00Z">
        <w:r w:rsidR="004507E0">
          <w:rPr>
            <w:noProof/>
            <w:color w:val="auto"/>
          </w:rPr>
          <w:t>13</w:t>
        </w:r>
      </w:ins>
      <w:del w:id="1429" w:author="ENDA JAMES O'SHEA" w:date="2018-06-14T18:13:00Z">
        <w:r w:rsidR="0044547F" w:rsidDel="004507E0">
          <w:rPr>
            <w:noProof/>
            <w:color w:val="auto"/>
          </w:rPr>
          <w:delText>12</w:delText>
        </w:r>
      </w:del>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proofErr w:type="spellStart"/>
      <w:r>
        <w:rPr>
          <w:lang w:val="en-GB"/>
        </w:rPr>
        <w:lastRenderedPageBreak/>
        <w:t>OpenJML</w:t>
      </w:r>
      <w:proofErr w:type="spellEnd"/>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ins w:id="1430" w:author="ENDA JAMES O'SHEA" w:date="2018-06-14T18:20:00Z">
        <w:r w:rsidR="004507E0">
          <w:rPr>
            <w:noProof/>
            <w:color w:val="auto"/>
          </w:rPr>
          <w:t>14</w:t>
        </w:r>
      </w:ins>
      <w:del w:id="1431" w:author="ENDA JAMES O'SHEA" w:date="2018-06-14T18:13:00Z">
        <w:r w:rsidR="0044547F" w:rsidDel="004507E0">
          <w:rPr>
            <w:noProof/>
            <w:color w:val="auto"/>
          </w:rPr>
          <w:delText>13</w:delText>
        </w:r>
      </w:del>
      <w:r w:rsidRPr="00ED641A">
        <w:rPr>
          <w:color w:val="auto"/>
        </w:rPr>
        <w:fldChar w:fldCharType="end"/>
      </w:r>
      <w:r w:rsidRPr="00ED641A">
        <w:rPr>
          <w:color w:val="auto"/>
        </w:rPr>
        <w:t xml:space="preserve">: </w:t>
      </w:r>
      <w:proofErr w:type="spellStart"/>
      <w:r w:rsidRPr="00ED641A">
        <w:rPr>
          <w:color w:val="auto"/>
        </w:rPr>
        <w:t>OpenJML</w:t>
      </w:r>
      <w:proofErr w:type="spellEnd"/>
      <w:r w:rsidRPr="00ED641A">
        <w:rPr>
          <w:color w:val="auto"/>
        </w:rPr>
        <w:t xml:space="preserve">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7872"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3C6A18" w:rsidRPr="002B7681" w:rsidRDefault="003C6A18"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ins w:id="1432" w:author="ENDA JAMES O'SHEA" w:date="2018-06-14T18:20:00Z">
                              <w:r>
                                <w:rPr>
                                  <w:noProof/>
                                  <w:color w:val="auto"/>
                                </w:rPr>
                                <w:t>15</w:t>
                              </w:r>
                            </w:ins>
                            <w:del w:id="1433" w:author="ENDA JAMES O'SHEA" w:date="2018-06-14T18:13:00Z">
                              <w:r w:rsidDel="004507E0">
                                <w:rPr>
                                  <w:noProof/>
                                  <w:color w:val="auto"/>
                                </w:rPr>
                                <w:delText>14</w:delText>
                              </w:r>
                            </w:del>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3C6A18" w:rsidRPr="002B7681" w:rsidRDefault="003C6A18"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ins w:id="1434" w:author="ENDA JAMES O'SHEA" w:date="2018-06-14T18:20:00Z">
                        <w:r>
                          <w:rPr>
                            <w:noProof/>
                            <w:color w:val="auto"/>
                          </w:rPr>
                          <w:t>15</w:t>
                        </w:r>
                      </w:ins>
                      <w:del w:id="1435" w:author="ENDA JAMES O'SHEA" w:date="2018-06-14T18:13:00Z">
                        <w:r w:rsidDel="004507E0">
                          <w:rPr>
                            <w:noProof/>
                            <w:color w:val="auto"/>
                          </w:rPr>
                          <w:delText>14</w:delText>
                        </w:r>
                      </w:del>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5824"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DB4C3B2" id="Group 689" o:spid="_x0000_s1026" style="position:absolute;margin-left:18pt;margin-top:0;width:466.65pt;height:353.35pt;z-index:251725824"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ins w:id="1436" w:author="ENDA JAMES O'SHEA" w:date="2018-06-14T18:20:00Z">
        <w:r w:rsidR="004507E0">
          <w:rPr>
            <w:noProof/>
            <w:color w:val="auto"/>
          </w:rPr>
          <w:t>16</w:t>
        </w:r>
      </w:ins>
      <w:del w:id="1437" w:author="ENDA JAMES O'SHEA" w:date="2018-06-14T18:13:00Z">
        <w:r w:rsidR="0044547F" w:rsidDel="004507E0">
          <w:rPr>
            <w:noProof/>
            <w:color w:val="auto"/>
          </w:rPr>
          <w:delText>15</w:delText>
        </w:r>
      </w:del>
      <w:r w:rsidRPr="00212324">
        <w:rPr>
          <w:color w:val="auto"/>
        </w:rPr>
        <w:fldChar w:fldCharType="end"/>
      </w:r>
      <w:r w:rsidRPr="00212324">
        <w:rPr>
          <w:color w:val="auto"/>
        </w:rPr>
        <w:t xml:space="preserve">: </w:t>
      </w:r>
      <w:proofErr w:type="spellStart"/>
      <w:r w:rsidRPr="00212324">
        <w:rPr>
          <w:color w:val="auto"/>
        </w:rPr>
        <w:t>OpenJML</w:t>
      </w:r>
      <w:proofErr w:type="spellEnd"/>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ins w:id="1438" w:author="ENDA JAMES O'SHEA" w:date="2018-06-14T18:20:00Z">
        <w:r w:rsidR="004507E0">
          <w:rPr>
            <w:noProof/>
            <w:color w:val="auto"/>
          </w:rPr>
          <w:t>17</w:t>
        </w:r>
      </w:ins>
      <w:del w:id="1439" w:author="ENDA JAMES O'SHEA" w:date="2018-06-14T18:13:00Z">
        <w:r w:rsidR="0044547F" w:rsidDel="004507E0">
          <w:rPr>
            <w:noProof/>
            <w:color w:val="auto"/>
          </w:rPr>
          <w:delText>16</w:delText>
        </w:r>
      </w:del>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w:t>
      </w:r>
      <w:proofErr w:type="spellStart"/>
      <w:r w:rsidRPr="00212324">
        <w:rPr>
          <w:color w:val="auto"/>
        </w:rPr>
        <w:t>TypeCheck</w:t>
      </w:r>
      <w:proofErr w:type="spellEnd"/>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4016"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3C6A18" w:rsidRPr="00212324" w:rsidRDefault="003C6A18"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ins w:id="1440" w:author="ENDA JAMES O'SHEA" w:date="2018-06-14T18:20:00Z">
                              <w:r>
                                <w:rPr>
                                  <w:noProof/>
                                  <w:color w:val="auto"/>
                                </w:rPr>
                                <w:t>18</w:t>
                              </w:r>
                            </w:ins>
                            <w:del w:id="1441" w:author="ENDA JAMES O'SHEA" w:date="2018-06-14T18:13:00Z">
                              <w:r w:rsidDel="004507E0">
                                <w:rPr>
                                  <w:noProof/>
                                  <w:color w:val="auto"/>
                                </w:rPr>
                                <w:delText>17</w:delText>
                              </w:r>
                            </w:del>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3C6A18" w:rsidRPr="00212324" w:rsidRDefault="003C6A18"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ins w:id="1442" w:author="ENDA JAMES O'SHEA" w:date="2018-06-14T18:20:00Z">
                        <w:r>
                          <w:rPr>
                            <w:noProof/>
                            <w:color w:val="auto"/>
                          </w:rPr>
                          <w:t>18</w:t>
                        </w:r>
                      </w:ins>
                      <w:del w:id="1443" w:author="ENDA JAMES O'SHEA" w:date="2018-06-14T18:13:00Z">
                        <w:r w:rsidDel="004507E0">
                          <w:rPr>
                            <w:noProof/>
                            <w:color w:val="auto"/>
                          </w:rPr>
                          <w:delText>17</w:delText>
                        </w:r>
                      </w:del>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v:textbox>
                <w10:wrap type="square"/>
              </v:shape>
            </w:pict>
          </mc:Fallback>
        </mc:AlternateContent>
      </w:r>
      <w:r>
        <w:rPr>
          <w:noProof/>
        </w:rPr>
        <mc:AlternateContent>
          <mc:Choice Requires="wpg">
            <w:drawing>
              <wp:anchor distT="0" distB="0" distL="114300" distR="114300" simplePos="0" relativeHeight="251731968"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3314C89C" id="Group 696" o:spid="_x0000_s1026" style="position:absolute;margin-left:-22.5pt;margin-top:16.5pt;width:467.4pt;height:552.2pt;z-index:251731968"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444" w:name="_Toc516764702"/>
      <w:r>
        <w:lastRenderedPageBreak/>
        <w:t>Case Study 2</w:t>
      </w:r>
      <w:bookmarkEnd w:id="1444"/>
    </w:p>
    <w:p w:rsidR="00020BA3" w:rsidRPr="00020BA3" w:rsidRDefault="00020BA3" w:rsidP="00020BA3">
      <w:pPr>
        <w:pStyle w:val="Heading3"/>
        <w:rPr>
          <w:u w:val="single"/>
        </w:rPr>
      </w:pPr>
      <w:bookmarkStart w:id="1445" w:name="_Toc516764703"/>
      <w:proofErr w:type="spellStart"/>
      <w:r w:rsidRPr="00020BA3">
        <w:rPr>
          <w:u w:val="single"/>
        </w:rPr>
        <w:t>PrefixSum</w:t>
      </w:r>
      <w:bookmarkEnd w:id="1445"/>
      <w:proofErr w:type="spellEnd"/>
    </w:p>
    <w:p w:rsidR="00DB0D8E" w:rsidRDefault="00020BA3" w:rsidP="00020BA3">
      <w:pPr>
        <w:pStyle w:val="Heading4"/>
        <w:numPr>
          <w:ilvl w:val="0"/>
          <w:numId w:val="31"/>
        </w:numPr>
      </w:pPr>
      <w:proofErr w:type="spellStart"/>
      <w:r>
        <w:t>KeY</w:t>
      </w:r>
      <w:proofErr w:type="spellEnd"/>
      <w:r>
        <w:t xml:space="preserve">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6304"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3C6A18" w:rsidRPr="004F3D0C" w:rsidRDefault="003C6A18"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ins w:id="1446" w:author="ENDA JAMES O'SHEA" w:date="2018-06-14T18:20:00Z">
                              <w:r>
                                <w:rPr>
                                  <w:noProof/>
                                  <w:color w:val="auto"/>
                                </w:rPr>
                                <w:t>19</w:t>
                              </w:r>
                            </w:ins>
                            <w:del w:id="1447" w:author="ENDA JAMES O'SHEA" w:date="2018-06-14T18:13:00Z">
                              <w:r w:rsidDel="004507E0">
                                <w:rPr>
                                  <w:noProof/>
                                  <w:color w:val="auto"/>
                                </w:rPr>
                                <w:delText>18</w:delText>
                              </w:r>
                            </w:del>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3C6A18" w:rsidRPr="004F3D0C" w:rsidRDefault="003C6A18"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ins w:id="1448" w:author="ENDA JAMES O'SHEA" w:date="2018-06-14T18:20:00Z">
                        <w:r>
                          <w:rPr>
                            <w:noProof/>
                            <w:color w:val="auto"/>
                          </w:rPr>
                          <w:t>19</w:t>
                        </w:r>
                      </w:ins>
                      <w:del w:id="1449" w:author="ENDA JAMES O'SHEA" w:date="2018-06-14T18:13:00Z">
                        <w:r w:rsidDel="004507E0">
                          <w:rPr>
                            <w:noProof/>
                            <w:color w:val="auto"/>
                          </w:rPr>
                          <w:delText>18</w:delText>
                        </w:r>
                      </w:del>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4256"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B2C522" id="Group 705" o:spid="_x0000_s1026" style="position:absolute;margin-left:0;margin-top:22.8pt;width:411.3pt;height:577.5pt;z-index:251744256;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4507E0" w:rsidP="0013616E">
      <w:pPr>
        <w:pStyle w:val="Heading4"/>
        <w:numPr>
          <w:ilvl w:val="0"/>
          <w:numId w:val="31"/>
        </w:numPr>
        <w:rPr>
          <w:b/>
          <w:color w:val="0070C0"/>
          <w:u w:val="single"/>
          <w:lang w:val="en-GB"/>
        </w:rPr>
      </w:pPr>
      <w:ins w:id="1450" w:author="ENDA JAMES O'SHEA" w:date="2018-06-14T18:20:00Z">
        <w:r>
          <w:rPr>
            <w:noProof/>
          </w:rPr>
          <w:lastRenderedPageBreak/>
          <mc:AlternateContent>
            <mc:Choice Requires="wps">
              <w:drawing>
                <wp:anchor distT="0" distB="0" distL="114300" distR="114300" simplePos="0" relativeHeight="251795456" behindDoc="0" locked="0" layoutInCell="1" allowOverlap="1" wp14:anchorId="1C97ED00" wp14:editId="0B6BCA28">
                  <wp:simplePos x="0" y="0"/>
                  <wp:positionH relativeFrom="column">
                    <wp:posOffset>-321945</wp:posOffset>
                  </wp:positionH>
                  <wp:positionV relativeFrom="paragraph">
                    <wp:posOffset>7848600</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3C6A18" w:rsidRPr="004507E0" w:rsidRDefault="003C6A18" w:rsidP="004507E0">
                              <w:pPr>
                                <w:pStyle w:val="Caption"/>
                                <w:jc w:val="center"/>
                                <w:rPr>
                                  <w:noProof/>
                                  <w:color w:val="auto"/>
                                  <w:rPrChange w:id="1451" w:author="ENDA JAMES O'SHEA" w:date="2018-06-14T18:20:00Z">
                                    <w:rPr>
                                      <w:noProof/>
                                    </w:rPr>
                                  </w:rPrChange>
                                </w:rPr>
                                <w:pPrChange w:id="1452" w:author="ENDA JAMES O'SHEA" w:date="2018-06-14T18:20:00Z">
                                  <w:pPr>
                                    <w:pStyle w:val="Heading4"/>
                                    <w:numPr>
                                      <w:numId w:val="31"/>
                                    </w:numPr>
                                    <w:ind w:left="720" w:hanging="360"/>
                                  </w:pPr>
                                </w:pPrChange>
                              </w:pPr>
                              <w:ins w:id="1453" w:author="ENDA JAMES O'SHEA" w:date="2018-06-14T18:20:00Z">
                                <w:r w:rsidRPr="004507E0">
                                  <w:rPr>
                                    <w:color w:val="auto"/>
                                    <w:rPrChange w:id="1454" w:author="ENDA JAMES O'SHEA" w:date="2018-06-14T18:20:00Z">
                                      <w:rPr/>
                                    </w:rPrChange>
                                  </w:rPr>
                                  <w:t xml:space="preserve">Figure </w:t>
                                </w:r>
                                <w:r w:rsidRPr="004507E0">
                                  <w:rPr>
                                    <w:color w:val="auto"/>
                                    <w:rPrChange w:id="1455" w:author="ENDA JAMES O'SHEA" w:date="2018-06-14T18:20:00Z">
                                      <w:rPr/>
                                    </w:rPrChange>
                                  </w:rPr>
                                  <w:fldChar w:fldCharType="begin"/>
                                </w:r>
                                <w:r w:rsidRPr="004507E0">
                                  <w:rPr>
                                    <w:color w:val="auto"/>
                                    <w:rPrChange w:id="1456" w:author="ENDA JAMES O'SHEA" w:date="2018-06-14T18:20:00Z">
                                      <w:rPr/>
                                    </w:rPrChange>
                                  </w:rPr>
                                  <w:instrText xml:space="preserve"> SEQ Figure \* ARABIC </w:instrText>
                                </w:r>
                              </w:ins>
                              <w:r w:rsidRPr="004507E0">
                                <w:rPr>
                                  <w:color w:val="auto"/>
                                  <w:rPrChange w:id="1457" w:author="ENDA JAMES O'SHEA" w:date="2018-06-14T18:20:00Z">
                                    <w:rPr/>
                                  </w:rPrChange>
                                </w:rPr>
                                <w:fldChar w:fldCharType="separate"/>
                              </w:r>
                              <w:ins w:id="1458" w:author="ENDA JAMES O'SHEA" w:date="2018-06-14T18:20:00Z">
                                <w:r w:rsidRPr="004507E0">
                                  <w:rPr>
                                    <w:noProof/>
                                    <w:color w:val="auto"/>
                                    <w:rPrChange w:id="1459" w:author="ENDA JAMES O'SHEA" w:date="2018-06-14T18:20:00Z">
                                      <w:rPr>
                                        <w:noProof/>
                                      </w:rPr>
                                    </w:rPrChange>
                                  </w:rPr>
                                  <w:t>20</w:t>
                                </w:r>
                                <w:r w:rsidRPr="004507E0">
                                  <w:rPr>
                                    <w:color w:val="auto"/>
                                    <w:rPrChange w:id="1460" w:author="ENDA JAMES O'SHEA" w:date="2018-06-14T18:20:00Z">
                                      <w:rPr/>
                                    </w:rPrChange>
                                  </w:rPr>
                                  <w:fldChar w:fldCharType="end"/>
                                </w:r>
                                <w:r w:rsidRPr="004507E0">
                                  <w:rPr>
                                    <w:color w:val="auto"/>
                                    <w:rPrChange w:id="1461" w:author="ENDA JAMES O'SHEA" w:date="2018-06-14T18:20:00Z">
                                      <w:rPr/>
                                    </w:rPrChange>
                                  </w:rPr>
                                  <w:t xml:space="preserve">: </w:t>
                                </w:r>
                                <w:proofErr w:type="spellStart"/>
                                <w:r w:rsidRPr="004507E0">
                                  <w:rPr>
                                    <w:color w:val="auto"/>
                                    <w:rPrChange w:id="1462" w:author="ENDA JAMES O'SHEA" w:date="2018-06-14T18:20:00Z">
                                      <w:rPr/>
                                    </w:rPrChange>
                                  </w:rPr>
                                  <w:t>OpenJML</w:t>
                                </w:r>
                                <w:proofErr w:type="spellEnd"/>
                                <w:r w:rsidRPr="004507E0">
                                  <w:rPr>
                                    <w:color w:val="auto"/>
                                    <w:rPrChange w:id="1463" w:author="ENDA JAMES O'SHEA" w:date="2018-06-14T18:20:00Z">
                                      <w:rPr/>
                                    </w:rPrChange>
                                  </w:rPr>
                                  <w:t xml:space="preserve"> - </w:t>
                                </w:r>
                                <w:proofErr w:type="spellStart"/>
                                <w:r w:rsidRPr="004507E0">
                                  <w:rPr>
                                    <w:color w:val="auto"/>
                                    <w:rPrChange w:id="1464" w:author="ENDA JAMES O'SHEA" w:date="2018-06-14T18:20:00Z">
                                      <w:rPr/>
                                    </w:rPrChange>
                                  </w:rPr>
                                  <w:t>PrefixSum</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25.35pt;margin-top:618pt;width:49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" stroked="f">
                  <v:textbox style="mso-fit-shape-to-text:t" inset="0,0,0,0">
                    <w:txbxContent>
                      <w:p w:rsidR="003C6A18" w:rsidRPr="004507E0" w:rsidRDefault="003C6A18" w:rsidP="004507E0">
                        <w:pPr>
                          <w:pStyle w:val="Caption"/>
                          <w:jc w:val="center"/>
                          <w:rPr>
                            <w:noProof/>
                            <w:color w:val="auto"/>
                            <w:rPrChange w:id="1465" w:author="ENDA JAMES O'SHEA" w:date="2018-06-14T18:20:00Z">
                              <w:rPr>
                                <w:noProof/>
                              </w:rPr>
                            </w:rPrChange>
                          </w:rPr>
                          <w:pPrChange w:id="1466" w:author="ENDA JAMES O'SHEA" w:date="2018-06-14T18:20:00Z">
                            <w:pPr>
                              <w:pStyle w:val="Heading4"/>
                              <w:numPr>
                                <w:numId w:val="31"/>
                              </w:numPr>
                              <w:ind w:left="720" w:hanging="360"/>
                            </w:pPr>
                          </w:pPrChange>
                        </w:pPr>
                        <w:ins w:id="1467" w:author="ENDA JAMES O'SHEA" w:date="2018-06-14T18:20:00Z">
                          <w:r w:rsidRPr="004507E0">
                            <w:rPr>
                              <w:color w:val="auto"/>
                              <w:rPrChange w:id="1468" w:author="ENDA JAMES O'SHEA" w:date="2018-06-14T18:20:00Z">
                                <w:rPr/>
                              </w:rPrChange>
                            </w:rPr>
                            <w:t xml:space="preserve">Figure </w:t>
                          </w:r>
                          <w:r w:rsidRPr="004507E0">
                            <w:rPr>
                              <w:color w:val="auto"/>
                              <w:rPrChange w:id="1469" w:author="ENDA JAMES O'SHEA" w:date="2018-06-14T18:20:00Z">
                                <w:rPr/>
                              </w:rPrChange>
                            </w:rPr>
                            <w:fldChar w:fldCharType="begin"/>
                          </w:r>
                          <w:r w:rsidRPr="004507E0">
                            <w:rPr>
                              <w:color w:val="auto"/>
                              <w:rPrChange w:id="1470" w:author="ENDA JAMES O'SHEA" w:date="2018-06-14T18:20:00Z">
                                <w:rPr/>
                              </w:rPrChange>
                            </w:rPr>
                            <w:instrText xml:space="preserve"> SEQ Figure \* ARABIC </w:instrText>
                          </w:r>
                        </w:ins>
                        <w:r w:rsidRPr="004507E0">
                          <w:rPr>
                            <w:color w:val="auto"/>
                            <w:rPrChange w:id="1471" w:author="ENDA JAMES O'SHEA" w:date="2018-06-14T18:20:00Z">
                              <w:rPr/>
                            </w:rPrChange>
                          </w:rPr>
                          <w:fldChar w:fldCharType="separate"/>
                        </w:r>
                        <w:ins w:id="1472" w:author="ENDA JAMES O'SHEA" w:date="2018-06-14T18:20:00Z">
                          <w:r w:rsidRPr="004507E0">
                            <w:rPr>
                              <w:noProof/>
                              <w:color w:val="auto"/>
                              <w:rPrChange w:id="1473" w:author="ENDA JAMES O'SHEA" w:date="2018-06-14T18:20:00Z">
                                <w:rPr>
                                  <w:noProof/>
                                </w:rPr>
                              </w:rPrChange>
                            </w:rPr>
                            <w:t>20</w:t>
                          </w:r>
                          <w:r w:rsidRPr="004507E0">
                            <w:rPr>
                              <w:color w:val="auto"/>
                              <w:rPrChange w:id="1474" w:author="ENDA JAMES O'SHEA" w:date="2018-06-14T18:20:00Z">
                                <w:rPr/>
                              </w:rPrChange>
                            </w:rPr>
                            <w:fldChar w:fldCharType="end"/>
                          </w:r>
                          <w:r w:rsidRPr="004507E0">
                            <w:rPr>
                              <w:color w:val="auto"/>
                              <w:rPrChange w:id="1475" w:author="ENDA JAMES O'SHEA" w:date="2018-06-14T18:20:00Z">
                                <w:rPr/>
                              </w:rPrChange>
                            </w:rPr>
                            <w:t xml:space="preserve">: </w:t>
                          </w:r>
                          <w:proofErr w:type="spellStart"/>
                          <w:r w:rsidRPr="004507E0">
                            <w:rPr>
                              <w:color w:val="auto"/>
                              <w:rPrChange w:id="1476" w:author="ENDA JAMES O'SHEA" w:date="2018-06-14T18:20:00Z">
                                <w:rPr/>
                              </w:rPrChange>
                            </w:rPr>
                            <w:t>OpenJML</w:t>
                          </w:r>
                          <w:proofErr w:type="spellEnd"/>
                          <w:r w:rsidRPr="004507E0">
                            <w:rPr>
                              <w:color w:val="auto"/>
                              <w:rPrChange w:id="1477" w:author="ENDA JAMES O'SHEA" w:date="2018-06-14T18:20:00Z">
                                <w:rPr/>
                              </w:rPrChange>
                            </w:rPr>
                            <w:t xml:space="preserve"> - </w:t>
                          </w:r>
                          <w:proofErr w:type="spellStart"/>
                          <w:r w:rsidRPr="004507E0">
                            <w:rPr>
                              <w:color w:val="auto"/>
                              <w:rPrChange w:id="1478" w:author="ENDA JAMES O'SHEA" w:date="2018-06-14T18:20:00Z">
                                <w:rPr/>
                              </w:rPrChange>
                            </w:rPr>
                            <w:t>PrefixSum</w:t>
                          </w:r>
                        </w:ins>
                        <w:proofErr w:type="spellEnd"/>
                      </w:p>
                    </w:txbxContent>
                  </v:textbox>
                  <w10:wrap type="square"/>
                </v:shape>
              </w:pict>
            </mc:Fallback>
          </mc:AlternateContent>
        </w:r>
      </w:ins>
      <w:r>
        <w:rPr>
          <w:noProof/>
        </w:rPr>
        <mc:AlternateContent>
          <mc:Choice Requires="wpg">
            <w:drawing>
              <wp:anchor distT="0" distB="0" distL="114300" distR="114300" simplePos="0" relativeHeight="251793408" behindDoc="0" locked="0" layoutInCell="1" allowOverlap="1">
                <wp:simplePos x="0" y="0"/>
                <wp:positionH relativeFrom="margin">
                  <wp:align>right</wp:align>
                </wp:positionH>
                <wp:positionV relativeFrom="paragraph">
                  <wp:posOffset>257175</wp:posOffset>
                </wp:positionV>
                <wp:extent cx="6248400" cy="7534275"/>
                <wp:effectExtent l="0" t="0" r="0" b="9525"/>
                <wp:wrapSquare wrapText="bothSides"/>
                <wp:docPr id="1658136958" name="Group 1658136958"/>
                <wp:cNvGraphicFramePr/>
                <a:graphic xmlns:a="http://schemas.openxmlformats.org/drawingml/2006/main">
                  <a:graphicData uri="http://schemas.microsoft.com/office/word/2010/wordprocessingGroup">
                    <wpg:wgp>
                      <wpg:cNvGrpSpPr/>
                      <wpg:grpSpPr>
                        <a:xfrm>
                          <a:off x="0" y="0"/>
                          <a:ext cx="6248400" cy="7534275"/>
                          <a:chOff x="0" y="0"/>
                          <a:chExt cx="6534150" cy="8177530"/>
                        </a:xfrm>
                      </wpg:grpSpPr>
                      <pic:pic xmlns:pic="http://schemas.openxmlformats.org/drawingml/2006/picture">
                        <pic:nvPicPr>
                          <pic:cNvPr id="1658136954" name="Picture 165813695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295015" cy="4261485"/>
                          </a:xfrm>
                          <a:prstGeom prst="rect">
                            <a:avLst/>
                          </a:prstGeom>
                        </pic:spPr>
                      </pic:pic>
                      <pic:pic xmlns:pic="http://schemas.openxmlformats.org/drawingml/2006/picture">
                        <pic:nvPicPr>
                          <pic:cNvPr id="1658136955" name="Picture 1658136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276725"/>
                            <a:ext cx="2857500" cy="3900805"/>
                          </a:xfrm>
                          <a:prstGeom prst="rect">
                            <a:avLst/>
                          </a:prstGeom>
                        </pic:spPr>
                      </pic:pic>
                      <pic:pic xmlns:pic="http://schemas.openxmlformats.org/drawingml/2006/picture">
                        <pic:nvPicPr>
                          <pic:cNvPr id="1658136956" name="Picture 165813695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305175" y="47625"/>
                            <a:ext cx="3228975" cy="2051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8D5368" id="Group 1658136958" o:spid="_x0000_s1026" style="position:absolute;margin-left:440.8pt;margin-top:20.25pt;width:492pt;height:593.25pt;z-index:251793408;mso-position-horizontal:right;mso-position-horizontal-relative:margin;mso-width-relative:margin;mso-height-relative:margin" coordsize="65341,8177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BzHIHx0ZAAANGQ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kxAACSkgACAAAAAzkx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0IDE4OjE3OjIwADIwMTg6MDY6MTQgMTg6MTc6MjA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RU&#10;MTg6MTc6MjAuOTE0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cwJ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VPMzcAAAAFkAMAAgAAABQAABCekAQAAgAAABQAABCykpEAAgAAAAM3MQAAkpIA&#10;AgAAAAM3MQAA6hwABwAACAwAAAiS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ODowNjoxNCAxODoxNjo1OQAyMDE4&#10;OjA2OjE0IDE4OjE2OjU5AAAARQBPADMANwAAAP/hCxd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4LTA2LTE0VDE4OjE2OjU5LjcxMT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FTzM3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6QC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k5AACSkgACAAAAAzk5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0IDE4OjE2OjE3ADIwMTg6MDY6MTQgMTg6MTY6MTc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RUMTg6&#10;MTY6MTcuOTk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xgL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">
                <v:shape id="Picture 1658136954" o:spid="_x0000_s1027" type="#_x0000_t75" style="position:absolute;width:32950;height:4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">
                  <v:imagedata r:id="rId69" o:title=""/>
                </v:shape>
                <v:shape id="Picture 1658136955" o:spid="_x0000_s1028" type="#_x0000_t75" style="position:absolute;top:42767;width:28575;height:39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">
                  <v:imagedata r:id="rId70" o:title=""/>
                </v:shape>
                <v:shape id="Picture 1658136956" o:spid="_x0000_s1029" type="#_x0000_t75" style="position:absolute;left:33051;top:476;width:32290;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">
                  <v:imagedata r:id="rId71" o:title=""/>
                </v:shape>
                <w10:wrap type="square" anchorx="margin"/>
              </v:group>
            </w:pict>
          </mc:Fallback>
        </mc:AlternateContent>
      </w:r>
      <w:del w:id="1479" w:author="ENDA JAMES O'SHEA" w:date="2018-06-14T18:18:00Z">
        <w:r w:rsidR="0013616E" w:rsidDel="004507E0">
          <w:rPr>
            <w:noProof/>
          </w:rPr>
          <mc:AlternateContent>
            <mc:Choice Requires="wps">
              <w:drawing>
                <wp:anchor distT="0" distB="0" distL="114300" distR="114300" simplePos="0" relativeHeight="251752448"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3C6A18" w:rsidRPr="0013616E" w:rsidRDefault="003C6A18"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ins w:id="1480" w:author="ENDA JAMES O'SHEA" w:date="2018-06-14T18:20:00Z">
                                <w:r>
                                  <w:rPr>
                                    <w:noProof/>
                                    <w:color w:val="auto"/>
                                  </w:rPr>
                                  <w:t>21</w:t>
                                </w:r>
                              </w:ins>
                              <w:del w:id="1481" w:author="ENDA JAMES O'SHEA" w:date="2018-06-14T18:13:00Z">
                                <w:r w:rsidDel="004507E0">
                                  <w:rPr>
                                    <w:noProof/>
                                    <w:color w:val="auto"/>
                                  </w:rPr>
                                  <w:delText>19</w:delText>
                                </w:r>
                              </w:del>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3" type="#_x0000_t202" style="position:absolute;left:0;text-align:left;margin-left:0;margin-top:650.2pt;width:472.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9qfMgIAAGkEAAAOAAAAZHJzL2Uyb0RvYy54bWysVFFv2yAQfp+0/4B4X5x0S5Za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" stroked="f">
                  <v:textbox style="mso-fit-shape-to-text:t" inset="0,0,0,0">
                    <w:txbxContent>
                      <w:p w:rsidR="003C6A18" w:rsidRPr="0013616E" w:rsidRDefault="003C6A18"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ins w:id="1482" w:author="ENDA JAMES O'SHEA" w:date="2018-06-14T18:20:00Z">
                          <w:r>
                            <w:rPr>
                              <w:noProof/>
                              <w:color w:val="auto"/>
                            </w:rPr>
                            <w:t>21</w:t>
                          </w:r>
                        </w:ins>
                        <w:del w:id="1483" w:author="ENDA JAMES O'SHEA" w:date="2018-06-14T18:13:00Z">
                          <w:r w:rsidDel="004507E0">
                            <w:rPr>
                              <w:noProof/>
                              <w:color w:val="auto"/>
                            </w:rPr>
                            <w:delText>19</w:delText>
                          </w:r>
                        </w:del>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v:textbox>
                  <w10:wrap type="square"/>
                </v:shape>
              </w:pict>
            </mc:Fallback>
          </mc:AlternateContent>
        </w:r>
      </w:del>
      <w:proofErr w:type="spellStart"/>
      <w:r w:rsidR="0013616E">
        <w:t>OpenJML</w:t>
      </w:r>
      <w:proofErr w:type="spellEnd"/>
    </w:p>
    <w:p w:rsidR="00212324" w:rsidRDefault="004507E0" w:rsidP="0013616E">
      <w:pPr>
        <w:rPr>
          <w:color w:val="0070C0"/>
          <w:u w:val="single"/>
          <w:lang w:val="en-GB"/>
        </w:rPr>
      </w:pPr>
      <w:del w:id="1484" w:author="ENDA JAMES O'SHEA" w:date="2018-06-14T18:14:00Z">
        <w:r w:rsidDel="004507E0">
          <w:rPr>
            <w:noProof/>
          </w:rPr>
          <mc:AlternateContent>
            <mc:Choice Requires="wpg">
              <w:drawing>
                <wp:anchor distT="0" distB="0" distL="114300" distR="114300" simplePos="0" relativeHeight="251750400" behindDoc="0" locked="0" layoutInCell="1" allowOverlap="1">
                  <wp:simplePos x="0" y="0"/>
                  <wp:positionH relativeFrom="margin">
                    <wp:align>left</wp:align>
                  </wp:positionH>
                  <wp:positionV relativeFrom="paragraph">
                    <wp:posOffset>217805</wp:posOffset>
                  </wp:positionV>
                  <wp:extent cx="6122670" cy="7795260"/>
                  <wp:effectExtent l="0" t="0" r="0" b="0"/>
                  <wp:wrapSquare wrapText="bothSides"/>
                  <wp:docPr id="680" name="Group 680"/>
                  <wp:cNvGraphicFramePr/>
                  <a:graphic xmlns:a="http://schemas.openxmlformats.org/drawingml/2006/main">
                    <a:graphicData uri="http://schemas.microsoft.com/office/word/2010/wordprocessingGroup">
                      <wpg:wgp>
                        <wpg:cNvGrpSpPr/>
                        <wpg:grpSpPr>
                          <a:xfrm>
                            <a:off x="0" y="0"/>
                            <a:ext cx="6122670" cy="7795260"/>
                            <a:chOff x="0" y="0"/>
                            <a:chExt cx="5998988" cy="7995513"/>
                          </a:xfrm>
                        </wpg:grpSpPr>
                        <pic:pic xmlns:pic="http://schemas.openxmlformats.org/drawingml/2006/picture">
                          <pic:nvPicPr>
                            <pic:cNvPr id="24" name="Picture 2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7C1FA" id="Group 680" o:spid="_x0000_s1026" style="position:absolute;margin-left:0;margin-top:17.15pt;width:482.1pt;height:613.8pt;z-index:251750400;mso-position-horizontal:left;mso-position-horizontal-relative:margin;mso-width-relative:margin;mso-height-relative:margin"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U8zNwAAAAWQAwAC&#10;AAAAFAAAEJ6QBAACAAAAFAAAELKSkQACAAAAAzI0AACSkgACAAAAAzI0AADqHAAHAAAIDAAACJI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4OjA2OjEyIDExOjAyOjM5ADIwMTg6MDY6MTIgMTE6MDI6MzkAAABFAE8A&#10;MwA3AAAA/+ELF2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TgtMDYtMTJUMTE6MDI6&#10;MzkuMjM2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kVPMzc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BPwH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U8zNwAAAAWQAwACAAAA&#10;FAAAEJ6QBAACAAAAFAAAELKSkQACAAAAAzMxAACSkgACAAAAAzMxAADqHAAHAAAIDAAACJ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4OjA2OjEyIDExOjAyOjE1ADIwMTg6MDY6MTIgMTE6MDI6MTUAAABFAE8AMwA3&#10;AAAA/+ELF2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TgtMDYtMTJUMTE6MDI6MTUu&#10;MzEy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kVPMzc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DHQJ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k0AACSkgACAAAAAzk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xOjIwADIwMTg6MDY6MTIgMTE6MDE6MjA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E6MjAuOTQz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KQL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75"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6"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7" o:title=""/>
                  </v:shape>
                  <w10:wrap type="square" anchorx="margin"/>
                </v:group>
              </w:pict>
            </mc:Fallback>
          </mc:AlternateContent>
        </w:r>
      </w:del>
      <w:r w:rsidR="00212324">
        <w:br w:type="page"/>
      </w:r>
    </w:p>
    <w:p w:rsidR="00E86E69" w:rsidRPr="00E86E69" w:rsidRDefault="001E6B9F" w:rsidP="00E86E69">
      <w:pPr>
        <w:pStyle w:val="Heading4"/>
        <w:numPr>
          <w:ilvl w:val="0"/>
          <w:numId w:val="31"/>
        </w:numPr>
        <w:rPr>
          <w:b/>
          <w:color w:val="0070C0"/>
          <w:u w:val="single"/>
          <w:lang w:val="en-GB"/>
        </w:rPr>
      </w:pPr>
      <w:del w:id="1485" w:author="ENDA JAMES O'SHEA" w:date="2018-06-14T18:23:00Z">
        <w:r w:rsidDel="00DE0594">
          <w:rPr>
            <w:noProof/>
          </w:rPr>
          <w:lastRenderedPageBreak/>
          <mc:AlternateContent>
            <mc:Choice Requires="wpg">
              <w:drawing>
                <wp:anchor distT="0" distB="0" distL="114300" distR="114300" simplePos="0" relativeHeight="251756544"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481095E8" id="Group 686" o:spid="_x0000_s1026" style="position:absolute;margin-left:0;margin-top:15pt;width:306pt;height:664.8pt;z-index:251756544;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81"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82"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83" o:title=""/>
                  </v:shape>
                  <w10:wrap type="square" anchorx="margin"/>
                </v:group>
              </w:pict>
            </mc:Fallback>
          </mc:AlternateContent>
        </w:r>
      </w:del>
      <w:r w:rsidR="00E86E69">
        <w:t>Krakatoa</w:t>
      </w:r>
    </w:p>
    <w:p w:rsidR="00212324" w:rsidRPr="00E86E69" w:rsidRDefault="00AE7824" w:rsidP="00E86E69">
      <w:pPr>
        <w:rPr>
          <w:color w:val="0070C0"/>
          <w:u w:val="single"/>
          <w:lang w:val="en-GB"/>
        </w:rPr>
      </w:pPr>
      <w:r>
        <w:rPr>
          <w:noProof/>
        </w:rPr>
        <mc:AlternateContent>
          <mc:Choice Requires="wps">
            <w:drawing>
              <wp:anchor distT="0" distB="0" distL="114300" distR="114300" simplePos="0" relativeHeight="251758592" behindDoc="0" locked="0" layoutInCell="1" allowOverlap="1" wp14:anchorId="69CAFA24" wp14:editId="2AEB139E">
                <wp:simplePos x="0" y="0"/>
                <wp:positionH relativeFrom="margin">
                  <wp:posOffset>838200</wp:posOffset>
                </wp:positionH>
                <wp:positionV relativeFrom="paragraph">
                  <wp:posOffset>5675630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3C6A18" w:rsidRPr="00B2495C" w:rsidRDefault="003C6A18"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ins w:id="1486" w:author="ENDA JAMES O'SHEA" w:date="2018-06-14T18:20:00Z">
                              <w:r>
                                <w:rPr>
                                  <w:noProof/>
                                  <w:color w:val="auto"/>
                                </w:rPr>
                                <w:t>22</w:t>
                              </w:r>
                            </w:ins>
                            <w:del w:id="1487" w:author="ENDA JAMES O'SHEA" w:date="2018-06-14T18:13:00Z">
                              <w:r w:rsidDel="004507E0">
                                <w:rPr>
                                  <w:noProof/>
                                  <w:color w:val="auto"/>
                                </w:rPr>
                                <w:delText>20</w:delText>
                              </w:r>
                            </w:del>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4" type="#_x0000_t202" style="position:absolute;margin-left:66pt;margin-top:446.9pt;width:297pt;height:.0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" stroked="f">
                <v:textbox style="mso-fit-shape-to-text:t" inset="0,0,0,0">
                  <w:txbxContent>
                    <w:p w:rsidR="003C6A18" w:rsidRPr="00B2495C" w:rsidRDefault="003C6A18"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ins w:id="1488" w:author="ENDA JAMES O'SHEA" w:date="2018-06-14T18:20:00Z">
                        <w:r>
                          <w:rPr>
                            <w:noProof/>
                            <w:color w:val="auto"/>
                          </w:rPr>
                          <w:t>22</w:t>
                        </w:r>
                      </w:ins>
                      <w:del w:id="1489" w:author="ENDA JAMES O'SHEA" w:date="2018-06-14T18:13:00Z">
                        <w:r w:rsidDel="004507E0">
                          <w:rPr>
                            <w:noProof/>
                            <w:color w:val="auto"/>
                          </w:rPr>
                          <w:delText>20</w:delText>
                        </w:r>
                      </w:del>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v:textbox>
                <w10:wrap type="square" anchorx="margin"/>
              </v:shape>
            </w:pict>
          </mc:Fallback>
        </mc:AlternateContent>
      </w:r>
      <w:r>
        <w:rPr>
          <w:noProof/>
        </w:rPr>
        <mc:AlternateContent>
          <mc:Choice Requires="wpg">
            <w:drawing>
              <wp:anchor distT="0" distB="0" distL="114300" distR="114300" simplePos="0" relativeHeight="251798528" behindDoc="0" locked="0" layoutInCell="1" allowOverlap="1">
                <wp:simplePos x="0" y="0"/>
                <wp:positionH relativeFrom="column">
                  <wp:posOffset>-57150</wp:posOffset>
                </wp:positionH>
                <wp:positionV relativeFrom="paragraph">
                  <wp:posOffset>351155</wp:posOffset>
                </wp:positionV>
                <wp:extent cx="5924550" cy="5191125"/>
                <wp:effectExtent l="0" t="0" r="0" b="9525"/>
                <wp:wrapSquare wrapText="bothSides"/>
                <wp:docPr id="708" name="Group 708"/>
                <wp:cNvGraphicFramePr/>
                <a:graphic xmlns:a="http://schemas.openxmlformats.org/drawingml/2006/main">
                  <a:graphicData uri="http://schemas.microsoft.com/office/word/2010/wordprocessingGroup">
                    <wpg:wgp>
                      <wpg:cNvGrpSpPr/>
                      <wpg:grpSpPr>
                        <a:xfrm>
                          <a:off x="0" y="0"/>
                          <a:ext cx="5924550" cy="5191125"/>
                          <a:chOff x="0" y="0"/>
                          <a:chExt cx="5924550" cy="5191125"/>
                        </a:xfrm>
                      </wpg:grpSpPr>
                      <pic:pic xmlns:pic="http://schemas.openxmlformats.org/drawingml/2006/picture">
                        <pic:nvPicPr>
                          <pic:cNvPr id="701" name="Picture 70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212465" cy="5191125"/>
                          </a:xfrm>
                          <a:prstGeom prst="rect">
                            <a:avLst/>
                          </a:prstGeom>
                        </pic:spPr>
                      </pic:pic>
                      <pic:pic xmlns:pic="http://schemas.openxmlformats.org/drawingml/2006/picture">
                        <pic:nvPicPr>
                          <pic:cNvPr id="707" name="Picture 70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62300" y="19050"/>
                            <a:ext cx="2762250" cy="4395470"/>
                          </a:xfrm>
                          <a:prstGeom prst="rect">
                            <a:avLst/>
                          </a:prstGeom>
                        </pic:spPr>
                      </pic:pic>
                    </wpg:wgp>
                  </a:graphicData>
                </a:graphic>
              </wp:anchor>
            </w:drawing>
          </mc:Choice>
          <mc:Fallback>
            <w:pict>
              <v:group w14:anchorId="3F88316B" id="Group 708" o:spid="_x0000_s1026" style="position:absolute;margin-left:-4.5pt;margin-top:27.65pt;width:466.5pt;height:408.75pt;z-index:251798528" coordsize="59245,5191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TzM3AAAABZADAAIAAAAUAAAQnpAEAAIAAAAUAAAQspKRAAIAAAADMTgAAJKS&#10;AAIAAAADMTgAAOocAAcAAAgMAAAIk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g6MDY6MTQgMTg6MjM6MDEAMjAx&#10;ODowNjoxNCAxODoyMzowMQAAAEUATwAzADcAAAD/4QsX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xOC0wNi0xNFQxODoyMzowMS4xNzk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RU8zNz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O2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U2AACSkgACAAAAAzU2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0IDE4OjIzOjMzADIwMTg6MDY6MTQgMTg6MjM6MzM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RUMTg6MjM6MzMuNTU2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C0QH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">
                <v:shape id="Picture 701" o:spid="_x0000_s1027" type="#_x0000_t75" style="position:absolute;width:32124;height:5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">
                  <v:imagedata r:id="rId86" o:title=""/>
                </v:shape>
                <v:shape id="Picture 707" o:spid="_x0000_s1028" type="#_x0000_t75" style="position:absolute;left:31623;top:190;width:27622;height:43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">
                  <v:imagedata r:id="rId87" o:title=""/>
                </v:shape>
                <w10:wrap type="square"/>
              </v:group>
            </w:pict>
          </mc:Fallback>
        </mc:AlternateContent>
      </w:r>
      <w:r w:rsidR="00212324">
        <w:br w:type="page"/>
      </w:r>
    </w:p>
    <w:p w:rsidR="004D7837" w:rsidRPr="00904564" w:rsidRDefault="000457C6" w:rsidP="00904564">
      <w:pPr>
        <w:pStyle w:val="Heading3"/>
        <w:rPr>
          <w:rPrChange w:id="1490" w:author="ENDA JAMES O'SHEA" w:date="2018-06-14T18:26:00Z">
            <w:rPr>
              <w:u w:val="single"/>
            </w:rPr>
          </w:rPrChange>
        </w:rPr>
        <w:pPrChange w:id="1491" w:author="ENDA JAMES O'SHEA" w:date="2018-06-14T18:26:00Z">
          <w:pPr>
            <w:pStyle w:val="Heading3"/>
          </w:pPr>
        </w:pPrChange>
      </w:pPr>
      <w:bookmarkStart w:id="1492" w:name="_Toc516764704"/>
      <w:r w:rsidRPr="00904564">
        <w:rPr>
          <w:rPrChange w:id="1493" w:author="ENDA JAMES O'SHEA" w:date="2018-06-14T18:26:00Z">
            <w:rPr>
              <w:u w:val="single"/>
            </w:rPr>
          </w:rPrChange>
        </w:rPr>
        <w:lastRenderedPageBreak/>
        <w:t>Trace of ‘p</w:t>
      </w:r>
      <w:r w:rsidR="004D7837" w:rsidRPr="00904564">
        <w:rPr>
          <w:rPrChange w:id="1494" w:author="ENDA JAMES O'SHEA" w:date="2018-06-14T18:26:00Z">
            <w:rPr>
              <w:u w:val="single"/>
            </w:rPr>
          </w:rPrChange>
        </w:rPr>
        <w:t>ow2’ specification error</w:t>
      </w:r>
      <w:bookmarkEnd w:id="1492"/>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TRACE of q1_2012.PrefixSumRec.pow2(</w:t>
      </w:r>
      <w:proofErr w:type="spellStart"/>
      <w:r w:rsidRPr="00A8011B">
        <w:rPr>
          <w:sz w:val="16"/>
          <w:szCs w:val="16"/>
        </w:rPr>
        <w:t>int</w:t>
      </w:r>
      <w:proofErr w:type="spellEnd"/>
      <w:r w:rsidRPr="00A8011B">
        <w:rPr>
          <w:sz w:val="16"/>
          <w:szCs w:val="16"/>
        </w:rPr>
        <w: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/home/eo37/workspace/Prefix_Sum/src/q1_2012/PrefixSumRec.java:104:  </w:t>
      </w:r>
      <w:r w:rsidRPr="00A8011B">
        <w:rPr>
          <w:sz w:val="16"/>
          <w:szCs w:val="16"/>
        </w:rPr>
        <w:tab/>
        <w:t xml:space="preserve">requires x &gt;= 0 &amp;&amp; x &lt; 5;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5</w:t>
      </w:r>
      <w:r w:rsidRPr="00A8011B">
        <w:rPr>
          <w:sz w:val="16"/>
          <w:szCs w:val="16"/>
        </w:rPr>
        <w:tab/>
        <w:t xml:space="preserve"> === 5</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&lt; 5</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 &amp;&amp; x &lt; 5</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/home/eo37/workspace/Prefix_Sum/src/q1_2012/PrefixSumRec.java:110:  </w:t>
      </w:r>
      <w:r w:rsidRPr="00A8011B">
        <w:rPr>
          <w:sz w:val="16"/>
          <w:szCs w:val="16"/>
        </w:rPr>
        <w:tab/>
        <w:t>count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1</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 = 1</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/home/eo37/workspace/Prefix_Sum/src/q1_2012/PrefixSumRec.java:116:  </w:t>
      </w:r>
      <w:r w:rsidRPr="00A8011B">
        <w:rPr>
          <w:sz w:val="16"/>
          <w:szCs w:val="16"/>
        </w:rPr>
        <w:tab/>
        <w:t>Loop test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/home/eo37/workspace/Prefix_Sum/src/q1_2012/PrefixSumRec.java:119:  </w:t>
      </w:r>
      <w:r w:rsidRPr="00A8011B">
        <w:rPr>
          <w:sz w:val="16"/>
          <w:szCs w:val="16"/>
        </w:rPr>
        <w:tab/>
        <w:t>count = mult2(count)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w:t>
      </w:r>
      <w:r w:rsidRPr="00A8011B">
        <w:rPr>
          <w:sz w:val="16"/>
          <w:szCs w:val="16"/>
        </w:rPr>
        <w:tab/>
        <w:t xml:space="preserve"> === ( - 2147481366 )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mult2(count)</w:t>
      </w:r>
      <w:r w:rsidRPr="00A8011B">
        <w:rPr>
          <w:sz w:val="16"/>
          <w:szCs w:val="16"/>
        </w:rPr>
        <w:tab/>
        <w:t xml:space="preserve"> === ( - 2147483199 )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 = mult2(count)</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/home/eo37/workspace/Prefix_Sum/src/q1_2012/PrefixSumRec.java:91:  </w:t>
      </w:r>
      <w:r w:rsidRPr="00A8011B">
        <w:rPr>
          <w:sz w:val="16"/>
          <w:szCs w:val="16"/>
        </w:rPr>
        <w:tab/>
        <w:t>Precondition assertion: _$CPRE__23</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/home/eo37/workspace/Prefix_Sum/src/q1_2012/PrefixSumRec.java:119:  Invalid assertion (Precondition)</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/home/eo37/workspace/Prefix_Sum/src/q1_2012/PrefixSumRec.java:98:  Associated location</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TRACE of q1_2012.PrefixSumRec.pow2(</w:t>
      </w:r>
      <w:proofErr w:type="spellStart"/>
      <w:r w:rsidRPr="00A8011B">
        <w:rPr>
          <w:sz w:val="16"/>
          <w:szCs w:val="16"/>
        </w:rPr>
        <w:t>int</w:t>
      </w:r>
      <w:proofErr w:type="spellEnd"/>
      <w:r w:rsidRPr="00A8011B">
        <w:rPr>
          <w:sz w:val="16"/>
          <w:szCs w:val="16"/>
        </w:rPr>
        <w: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/home/eo37/workspace/Prefix_Sum/src/q1_2012/PrefixSumRec.java:104:  </w:t>
      </w:r>
      <w:r w:rsidRPr="00A8011B">
        <w:rPr>
          <w:sz w:val="16"/>
          <w:szCs w:val="16"/>
        </w:rPr>
        <w:tab/>
        <w:t xml:space="preserve">requires x &gt;= 0 &amp;&amp; x &lt; 5;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5</w:t>
      </w:r>
      <w:r w:rsidRPr="00A8011B">
        <w:rPr>
          <w:sz w:val="16"/>
          <w:szCs w:val="16"/>
        </w:rPr>
        <w:tab/>
        <w:t xml:space="preserve"> === 5</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&lt; 5</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 &amp;&amp; x &lt; 5</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/home/eo37/workspace/Prefix_Sum/src/q1_2012/PrefixSumRec.java:110:  </w:t>
      </w:r>
      <w:r w:rsidRPr="00A8011B">
        <w:rPr>
          <w:sz w:val="16"/>
          <w:szCs w:val="16"/>
        </w:rPr>
        <w:tab/>
        <w:t>count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lastRenderedPageBreak/>
        <w:tab/>
      </w:r>
      <w:r w:rsidRPr="00A8011B">
        <w:rPr>
          <w:sz w:val="16"/>
          <w:szCs w:val="16"/>
        </w:rPr>
        <w:tab/>
      </w:r>
      <w:r w:rsidRPr="00A8011B">
        <w:rPr>
          <w:sz w:val="16"/>
          <w:szCs w:val="16"/>
        </w:rPr>
        <w:tab/>
        <w:t>VALUE: 1</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 = 1</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/home/eo37/workspace/Prefix_Sum/src/q1_2012/PrefixSumRec.java:116:  </w:t>
      </w:r>
      <w:r w:rsidRPr="00A8011B">
        <w:rPr>
          <w:sz w:val="16"/>
          <w:szCs w:val="16"/>
        </w:rPr>
        <w:tab/>
        <w:t>Loop test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false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false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/home/eo37/workspace/Prefix_Sum/src/q1_2012/PrefixSumRec.java:124:  </w:t>
      </w:r>
      <w:r w:rsidRPr="00A8011B">
        <w:rPr>
          <w:sz w:val="16"/>
          <w:szCs w:val="16"/>
        </w:rPr>
        <w:tab/>
        <w:t>return count;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w:t>
      </w:r>
      <w:r w:rsidRPr="00A8011B">
        <w:rPr>
          <w:sz w:val="16"/>
          <w:szCs w:val="16"/>
        </w:rPr>
        <w:tab/>
        <w:t xml:space="preserve"> === ( - 2147477365 )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/home/eo37/workspace/Prefix_Sum/src/q1_2012/PrefixSumRec.java:105:  </w:t>
      </w:r>
      <w:r w:rsidRPr="00A8011B">
        <w:rPr>
          <w:sz w:val="16"/>
          <w:szCs w:val="16"/>
        </w:rPr>
        <w:tab/>
        <w:t xml:space="preserve">ensures \result &gt; 0 &amp;&amp; \result &lt; 33;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\result</w:t>
      </w:r>
      <w:r w:rsidRPr="00A8011B">
        <w:rPr>
          <w:sz w:val="16"/>
          <w:szCs w:val="16"/>
        </w:rPr>
        <w:tab/>
        <w:t xml:space="preserve"> === ( - 2147477365 )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\result &gt; 0</w:t>
      </w:r>
      <w:r w:rsidRPr="00A8011B">
        <w:rPr>
          <w:sz w:val="16"/>
          <w:szCs w:val="16"/>
        </w:rPr>
        <w:tab/>
        <w:t xml:space="preserve"> === false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/home/eo37/workspace/Prefix_Sum/src/q1_2012/PrefixSumRec.java:124:  Invalid assertion (Postcondition)</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/home/eo37/workspace/Prefix_Sum/src/q1_2012/PrefixSumRec.java:105:  Associated location</w:t>
      </w:r>
    </w:p>
    <w:p w:rsidR="00A8011B" w:rsidRPr="00A8011B" w:rsidRDefault="00A8011B" w:rsidP="00A8011B"/>
    <w:p w:rsidR="001E6B9F" w:rsidRDefault="00800EE2" w:rsidP="00296351">
      <w:pPr>
        <w:keepNext/>
      </w:pPr>
      <w:r>
        <w:rPr>
          <w:noProof/>
        </w:rPr>
        <w:lastRenderedPageBreak/>
        <mc:AlternateContent>
          <mc:Choice Requires="wpg">
            <w:drawing>
              <wp:anchor distT="0" distB="0" distL="114300" distR="114300" simplePos="0" relativeHeight="251761664"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8A9E0D" id="Group 1658136935" o:spid="_x0000_s1026" style="position:absolute;margin-left:0;margin-top:22.5pt;width:321.75pt;height:663.75pt;z-index:251761664;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1" o:title=""/>
                </v:shape>
                <w10:wrap type="square" anchorx="margin"/>
              </v:group>
            </w:pict>
          </mc:Fallback>
        </mc:AlternateContent>
      </w:r>
      <w:r>
        <w:rPr>
          <w:noProof/>
        </w:rPr>
        <mc:AlternateContent>
          <mc:Choice Requires="wps">
            <w:drawing>
              <wp:anchor distT="0" distB="0" distL="114300" distR="114300" simplePos="0" relativeHeight="251769856"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3C6A18" w:rsidRPr="00800EE2" w:rsidRDefault="003C6A1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495" w:author="ENDA JAMES O'SHEA" w:date="2018-06-14T18:20:00Z">
                              <w:r>
                                <w:rPr>
                                  <w:noProof/>
                                  <w:color w:val="auto"/>
                                </w:rPr>
                                <w:t>23</w:t>
                              </w:r>
                            </w:ins>
                            <w:del w:id="1496" w:author="ENDA JAMES O'SHEA" w:date="2018-06-14T18:13:00Z">
                              <w:r w:rsidDel="004507E0">
                                <w:rPr>
                                  <w:noProof/>
                                  <w:color w:val="auto"/>
                                </w:rPr>
                                <w:delText>21</w:delText>
                              </w:r>
                            </w:del>
                            <w:r w:rsidRPr="00800EE2">
                              <w:rPr>
                                <w:color w:val="auto"/>
                              </w:rPr>
                              <w:fldChar w:fldCharType="end"/>
                            </w:r>
                            <w:r w:rsidRPr="00800EE2">
                              <w:rPr>
                                <w:color w:val="auto"/>
                              </w:rPr>
                              <w:t xml:space="preserve">: </w:t>
                            </w:r>
                            <w:bookmarkStart w:id="1497" w:name="_Hlk516577974"/>
                            <w:proofErr w:type="spellStart"/>
                            <w:r w:rsidRPr="00800EE2">
                              <w:rPr>
                                <w:color w:val="auto"/>
                              </w:rPr>
                              <w:t>KeY</w:t>
                            </w:r>
                            <w:proofErr w:type="spellEnd"/>
                            <w:r w:rsidRPr="00800EE2">
                              <w:rPr>
                                <w:color w:val="auto"/>
                              </w:rPr>
                              <w:t xml:space="preserve">- Longest Repeated Substring - </w:t>
                            </w:r>
                            <w:bookmarkEnd w:id="1497"/>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5" type="#_x0000_t202" style="position:absolute;margin-left:0;margin-top:676.65pt;width:317.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ng+p3jcCAAB3BAAADgAAAAAAAAAA&#10;AAAAAAAuAgAAZHJzL2Uyb0RvYy54bWxQSwECLQAUAAYACAAAACEAiNGU8d8AAAAKAQAADwAAAAAA&#10;AAAAAAAAAACRBAAAZHJzL2Rvd25yZXYueG1sUEsFBgAAAAAEAAQA8wAAAJ0FAAAAAA==&#10;" stroked="f">
                <v:textbox style="mso-fit-shape-to-text:t" inset="0,0,0,0">
                  <w:txbxContent>
                    <w:p w:rsidR="003C6A18" w:rsidRPr="00800EE2" w:rsidRDefault="003C6A1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498" w:author="ENDA JAMES O'SHEA" w:date="2018-06-14T18:20:00Z">
                        <w:r>
                          <w:rPr>
                            <w:noProof/>
                            <w:color w:val="auto"/>
                          </w:rPr>
                          <w:t>23</w:t>
                        </w:r>
                      </w:ins>
                      <w:del w:id="1499" w:author="ENDA JAMES O'SHEA" w:date="2018-06-14T18:13:00Z">
                        <w:r w:rsidDel="004507E0">
                          <w:rPr>
                            <w:noProof/>
                            <w:color w:val="auto"/>
                          </w:rPr>
                          <w:delText>21</w:delText>
                        </w:r>
                      </w:del>
                      <w:r w:rsidRPr="00800EE2">
                        <w:rPr>
                          <w:color w:val="auto"/>
                        </w:rPr>
                        <w:fldChar w:fldCharType="end"/>
                      </w:r>
                      <w:r w:rsidRPr="00800EE2">
                        <w:rPr>
                          <w:color w:val="auto"/>
                        </w:rPr>
                        <w:t xml:space="preserve">: </w:t>
                      </w:r>
                      <w:bookmarkStart w:id="1500" w:name="_Hlk516577974"/>
                      <w:proofErr w:type="spellStart"/>
                      <w:r w:rsidRPr="00800EE2">
                        <w:rPr>
                          <w:color w:val="auto"/>
                        </w:rPr>
                        <w:t>KeY</w:t>
                      </w:r>
                      <w:proofErr w:type="spellEnd"/>
                      <w:r w:rsidRPr="00800EE2">
                        <w:rPr>
                          <w:color w:val="auto"/>
                        </w:rPr>
                        <w:t xml:space="preserve">- Longest Repeated Substring - </w:t>
                      </w:r>
                      <w:bookmarkEnd w:id="1500"/>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501" w:author="ENDA JAMES O'SHEA" w:date="2018-06-14T18:20:00Z">
        <w:r w:rsidR="004507E0">
          <w:rPr>
            <w:noProof/>
            <w:color w:val="auto"/>
          </w:rPr>
          <w:t>24</w:t>
        </w:r>
      </w:ins>
      <w:del w:id="1502" w:author="ENDA JAMES O'SHEA" w:date="2018-06-14T18:13:00Z">
        <w:r w:rsidR="0044547F" w:rsidDel="004507E0">
          <w:rPr>
            <w:noProof/>
            <w:color w:val="auto"/>
          </w:rPr>
          <w:delText>22</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4736"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2516E5" id="Group 1658136936" o:spid="_x0000_s1026" style="position:absolute;margin-left:0;margin-top:22.55pt;width:274.5pt;height:533.25pt;z-index:251764736;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9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9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1904"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3C6A18" w:rsidRPr="00800EE2" w:rsidRDefault="003C6A1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503" w:author="ENDA JAMES O'SHEA" w:date="2018-06-14T18:20:00Z">
                              <w:r>
                                <w:rPr>
                                  <w:noProof/>
                                  <w:color w:val="auto"/>
                                </w:rPr>
                                <w:t>25</w:t>
                              </w:r>
                            </w:ins>
                            <w:del w:id="1504" w:author="ENDA JAMES O'SHEA" w:date="2018-06-14T18:13:00Z">
                              <w:r w:rsidDel="004507E0">
                                <w:rPr>
                                  <w:noProof/>
                                  <w:color w:val="auto"/>
                                </w:rPr>
                                <w:delText>23</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6" type="#_x0000_t202" style="position:absolute;margin-left:2.25pt;margin-top:393.1pt;width:28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AvKIMzNQIAAHcEAAAOAAAAAAAAAAAA&#10;AAAAAC4CAABkcnMvZTJvRG9jLnhtbFBLAQItABQABgAIAAAAIQAsB5eo4AAAAAkBAAAPAAAAAAAA&#10;AAAAAAAAAI8EAABkcnMvZG93bnJldi54bWxQSwUGAAAAAAQABADzAAAAnAUAAAAA&#10;" stroked="f">
                <v:textbox style="mso-fit-shape-to-text:t" inset="0,0,0,0">
                  <w:txbxContent>
                    <w:p w:rsidR="003C6A18" w:rsidRPr="00800EE2" w:rsidRDefault="003C6A1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505" w:author="ENDA JAMES O'SHEA" w:date="2018-06-14T18:20:00Z">
                        <w:r>
                          <w:rPr>
                            <w:noProof/>
                            <w:color w:val="auto"/>
                          </w:rPr>
                          <w:t>25</w:t>
                        </w:r>
                      </w:ins>
                      <w:del w:id="1506" w:author="ENDA JAMES O'SHEA" w:date="2018-06-14T18:13:00Z">
                        <w:r w:rsidDel="004507E0">
                          <w:rPr>
                            <w:noProof/>
                            <w:color w:val="auto"/>
                          </w:rPr>
                          <w:delText>23</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3952"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3C6A18" w:rsidRPr="00800EE2" w:rsidRDefault="003C6A1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507" w:author="ENDA JAMES O'SHEA" w:date="2018-06-14T18:20:00Z">
                              <w:r>
                                <w:rPr>
                                  <w:noProof/>
                                  <w:color w:val="auto"/>
                                </w:rPr>
                                <w:t>26</w:t>
                              </w:r>
                            </w:ins>
                            <w:del w:id="1508" w:author="ENDA JAMES O'SHEA" w:date="2018-06-14T18:13:00Z">
                              <w:r w:rsidDel="004507E0">
                                <w:rPr>
                                  <w:noProof/>
                                  <w:color w:val="auto"/>
                                </w:rPr>
                                <w:delText>24</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xml:space="preserve">- Longest Repeated Substring - </w:t>
                            </w:r>
                            <w:proofErr w:type="spellStart"/>
                            <w:r w:rsidRPr="00800EE2">
                              <w:rPr>
                                <w:color w:val="auto"/>
                              </w:rPr>
                              <w:t>SuffixArray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7" type="#_x0000_t202" style="position:absolute;margin-left:-9pt;margin-top:380.25pt;width:46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CQ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740uYfijL07aKfJW76R+OAj8+GFORwf7AlXIjzjUSqocwqdRUkF&#10;7uff/DEfVcUoJTWOY079jyNzghL1zaDeCBl6w/XGvjfMUa8BWx3hslmeTCxwQfVm6UC/4qas4isY&#10;YobjWzkNvbkO7VLgpnGxWqUknFDLwqPZWh6he2J3zStztpMloJpP0A8qm79Tp81N+tjVMSDVSbpI&#10;bMtixzdOdxK/28S4Pm/vKev6f7H8B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J5uAJA2AgAAdwQAAA4AAAAAAAAA&#10;AAAAAAAALgIAAGRycy9lMm9Eb2MueG1sUEsBAi0AFAAGAAgAAAAhAFiLnxnhAAAACwEAAA8AAAAA&#10;AAAAAAAAAAAAkAQAAGRycy9kb3ducmV2LnhtbFBLBQYAAAAABAAEAPMAAACeBQAAAAA=&#10;" stroked="f">
                <v:textbox style="mso-fit-shape-to-text:t" inset="0,0,0,0">
                  <w:txbxContent>
                    <w:p w:rsidR="003C6A18" w:rsidRPr="00800EE2" w:rsidRDefault="003C6A18"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509" w:author="ENDA JAMES O'SHEA" w:date="2018-06-14T18:20:00Z">
                        <w:r>
                          <w:rPr>
                            <w:noProof/>
                            <w:color w:val="auto"/>
                          </w:rPr>
                          <w:t>26</w:t>
                        </w:r>
                      </w:ins>
                      <w:del w:id="1510" w:author="ENDA JAMES O'SHEA" w:date="2018-06-14T18:13:00Z">
                        <w:r w:rsidDel="004507E0">
                          <w:rPr>
                            <w:noProof/>
                            <w:color w:val="auto"/>
                          </w:rPr>
                          <w:delText>24</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xml:space="preserve">- Longest Repeated Substring - </w:t>
                      </w:r>
                      <w:proofErr w:type="spellStart"/>
                      <w:r w:rsidRPr="00800EE2">
                        <w:rPr>
                          <w:color w:val="auto"/>
                        </w:rPr>
                        <w:t>SuffixArray</w:t>
                      </w:r>
                      <w:proofErr w:type="spellEnd"/>
                    </w:p>
                  </w:txbxContent>
                </v:textbox>
                <w10:wrap type="square"/>
              </v:shape>
            </w:pict>
          </mc:Fallback>
        </mc:AlternateContent>
      </w:r>
      <w:r>
        <w:rPr>
          <w:noProof/>
        </w:rPr>
        <mc:AlternateContent>
          <mc:Choice Requires="wpg">
            <w:drawing>
              <wp:anchor distT="0" distB="0" distL="114300" distR="114300" simplePos="0" relativeHeight="251767808"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3AAD55" id="Group 1658136937" o:spid="_x0000_s1026" style="position:absolute;margin-left:63pt;margin-top:0;width:462pt;height:375.75pt;z-index:251767808;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9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0"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1">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ins w:id="1511" w:author="ENDA JAMES O'SHEA" w:date="2018-06-14T18:20:00Z">
        <w:r w:rsidR="004507E0">
          <w:rPr>
            <w:noProof/>
            <w:color w:val="auto"/>
          </w:rPr>
          <w:t>27</w:t>
        </w:r>
      </w:ins>
      <w:del w:id="1512" w:author="ENDA JAMES O'SHEA" w:date="2018-06-14T18:13:00Z">
        <w:r w:rsidR="0044547F" w:rsidDel="004507E0">
          <w:rPr>
            <w:noProof/>
            <w:color w:val="auto"/>
          </w:rPr>
          <w:delText>25</w:delText>
        </w:r>
      </w:del>
      <w:r w:rsidRPr="00385593">
        <w:rPr>
          <w:color w:val="auto"/>
        </w:rPr>
        <w:fldChar w:fldCharType="end"/>
      </w:r>
      <w:r w:rsidRPr="00385593">
        <w:rPr>
          <w:color w:val="auto"/>
        </w:rPr>
        <w:t xml:space="preserve">: </w:t>
      </w:r>
      <w:proofErr w:type="spellStart"/>
      <w:r w:rsidRPr="00385593">
        <w:rPr>
          <w:color w:val="auto"/>
        </w:rPr>
        <w:t>OpenJML</w:t>
      </w:r>
      <w:proofErr w:type="spellEnd"/>
      <w:r w:rsidRPr="00385593">
        <w:rPr>
          <w:color w:val="auto"/>
        </w:rPr>
        <w:t xml:space="preserve">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79072"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3C6A18" w:rsidRPr="00385593" w:rsidRDefault="003C6A18"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ins w:id="1513" w:author="ENDA JAMES O'SHEA" w:date="2018-06-14T18:20:00Z">
                              <w:r>
                                <w:rPr>
                                  <w:noProof/>
                                  <w:color w:val="auto"/>
                                </w:rPr>
                                <w:t>28</w:t>
                              </w:r>
                            </w:ins>
                            <w:del w:id="1514" w:author="ENDA JAMES O'SHEA" w:date="2018-06-14T18:13:00Z">
                              <w:r w:rsidDel="004507E0">
                                <w:rPr>
                                  <w:noProof/>
                                  <w:color w:val="auto"/>
                                </w:rPr>
                                <w:delText>26</w:delText>
                              </w:r>
                            </w:del>
                            <w:r w:rsidRPr="00385593">
                              <w:rPr>
                                <w:color w:val="auto"/>
                              </w:rPr>
                              <w:fldChar w:fldCharType="end"/>
                            </w:r>
                            <w:r w:rsidRPr="00385593">
                              <w:rPr>
                                <w:color w:val="auto"/>
                              </w:rPr>
                              <w:t xml:space="preserve">: </w:t>
                            </w:r>
                            <w:proofErr w:type="spellStart"/>
                            <w:r w:rsidRPr="00385593">
                              <w:rPr>
                                <w:color w:val="auto"/>
                              </w:rPr>
                              <w:t>OpenJML</w:t>
                            </w:r>
                            <w:proofErr w:type="spellEnd"/>
                            <w:r w:rsidRPr="00385593">
                              <w:rPr>
                                <w:color w:val="auto"/>
                              </w:rPr>
                              <w:t xml:space="preserve">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8" type="#_x0000_t202" style="position:absolute;margin-left:0;margin-top:639.75pt;width:354.75pt;height:.05pt;z-index:25177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y0Nw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" stroked="f">
                <v:textbox style="mso-fit-shape-to-text:t" inset="0,0,0,0">
                  <w:txbxContent>
                    <w:p w:rsidR="003C6A18" w:rsidRPr="00385593" w:rsidRDefault="003C6A18"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ins w:id="1515" w:author="ENDA JAMES O'SHEA" w:date="2018-06-14T18:20:00Z">
                        <w:r>
                          <w:rPr>
                            <w:noProof/>
                            <w:color w:val="auto"/>
                          </w:rPr>
                          <w:t>28</w:t>
                        </w:r>
                      </w:ins>
                      <w:del w:id="1516" w:author="ENDA JAMES O'SHEA" w:date="2018-06-14T18:13:00Z">
                        <w:r w:rsidDel="004507E0">
                          <w:rPr>
                            <w:noProof/>
                            <w:color w:val="auto"/>
                          </w:rPr>
                          <w:delText>26</w:delText>
                        </w:r>
                      </w:del>
                      <w:r w:rsidRPr="00385593">
                        <w:rPr>
                          <w:color w:val="auto"/>
                        </w:rPr>
                        <w:fldChar w:fldCharType="end"/>
                      </w:r>
                      <w:r w:rsidRPr="00385593">
                        <w:rPr>
                          <w:color w:val="auto"/>
                        </w:rPr>
                        <w:t xml:space="preserve">: </w:t>
                      </w:r>
                      <w:proofErr w:type="spellStart"/>
                      <w:r w:rsidRPr="00385593">
                        <w:rPr>
                          <w:color w:val="auto"/>
                        </w:rPr>
                        <w:t>OpenJML</w:t>
                      </w:r>
                      <w:proofErr w:type="spellEnd"/>
                      <w:r w:rsidRPr="00385593">
                        <w:rPr>
                          <w:color w:val="auto"/>
                        </w:rPr>
                        <w:t xml:space="preserve">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7024"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473465E5" id="Group 1658136944" o:spid="_x0000_s1026" style="position:absolute;margin-left:0;margin-top:0;width:294.55pt;height:635.25pt;z-index:251777024"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04"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05"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3168"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3C6A18" w:rsidRPr="0044547F" w:rsidRDefault="003C6A18"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ins w:id="1517" w:author="ENDA JAMES O'SHEA" w:date="2018-06-14T18:20:00Z">
                              <w:r>
                                <w:rPr>
                                  <w:noProof/>
                                  <w:color w:val="auto"/>
                                </w:rPr>
                                <w:t>29</w:t>
                              </w:r>
                            </w:ins>
                            <w:del w:id="1518" w:author="ENDA JAMES O'SHEA" w:date="2018-06-14T18:13:00Z">
                              <w:r w:rsidDel="004507E0">
                                <w:rPr>
                                  <w:noProof/>
                                  <w:color w:val="auto"/>
                                </w:rPr>
                                <w:delText>27</w:delText>
                              </w:r>
                            </w:del>
                            <w:r w:rsidRPr="0044547F">
                              <w:rPr>
                                <w:color w:val="auto"/>
                              </w:rPr>
                              <w:fldChar w:fldCharType="end"/>
                            </w:r>
                            <w:r w:rsidRPr="0044547F">
                              <w:rPr>
                                <w:color w:val="auto"/>
                              </w:rPr>
                              <w:t xml:space="preserve">: </w:t>
                            </w:r>
                            <w:proofErr w:type="spellStart"/>
                            <w:r w:rsidRPr="0044547F">
                              <w:rPr>
                                <w:color w:val="auto"/>
                              </w:rPr>
                              <w:t>OpenJML</w:t>
                            </w:r>
                            <w:proofErr w:type="spellEnd"/>
                            <w:r w:rsidRPr="0044547F">
                              <w:rPr>
                                <w:color w:val="auto"/>
                              </w:rPr>
                              <w:t xml:space="preserve">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9" type="#_x0000_t202" style="position:absolute;margin-left:0;margin-top:627.75pt;width:363.75pt;height:.05pt;z-index:25178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BHQCsCOAIAAHcEAAAOAAAAAAAA&#10;AAAAAAAAAC4CAABkcnMvZTJvRG9jLnhtbFBLAQItABQABgAIAAAAIQDXSTei4AAAAAoBAAAPAAAA&#10;AAAAAAAAAAAAAJIEAABkcnMvZG93bnJldi54bWxQSwUGAAAAAAQABADzAAAAnwUAAAAA&#10;" stroked="f">
                <v:textbox style="mso-fit-shape-to-text:t" inset="0,0,0,0">
                  <w:txbxContent>
                    <w:p w:rsidR="003C6A18" w:rsidRPr="0044547F" w:rsidRDefault="003C6A18"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ins w:id="1519" w:author="ENDA JAMES O'SHEA" w:date="2018-06-14T18:20:00Z">
                        <w:r>
                          <w:rPr>
                            <w:noProof/>
                            <w:color w:val="auto"/>
                          </w:rPr>
                          <w:t>29</w:t>
                        </w:r>
                      </w:ins>
                      <w:del w:id="1520" w:author="ENDA JAMES O'SHEA" w:date="2018-06-14T18:13:00Z">
                        <w:r w:rsidDel="004507E0">
                          <w:rPr>
                            <w:noProof/>
                            <w:color w:val="auto"/>
                          </w:rPr>
                          <w:delText>27</w:delText>
                        </w:r>
                      </w:del>
                      <w:r w:rsidRPr="0044547F">
                        <w:rPr>
                          <w:color w:val="auto"/>
                        </w:rPr>
                        <w:fldChar w:fldCharType="end"/>
                      </w:r>
                      <w:r w:rsidRPr="0044547F">
                        <w:rPr>
                          <w:color w:val="auto"/>
                        </w:rPr>
                        <w:t xml:space="preserve">: </w:t>
                      </w:r>
                      <w:proofErr w:type="spellStart"/>
                      <w:r w:rsidRPr="0044547F">
                        <w:rPr>
                          <w:color w:val="auto"/>
                        </w:rPr>
                        <w:t>OpenJML</w:t>
                      </w:r>
                      <w:proofErr w:type="spellEnd"/>
                      <w:r w:rsidRPr="0044547F">
                        <w:rPr>
                          <w:color w:val="auto"/>
                        </w:rPr>
                        <w:t xml:space="preserve"> - Longest Repeated Substring - LRS</w:t>
                      </w:r>
                    </w:p>
                  </w:txbxContent>
                </v:textbox>
                <w10:wrap type="square" anchorx="margin"/>
              </v:shape>
            </w:pict>
          </mc:Fallback>
        </mc:AlternateContent>
      </w:r>
      <w:r>
        <w:rPr>
          <w:noProof/>
        </w:rPr>
        <w:drawing>
          <wp:anchor distT="0" distB="0" distL="114300" distR="114300" simplePos="0" relativeHeight="251780096"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06">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07">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89312"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3C6A18" w:rsidRPr="0044547F" w:rsidRDefault="003C6A18"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ins w:id="1521" w:author="ENDA JAMES O'SHEA" w:date="2018-06-14T18:20:00Z">
                              <w:r>
                                <w:rPr>
                                  <w:noProof/>
                                  <w:color w:val="auto"/>
                                </w:rPr>
                                <w:t>30</w:t>
                              </w:r>
                            </w:ins>
                            <w:del w:id="1522" w:author="ENDA JAMES O'SHEA" w:date="2018-06-14T18:13:00Z">
                              <w:r w:rsidRPr="0044547F" w:rsidDel="004507E0">
                                <w:rPr>
                                  <w:noProof/>
                                  <w:color w:val="auto"/>
                                </w:rPr>
                                <w:delText>28</w:delText>
                              </w:r>
                            </w:del>
                            <w:r w:rsidRPr="0044547F">
                              <w:rPr>
                                <w:color w:val="auto"/>
                              </w:rPr>
                              <w:fldChar w:fldCharType="end"/>
                            </w:r>
                            <w:r w:rsidRPr="0044547F">
                              <w:rPr>
                                <w:color w:val="auto"/>
                              </w:rPr>
                              <w:t xml:space="preserve">: : </w:t>
                            </w:r>
                            <w:proofErr w:type="spellStart"/>
                            <w:r w:rsidRPr="0044547F">
                              <w:rPr>
                                <w:color w:val="auto"/>
                              </w:rPr>
                              <w:t>OpenJML</w:t>
                            </w:r>
                            <w:proofErr w:type="spellEnd"/>
                            <w:r w:rsidRPr="0044547F">
                              <w:rPr>
                                <w:color w:val="auto"/>
                              </w:rPr>
                              <w:t xml:space="preserve"> - Longest Repeated Substring - </w:t>
                            </w:r>
                            <w:proofErr w:type="spellStart"/>
                            <w:r w:rsidRPr="0044547F">
                              <w:rPr>
                                <w:color w:val="auto"/>
                              </w:rPr>
                              <w:t>SuffixArray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50" type="#_x0000_t202" style="position:absolute;margin-left:0;margin-top:654.15pt;width:485.4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" stroked="f">
                <v:textbox style="mso-fit-shape-to-text:t" inset="0,0,0,0">
                  <w:txbxContent>
                    <w:p w:rsidR="003C6A18" w:rsidRPr="0044547F" w:rsidRDefault="003C6A18"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ins w:id="1523" w:author="ENDA JAMES O'SHEA" w:date="2018-06-14T18:20:00Z">
                        <w:r>
                          <w:rPr>
                            <w:noProof/>
                            <w:color w:val="auto"/>
                          </w:rPr>
                          <w:t>30</w:t>
                        </w:r>
                      </w:ins>
                      <w:del w:id="1524" w:author="ENDA JAMES O'SHEA" w:date="2018-06-14T18:13:00Z">
                        <w:r w:rsidRPr="0044547F" w:rsidDel="004507E0">
                          <w:rPr>
                            <w:noProof/>
                            <w:color w:val="auto"/>
                          </w:rPr>
                          <w:delText>28</w:delText>
                        </w:r>
                      </w:del>
                      <w:r w:rsidRPr="0044547F">
                        <w:rPr>
                          <w:color w:val="auto"/>
                        </w:rPr>
                        <w:fldChar w:fldCharType="end"/>
                      </w:r>
                      <w:r w:rsidRPr="0044547F">
                        <w:rPr>
                          <w:color w:val="auto"/>
                        </w:rPr>
                        <w:t xml:space="preserve">: : </w:t>
                      </w:r>
                      <w:proofErr w:type="spellStart"/>
                      <w:r w:rsidRPr="0044547F">
                        <w:rPr>
                          <w:color w:val="auto"/>
                        </w:rPr>
                        <w:t>OpenJML</w:t>
                      </w:r>
                      <w:proofErr w:type="spellEnd"/>
                      <w:r w:rsidRPr="0044547F">
                        <w:rPr>
                          <w:color w:val="auto"/>
                        </w:rPr>
                        <w:t xml:space="preserve"> - Longest Repeated Substring - </w:t>
                      </w:r>
                      <w:proofErr w:type="spellStart"/>
                      <w:r w:rsidRPr="0044547F">
                        <w:rPr>
                          <w:color w:val="auto"/>
                        </w:rPr>
                        <w:t>SuffixArray</w:t>
                      </w:r>
                      <w:proofErr w:type="spellEnd"/>
                    </w:p>
                  </w:txbxContent>
                </v:textbox>
                <w10:wrap type="square" anchorx="margin"/>
              </v:shape>
            </w:pict>
          </mc:Fallback>
        </mc:AlternateContent>
      </w:r>
      <w:r>
        <w:rPr>
          <w:noProof/>
        </w:rPr>
        <mc:AlternateContent>
          <mc:Choice Requires="wpg">
            <w:drawing>
              <wp:anchor distT="0" distB="0" distL="114300" distR="114300" simplePos="0" relativeHeight="251787264"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7D69B3" id="Group 1658136952" o:spid="_x0000_s1026" style="position:absolute;margin-left:414.55pt;margin-top:0;width:465.75pt;height:640.5pt;z-index:251787264;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75"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76"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77"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525" w:author="ENDA JAMES O'SHEA" w:date="2018-06-14T18:20:00Z">
        <w:r w:rsidR="004507E0">
          <w:rPr>
            <w:noProof/>
            <w:color w:val="auto"/>
          </w:rPr>
          <w:t>31</w:t>
        </w:r>
      </w:ins>
      <w:del w:id="1526" w:author="ENDA JAMES O'SHEA" w:date="2018-06-14T18:13:00Z">
        <w:r w:rsidR="0044547F" w:rsidDel="004507E0">
          <w:rPr>
            <w:noProof/>
            <w:color w:val="auto"/>
          </w:rPr>
          <w:delText>29</w:delText>
        </w:r>
      </w:del>
      <w:r w:rsidRPr="00800EE2">
        <w:rPr>
          <w:color w:val="auto"/>
        </w:rPr>
        <w:fldChar w:fldCharType="end"/>
      </w:r>
      <w:r w:rsidRPr="00800EE2">
        <w:rPr>
          <w:color w:val="auto"/>
        </w:rPr>
        <w:t xml:space="preserve">: </w:t>
      </w:r>
      <w:proofErr w:type="spellStart"/>
      <w:r w:rsidRPr="00800EE2">
        <w:rPr>
          <w:color w:val="auto"/>
        </w:rPr>
        <w:t>OpenJML</w:t>
      </w:r>
      <w:proofErr w:type="spellEnd"/>
      <w:r w:rsidRPr="00800EE2">
        <w:rPr>
          <w:color w:val="auto"/>
        </w:rPr>
        <w:t xml:space="preserve">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0457C6" w:rsidRDefault="000457C6" w:rsidP="000457C6">
      <w:pPr>
        <w:jc w:val="center"/>
      </w:pPr>
    </w:p>
    <w:p w:rsidR="000457C6" w:rsidRDefault="000457C6" w:rsidP="000457C6">
      <w:pPr>
        <w:jc w:val="center"/>
      </w:pPr>
    </w:p>
    <w:p w:rsidR="000457C6" w:rsidRDefault="000457C6" w:rsidP="000457C6">
      <w:pPr>
        <w:jc w:val="center"/>
      </w:pPr>
    </w:p>
    <w:p w:rsidR="000457C6" w:rsidRDefault="000457C6" w:rsidP="000457C6">
      <w:pPr>
        <w:jc w:val="center"/>
      </w:pPr>
    </w:p>
    <w:p w:rsidR="00212324" w:rsidRDefault="00212324" w:rsidP="000457C6">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527" w:name="_Toc516764705"/>
      <w:r w:rsidRPr="006B5893">
        <w:lastRenderedPageBreak/>
        <w:t>Appendix 5</w:t>
      </w:r>
      <w:r w:rsidR="000E0C85" w:rsidRPr="006B5893">
        <w:tab/>
      </w:r>
      <w:r w:rsidR="000E0C85" w:rsidRPr="006B5893">
        <w:tab/>
      </w:r>
      <w:r w:rsidRPr="006B5893">
        <w:t>Taught M.Sc. Dissertation Guidelines (valid from Oct 2015)</w:t>
      </w:r>
      <w:bookmarkEnd w:id="1527"/>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w:t>
      </w:r>
      <w:proofErr w:type="spellStart"/>
      <w:r w:rsidRPr="006B5893">
        <w:rPr>
          <w:rFonts w:ascii="Times New Roman" w:hAnsi="Times New Roman" w:cs="Times New Roman"/>
          <w:sz w:val="20"/>
          <w:szCs w:val="20"/>
          <w:lang w:val="en-GB"/>
        </w:rPr>
        <w:t>ePrints</w:t>
      </w:r>
      <w:proofErr w:type="spellEnd"/>
      <w:r w:rsidRPr="006B5893">
        <w:rPr>
          <w:rFonts w:ascii="Times New Roman" w:hAnsi="Times New Roman" w:cs="Times New Roman"/>
          <w:sz w:val="20"/>
          <w:szCs w:val="20"/>
          <w:lang w:val="en-GB"/>
        </w:rPr>
        <w:t>)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w:t>
      </w:r>
      <w:proofErr w:type="spellStart"/>
      <w:r w:rsidRPr="006B5893">
        <w:rPr>
          <w:rFonts w:ascii="Times New Roman" w:hAnsi="Times New Roman" w:cs="Times New Roman"/>
          <w:sz w:val="20"/>
          <w:szCs w:val="20"/>
          <w:lang w:val="en-GB"/>
        </w:rPr>
        <w:t>Maynooth</w:t>
      </w:r>
      <w:proofErr w:type="spellEnd"/>
      <w:r w:rsidRPr="006B5893">
        <w:rPr>
          <w:rFonts w:ascii="Times New Roman" w:hAnsi="Times New Roman" w:cs="Times New Roman"/>
          <w:sz w:val="20"/>
          <w:szCs w:val="20"/>
          <w:lang w:val="en-GB"/>
        </w:rPr>
        <w:t xml:space="preserve">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pt;height:177.75pt;mso-position-horizontal:absolute" o:ole="">
            <v:imagedata r:id="rId109" o:title="" croptop="30972f" cropbottom="6883f" cropleft="4129f" cropright="12904f"/>
          </v:shape>
          <o:OLEObject Type="Embed" ProgID="PowerPoint.Slide.12" ShapeID="_x0000_i1025" DrawAspect="Content" ObjectID="_1590507764" r:id="rId11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11" w:history="1">
        <w:r w:rsidRPr="006B5893">
          <w:rPr>
            <w:rStyle w:val="Hyperlink"/>
            <w:rFonts w:ascii="Times New Roman" w:hAnsi="Times New Roman" w:cs="Times New Roman"/>
            <w:sz w:val="20"/>
            <w:szCs w:val="20"/>
            <w:lang w:val="en-GB"/>
          </w:rPr>
          <w:t>www.</w:t>
        </w:r>
      </w:hyperlink>
      <w:hyperlink r:id="rId112" w:history="1">
        <w:r w:rsidRPr="006B5893">
          <w:rPr>
            <w:rStyle w:val="Hyperlink"/>
            <w:rFonts w:ascii="Times New Roman" w:hAnsi="Times New Roman" w:cs="Times New Roman"/>
            <w:b/>
            <w:bCs/>
            <w:sz w:val="20"/>
            <w:szCs w:val="20"/>
            <w:lang w:val="en-GB"/>
          </w:rPr>
          <w:t>acm</w:t>
        </w:r>
      </w:hyperlink>
      <w:hyperlink r:id="rId113" w:history="1">
        <w:r w:rsidRPr="006B5893">
          <w:rPr>
            <w:rStyle w:val="Hyperlink"/>
            <w:rFonts w:ascii="Times New Roman" w:hAnsi="Times New Roman" w:cs="Times New Roman"/>
            <w:sz w:val="20"/>
            <w:szCs w:val="20"/>
            <w:lang w:val="en-GB"/>
          </w:rPr>
          <w:t>.org/sigs/</w:t>
        </w:r>
      </w:hyperlink>
      <w:hyperlink r:id="rId114" w:history="1">
        <w:r w:rsidRPr="006B5893">
          <w:rPr>
            <w:rStyle w:val="Hyperlink"/>
            <w:rFonts w:ascii="Times New Roman" w:hAnsi="Times New Roman" w:cs="Times New Roman"/>
            <w:b/>
            <w:bCs/>
            <w:sz w:val="20"/>
            <w:szCs w:val="20"/>
            <w:lang w:val="en-GB"/>
          </w:rPr>
          <w:t>publications</w:t>
        </w:r>
      </w:hyperlink>
      <w:hyperlink r:id="rId11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w:t>
      </w:r>
      <w:proofErr w:type="spellStart"/>
      <w:r w:rsidRPr="006B5893">
        <w:rPr>
          <w:sz w:val="20"/>
          <w:szCs w:val="20"/>
          <w:lang w:val="en-GB"/>
        </w:rPr>
        <w:t>analyze</w:t>
      </w:r>
      <w:proofErr w:type="spellEnd"/>
      <w:r w:rsidRPr="006B5893">
        <w:rPr>
          <w:sz w:val="20"/>
          <w:szCs w:val="20"/>
          <w:lang w:val="en-GB"/>
        </w:rPr>
        <w:t xml:space="preserv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other techniques that you have used to: help understand and </w:t>
      </w:r>
      <w:proofErr w:type="spellStart"/>
      <w:r w:rsidRPr="006B5893">
        <w:rPr>
          <w:sz w:val="20"/>
          <w:szCs w:val="20"/>
          <w:lang w:val="en-GB"/>
        </w:rPr>
        <w:t>analyze</w:t>
      </w:r>
      <w:proofErr w:type="spellEnd"/>
      <w:r w:rsidRPr="006B5893">
        <w:rPr>
          <w:sz w:val="20"/>
          <w:szCs w:val="20"/>
          <w:lang w:val="en-GB"/>
        </w:rPr>
        <w:t xml:space="preserv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1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1BB4" w:rsidRDefault="00E61BB4" w:rsidP="00661E00">
      <w:pPr>
        <w:spacing w:after="0" w:line="240" w:lineRule="auto"/>
      </w:pPr>
      <w:r>
        <w:separator/>
      </w:r>
    </w:p>
  </w:endnote>
  <w:endnote w:type="continuationSeparator" w:id="0">
    <w:p w:rsidR="00E61BB4" w:rsidRDefault="00E61BB4"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dvspxCMR10">
    <w:altName w:val="Calibri"/>
    <w:charset w:val="01"/>
    <w:family w:val="roman"/>
    <w:pitch w:val="variable"/>
  </w:font>
  <w:font w:name="Calibri Light">
    <w:panose1 w:val="020F0302020204030204"/>
    <w:charset w:val="00"/>
    <w:family w:val="swiss"/>
    <w:pitch w:val="variable"/>
    <w:sig w:usb0="A00002EF" w:usb1="4000207B"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6A18" w:rsidRDefault="003C6A18">
    <w:pPr>
      <w:pStyle w:val="Footer"/>
      <w:jc w:val="center"/>
    </w:pPr>
  </w:p>
  <w:p w:rsidR="003C6A18" w:rsidRDefault="003C6A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3C6A18" w:rsidRDefault="003C6A18">
        <w:pPr>
          <w:pStyle w:val="Footer"/>
          <w:jc w:val="right"/>
        </w:pPr>
        <w:r>
          <w:fldChar w:fldCharType="begin"/>
        </w:r>
        <w:r>
          <w:instrText xml:space="preserve"> PAGE   \* MERGEFORMAT </w:instrText>
        </w:r>
        <w:r>
          <w:fldChar w:fldCharType="separate"/>
        </w:r>
        <w:r w:rsidR="004B1D87">
          <w:rPr>
            <w:noProof/>
          </w:rPr>
          <w:t>iv</w:t>
        </w:r>
        <w:r>
          <w:rPr>
            <w:noProof/>
          </w:rPr>
          <w:fldChar w:fldCharType="end"/>
        </w:r>
      </w:p>
    </w:sdtContent>
  </w:sdt>
  <w:p w:rsidR="003C6A18" w:rsidRDefault="003C6A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3C6A18" w:rsidRDefault="003C6A18">
        <w:pPr>
          <w:pStyle w:val="Footer"/>
          <w:jc w:val="right"/>
        </w:pPr>
        <w:r>
          <w:fldChar w:fldCharType="begin"/>
        </w:r>
        <w:r>
          <w:instrText xml:space="preserve"> PAGE   \* MERGEFORMAT </w:instrText>
        </w:r>
        <w:r>
          <w:fldChar w:fldCharType="separate"/>
        </w:r>
        <w:r w:rsidR="004B1D87">
          <w:rPr>
            <w:noProof/>
          </w:rPr>
          <w:t>47</w:t>
        </w:r>
        <w:r>
          <w:rPr>
            <w:noProof/>
          </w:rPr>
          <w:fldChar w:fldCharType="end"/>
        </w:r>
      </w:p>
    </w:sdtContent>
  </w:sdt>
  <w:p w:rsidR="003C6A18" w:rsidRDefault="003C6A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1BB4" w:rsidRDefault="00E61BB4" w:rsidP="00661E00">
      <w:pPr>
        <w:spacing w:after="0" w:line="240" w:lineRule="auto"/>
      </w:pPr>
      <w:r>
        <w:separator/>
      </w:r>
    </w:p>
  </w:footnote>
  <w:footnote w:type="continuationSeparator" w:id="0">
    <w:p w:rsidR="00E61BB4" w:rsidRDefault="00E61BB4"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6A18" w:rsidRDefault="003C6A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26"/>
  </w:num>
  <w:num w:numId="4">
    <w:abstractNumId w:val="22"/>
  </w:num>
  <w:num w:numId="5">
    <w:abstractNumId w:val="8"/>
  </w:num>
  <w:num w:numId="6">
    <w:abstractNumId w:val="32"/>
  </w:num>
  <w:num w:numId="7">
    <w:abstractNumId w:val="7"/>
  </w:num>
  <w:num w:numId="8">
    <w:abstractNumId w:val="25"/>
  </w:num>
  <w:num w:numId="9">
    <w:abstractNumId w:val="3"/>
  </w:num>
  <w:num w:numId="10">
    <w:abstractNumId w:val="19"/>
  </w:num>
  <w:num w:numId="11">
    <w:abstractNumId w:val="11"/>
  </w:num>
  <w:num w:numId="12">
    <w:abstractNumId w:val="12"/>
  </w:num>
  <w:num w:numId="13">
    <w:abstractNumId w:val="9"/>
  </w:num>
  <w:num w:numId="14">
    <w:abstractNumId w:val="6"/>
  </w:num>
  <w:num w:numId="15">
    <w:abstractNumId w:val="4"/>
  </w:num>
  <w:num w:numId="16">
    <w:abstractNumId w:val="27"/>
  </w:num>
  <w:num w:numId="17">
    <w:abstractNumId w:val="16"/>
  </w:num>
  <w:num w:numId="18">
    <w:abstractNumId w:val="17"/>
  </w:num>
  <w:num w:numId="19">
    <w:abstractNumId w:val="29"/>
  </w:num>
  <w:num w:numId="20">
    <w:abstractNumId w:val="2"/>
  </w:num>
  <w:num w:numId="21">
    <w:abstractNumId w:val="14"/>
  </w:num>
  <w:num w:numId="22">
    <w:abstractNumId w:val="37"/>
  </w:num>
  <w:num w:numId="23">
    <w:abstractNumId w:val="30"/>
  </w:num>
  <w:num w:numId="24">
    <w:abstractNumId w:val="34"/>
  </w:num>
  <w:num w:numId="25">
    <w:abstractNumId w:val="0"/>
  </w:num>
  <w:num w:numId="26">
    <w:abstractNumId w:val="36"/>
  </w:num>
  <w:num w:numId="27">
    <w:abstractNumId w:val="13"/>
  </w:num>
  <w:num w:numId="28">
    <w:abstractNumId w:val="21"/>
  </w:num>
  <w:num w:numId="29">
    <w:abstractNumId w:val="31"/>
  </w:num>
  <w:num w:numId="30">
    <w:abstractNumId w:val="28"/>
  </w:num>
  <w:num w:numId="31">
    <w:abstractNumId w:val="35"/>
  </w:num>
  <w:num w:numId="32">
    <w:abstractNumId w:val="23"/>
  </w:num>
  <w:num w:numId="33">
    <w:abstractNumId w:val="18"/>
  </w:num>
  <w:num w:numId="34">
    <w:abstractNumId w:val="20"/>
  </w:num>
  <w:num w:numId="35">
    <w:abstractNumId w:val="5"/>
  </w:num>
  <w:num w:numId="36">
    <w:abstractNumId w:val="10"/>
  </w:num>
  <w:num w:numId="37">
    <w:abstractNumId w:val="24"/>
  </w:num>
  <w:num w:numId="38">
    <w:abstractNumId w:val="3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NDA JAMES O'SHEA">
    <w15:presenceInfo w15:providerId="None" w15:userId="ENDA JAMES O'SH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SortMethod w:val="0002"/>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4ED5"/>
    <w:rsid w:val="00035156"/>
    <w:rsid w:val="00036338"/>
    <w:rsid w:val="00036C9B"/>
    <w:rsid w:val="00037BEA"/>
    <w:rsid w:val="0004481D"/>
    <w:rsid w:val="000457C6"/>
    <w:rsid w:val="000516F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3047"/>
    <w:rsid w:val="0017506A"/>
    <w:rsid w:val="00176C24"/>
    <w:rsid w:val="00177528"/>
    <w:rsid w:val="00177FF1"/>
    <w:rsid w:val="001802ED"/>
    <w:rsid w:val="0018204A"/>
    <w:rsid w:val="0018344C"/>
    <w:rsid w:val="00183E87"/>
    <w:rsid w:val="00187AC8"/>
    <w:rsid w:val="00193D76"/>
    <w:rsid w:val="00193DA6"/>
    <w:rsid w:val="001A135C"/>
    <w:rsid w:val="001A2A72"/>
    <w:rsid w:val="001A6134"/>
    <w:rsid w:val="001B11A0"/>
    <w:rsid w:val="001B345F"/>
    <w:rsid w:val="001B3715"/>
    <w:rsid w:val="001B622B"/>
    <w:rsid w:val="001C28ED"/>
    <w:rsid w:val="001C3AEA"/>
    <w:rsid w:val="001C5260"/>
    <w:rsid w:val="001D2307"/>
    <w:rsid w:val="001D5761"/>
    <w:rsid w:val="001D61A3"/>
    <w:rsid w:val="001D6CDA"/>
    <w:rsid w:val="001D6F76"/>
    <w:rsid w:val="001E0802"/>
    <w:rsid w:val="001E0C38"/>
    <w:rsid w:val="001E4F09"/>
    <w:rsid w:val="001E4FEA"/>
    <w:rsid w:val="001E5432"/>
    <w:rsid w:val="001E6B9F"/>
    <w:rsid w:val="001E6D92"/>
    <w:rsid w:val="001E703D"/>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82E"/>
    <w:rsid w:val="00265A9E"/>
    <w:rsid w:val="00266539"/>
    <w:rsid w:val="00266CD3"/>
    <w:rsid w:val="0027188D"/>
    <w:rsid w:val="00275E19"/>
    <w:rsid w:val="0027715A"/>
    <w:rsid w:val="00277ABE"/>
    <w:rsid w:val="00282013"/>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5ADD"/>
    <w:rsid w:val="00327B57"/>
    <w:rsid w:val="00334A03"/>
    <w:rsid w:val="00336419"/>
    <w:rsid w:val="00336518"/>
    <w:rsid w:val="0033700F"/>
    <w:rsid w:val="00342413"/>
    <w:rsid w:val="003427A7"/>
    <w:rsid w:val="00344AEE"/>
    <w:rsid w:val="00354E52"/>
    <w:rsid w:val="00361FC2"/>
    <w:rsid w:val="003624D0"/>
    <w:rsid w:val="00363499"/>
    <w:rsid w:val="003663BF"/>
    <w:rsid w:val="003708A8"/>
    <w:rsid w:val="00370E05"/>
    <w:rsid w:val="003768A6"/>
    <w:rsid w:val="003770F8"/>
    <w:rsid w:val="00377C41"/>
    <w:rsid w:val="00377FB8"/>
    <w:rsid w:val="00380264"/>
    <w:rsid w:val="003840F2"/>
    <w:rsid w:val="00384F88"/>
    <w:rsid w:val="00385593"/>
    <w:rsid w:val="003875BF"/>
    <w:rsid w:val="00387F17"/>
    <w:rsid w:val="00394BE5"/>
    <w:rsid w:val="003952A8"/>
    <w:rsid w:val="003964CA"/>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535"/>
    <w:rsid w:val="00456BF5"/>
    <w:rsid w:val="004570B2"/>
    <w:rsid w:val="004572F9"/>
    <w:rsid w:val="0045752B"/>
    <w:rsid w:val="00460B95"/>
    <w:rsid w:val="0046321E"/>
    <w:rsid w:val="00463DE0"/>
    <w:rsid w:val="00464D18"/>
    <w:rsid w:val="0046584F"/>
    <w:rsid w:val="0046703B"/>
    <w:rsid w:val="004737B3"/>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0206"/>
    <w:rsid w:val="004B13D1"/>
    <w:rsid w:val="004B1D87"/>
    <w:rsid w:val="004B1DBF"/>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316F"/>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3055"/>
    <w:rsid w:val="00516549"/>
    <w:rsid w:val="00517D7E"/>
    <w:rsid w:val="005204EA"/>
    <w:rsid w:val="00521B1E"/>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673CA"/>
    <w:rsid w:val="005750E3"/>
    <w:rsid w:val="005754E3"/>
    <w:rsid w:val="00576DC3"/>
    <w:rsid w:val="00580407"/>
    <w:rsid w:val="00581ABD"/>
    <w:rsid w:val="00582500"/>
    <w:rsid w:val="0058269A"/>
    <w:rsid w:val="00582AC6"/>
    <w:rsid w:val="00583451"/>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5A8"/>
    <w:rsid w:val="00757D51"/>
    <w:rsid w:val="007623FC"/>
    <w:rsid w:val="00766D28"/>
    <w:rsid w:val="0076757E"/>
    <w:rsid w:val="00772D15"/>
    <w:rsid w:val="007773F9"/>
    <w:rsid w:val="00783A48"/>
    <w:rsid w:val="007842A3"/>
    <w:rsid w:val="007851DD"/>
    <w:rsid w:val="0078787D"/>
    <w:rsid w:val="0079085B"/>
    <w:rsid w:val="00791DE0"/>
    <w:rsid w:val="00792904"/>
    <w:rsid w:val="00793618"/>
    <w:rsid w:val="00795C3E"/>
    <w:rsid w:val="00795D38"/>
    <w:rsid w:val="007A03EA"/>
    <w:rsid w:val="007A04A9"/>
    <w:rsid w:val="007A0BC6"/>
    <w:rsid w:val="007A2764"/>
    <w:rsid w:val="007A3236"/>
    <w:rsid w:val="007A3902"/>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4CF3"/>
    <w:rsid w:val="008077B7"/>
    <w:rsid w:val="008158D2"/>
    <w:rsid w:val="008212BC"/>
    <w:rsid w:val="00823BB7"/>
    <w:rsid w:val="00823C8F"/>
    <w:rsid w:val="00823E19"/>
    <w:rsid w:val="0082464D"/>
    <w:rsid w:val="008248B9"/>
    <w:rsid w:val="008263F1"/>
    <w:rsid w:val="0082730A"/>
    <w:rsid w:val="0083346D"/>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198"/>
    <w:rsid w:val="00887627"/>
    <w:rsid w:val="008878BF"/>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2BF2"/>
    <w:rsid w:val="008E37FC"/>
    <w:rsid w:val="008E44E0"/>
    <w:rsid w:val="008E6739"/>
    <w:rsid w:val="008E6CEC"/>
    <w:rsid w:val="008F0F91"/>
    <w:rsid w:val="008F44A0"/>
    <w:rsid w:val="008F7572"/>
    <w:rsid w:val="00900119"/>
    <w:rsid w:val="009022B2"/>
    <w:rsid w:val="00902A62"/>
    <w:rsid w:val="00904564"/>
    <w:rsid w:val="00907A16"/>
    <w:rsid w:val="00907E4D"/>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56C5"/>
    <w:rsid w:val="00947836"/>
    <w:rsid w:val="00947F7B"/>
    <w:rsid w:val="00951160"/>
    <w:rsid w:val="00952824"/>
    <w:rsid w:val="00953280"/>
    <w:rsid w:val="00953DA5"/>
    <w:rsid w:val="00955BC6"/>
    <w:rsid w:val="009572F9"/>
    <w:rsid w:val="00963F65"/>
    <w:rsid w:val="00965105"/>
    <w:rsid w:val="00966E61"/>
    <w:rsid w:val="0097075F"/>
    <w:rsid w:val="009713DB"/>
    <w:rsid w:val="009714A6"/>
    <w:rsid w:val="00971570"/>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639F"/>
    <w:rsid w:val="00A86CED"/>
    <w:rsid w:val="00A91085"/>
    <w:rsid w:val="00A978C0"/>
    <w:rsid w:val="00AA1DB8"/>
    <w:rsid w:val="00AA4865"/>
    <w:rsid w:val="00AB029E"/>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14A4"/>
    <w:rsid w:val="00AE40C0"/>
    <w:rsid w:val="00AE4908"/>
    <w:rsid w:val="00AE7824"/>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789A"/>
    <w:rsid w:val="00BA18CE"/>
    <w:rsid w:val="00BA2A70"/>
    <w:rsid w:val="00BA5A1A"/>
    <w:rsid w:val="00BB07B5"/>
    <w:rsid w:val="00BB57E1"/>
    <w:rsid w:val="00BC341C"/>
    <w:rsid w:val="00BC7986"/>
    <w:rsid w:val="00BD003F"/>
    <w:rsid w:val="00BD0965"/>
    <w:rsid w:val="00BD0F15"/>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6DC8"/>
    <w:rsid w:val="00CA21C6"/>
    <w:rsid w:val="00CA364D"/>
    <w:rsid w:val="00CA63CA"/>
    <w:rsid w:val="00CB0A41"/>
    <w:rsid w:val="00CB484F"/>
    <w:rsid w:val="00CB7A1C"/>
    <w:rsid w:val="00CC1972"/>
    <w:rsid w:val="00CC4368"/>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2951"/>
    <w:rsid w:val="00DA3041"/>
    <w:rsid w:val="00DA48AE"/>
    <w:rsid w:val="00DA4FD1"/>
    <w:rsid w:val="00DA5312"/>
    <w:rsid w:val="00DA54AF"/>
    <w:rsid w:val="00DA63D0"/>
    <w:rsid w:val="00DB0AA2"/>
    <w:rsid w:val="00DB0D8E"/>
    <w:rsid w:val="00DB24BF"/>
    <w:rsid w:val="00DB2D4E"/>
    <w:rsid w:val="00DB4709"/>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1BB4"/>
    <w:rsid w:val="00E63C8D"/>
    <w:rsid w:val="00E657C0"/>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30D19"/>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fontTable" Target="fontTable.xml"/><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2.JPG"/><Relationship Id="rId84" Type="http://schemas.openxmlformats.org/officeDocument/2006/relationships/image" Target="media/image68.JPG"/><Relationship Id="rId89" Type="http://schemas.openxmlformats.org/officeDocument/2006/relationships/image" Target="media/image73.JPG"/><Relationship Id="rId112" Type="http://schemas.openxmlformats.org/officeDocument/2006/relationships/hyperlink" Target="http://www.acm.org/sigs/publications/pubform.doc" TargetMode="External"/><Relationship Id="rId16" Type="http://schemas.openxmlformats.org/officeDocument/2006/relationships/hyperlink" Target="https://lfm.iti.kit.edu/pschmitt.php" TargetMode="External"/><Relationship Id="rId107" Type="http://schemas.openxmlformats.org/officeDocument/2006/relationships/image" Target="media/image91.JP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image" Target="media/image63.JPG"/><Relationship Id="rId87" Type="http://schemas.openxmlformats.org/officeDocument/2006/relationships/image" Target="media/image71.jpeg"/><Relationship Id="rId102" Type="http://schemas.openxmlformats.org/officeDocument/2006/relationships/image" Target="media/image86.JPG"/><Relationship Id="rId110" Type="http://schemas.openxmlformats.org/officeDocument/2006/relationships/package" Target="embeddings/Microsoft_PowerPoint_Slide.sldx"/><Relationship Id="rId115" Type="http://schemas.openxmlformats.org/officeDocument/2006/relationships/hyperlink" Target="http://www.acm.org/sigs/publications/pubform.doc" TargetMode="External"/><Relationship Id="rId5" Type="http://schemas.openxmlformats.org/officeDocument/2006/relationships/webSettings" Target="webSettings.xml"/><Relationship Id="rId61" Type="http://schemas.openxmlformats.org/officeDocument/2006/relationships/image" Target="media/image45.JPG"/><Relationship Id="rId82" Type="http://schemas.openxmlformats.org/officeDocument/2006/relationships/image" Target="media/image66.jpe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13" Type="http://schemas.openxmlformats.org/officeDocument/2006/relationships/hyperlink" Target="http://www.acm.org/sigs/publications/pubform.doc" TargetMode="External"/><Relationship Id="rId118"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JPG"/><Relationship Id="rId80" Type="http://schemas.openxmlformats.org/officeDocument/2006/relationships/image" Target="media/image64.JPG"/><Relationship Id="rId85" Type="http://schemas.openxmlformats.org/officeDocument/2006/relationships/image" Target="media/image69.JP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103" Type="http://schemas.openxmlformats.org/officeDocument/2006/relationships/image" Target="media/image87.JPG"/><Relationship Id="rId108" Type="http://schemas.openxmlformats.org/officeDocument/2006/relationships/image" Target="media/image92.png"/><Relationship Id="rId116" Type="http://schemas.openxmlformats.org/officeDocument/2006/relationships/footer" Target="footer3.xml"/><Relationship Id="rId20" Type="http://schemas.openxmlformats.org/officeDocument/2006/relationships/hyperlink" Target="http://i12www.ira.uka.de/key/download/index.html" TargetMode="Externa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G"/><Relationship Id="rId91" Type="http://schemas.openxmlformats.org/officeDocument/2006/relationships/image" Target="media/image75.jpeg"/><Relationship Id="rId96" Type="http://schemas.openxmlformats.org/officeDocument/2006/relationships/image" Target="media/image80.jpeg"/><Relationship Id="rId111"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image" Target="media/image90.JPG"/><Relationship Id="rId114" Type="http://schemas.openxmlformats.org/officeDocument/2006/relationships/hyperlink" Target="http://www.acm.org/sigs/publications/pubform.doc" TargetMode="External"/><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G"/><Relationship Id="rId99" Type="http://schemas.openxmlformats.org/officeDocument/2006/relationships/image" Target="media/image83.jpeg"/><Relationship Id="rId101" Type="http://schemas.openxmlformats.org/officeDocument/2006/relationships/image" Target="media/image85.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109" Type="http://schemas.openxmlformats.org/officeDocument/2006/relationships/image" Target="media/image93.emf"/><Relationship Id="rId34" Type="http://schemas.openxmlformats.org/officeDocument/2006/relationships/image" Target="media/image18.jpeg"/><Relationship Id="rId50" Type="http://schemas.openxmlformats.org/officeDocument/2006/relationships/image" Target="media/image34.jp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G"/><Relationship Id="rId104"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B4FDC-2400-4B99-94A2-E6DA7B157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13978</TotalTime>
  <Pages>97</Pages>
  <Words>21771</Words>
  <Characters>124095</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580</cp:revision>
  <dcterms:created xsi:type="dcterms:W3CDTF">2018-05-13T08:27:00Z</dcterms:created>
  <dcterms:modified xsi:type="dcterms:W3CDTF">2018-06-14T17:56:00Z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