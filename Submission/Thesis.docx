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413" w:rsidRPr="006B5893" w:rsidRDefault="00342413" w:rsidP="00342413">
      <w:pPr>
        <w:spacing w:after="0" w:line="240" w:lineRule="auto"/>
        <w:rPr>
          <w:sz w:val="28"/>
          <w:szCs w:val="28"/>
          <w:shd w:val="clear" w:color="auto" w:fill="FFFF00"/>
          <w:lang w:val="en-GB"/>
        </w:rPr>
      </w:pPr>
    </w:p>
    <w:p w:rsidR="00342413" w:rsidRPr="006B5893" w:rsidRDefault="00342413" w:rsidP="004F399B">
      <w:pPr>
        <w:pStyle w:val="Heading1"/>
        <w:jc w:val="center"/>
        <w:rPr>
          <w:lang w:val="en-GB"/>
        </w:rPr>
      </w:pPr>
      <w:bookmarkStart w:id="0" w:name="_Toc516738726"/>
      <w:r w:rsidRPr="006B5893">
        <w:rPr>
          <w:lang w:val="en-GB"/>
        </w:rPr>
        <w:t>Dissertation Title</w:t>
      </w:r>
      <w:bookmarkEnd w:id="0"/>
    </w:p>
    <w:p w:rsidR="00342413" w:rsidRPr="006B5893" w:rsidRDefault="00342413" w:rsidP="00342413">
      <w:pPr>
        <w:spacing w:after="0" w:line="240" w:lineRule="auto"/>
        <w:jc w:val="center"/>
        <w:rPr>
          <w:sz w:val="28"/>
          <w:szCs w:val="28"/>
          <w:lang w:val="en-GB"/>
        </w:rPr>
      </w:pPr>
    </w:p>
    <w:p w:rsidR="00342413" w:rsidRPr="006B5893" w:rsidRDefault="004F399B" w:rsidP="00342413">
      <w:pPr>
        <w:jc w:val="center"/>
        <w:rPr>
          <w:sz w:val="24"/>
          <w:szCs w:val="24"/>
          <w:lang w:val="en-GB"/>
        </w:rPr>
      </w:pPr>
      <w:r w:rsidRPr="006B5893">
        <w:rPr>
          <w:sz w:val="24"/>
          <w:szCs w:val="24"/>
          <w:lang w:val="en-GB"/>
        </w:rPr>
        <w:t>Enda</w:t>
      </w:r>
      <w:r w:rsidR="00241743" w:rsidRPr="006B5893">
        <w:rPr>
          <w:sz w:val="24"/>
          <w:szCs w:val="24"/>
          <w:lang w:val="en-GB"/>
        </w:rPr>
        <w:t xml:space="preserve"> </w:t>
      </w:r>
      <w:r w:rsidRPr="006B5893">
        <w:rPr>
          <w:sz w:val="24"/>
          <w:szCs w:val="24"/>
          <w:lang w:val="en-GB"/>
        </w:rPr>
        <w:t>O’Shea</w:t>
      </w:r>
    </w:p>
    <w:p w:rsidR="00342413" w:rsidRPr="006B5893" w:rsidRDefault="00342413" w:rsidP="00342413">
      <w:pPr>
        <w:jc w:val="center"/>
        <w:rPr>
          <w:sz w:val="24"/>
          <w:szCs w:val="24"/>
          <w:lang w:val="en-GB"/>
        </w:rPr>
      </w:pPr>
      <w:r w:rsidRPr="006B5893">
        <w:rPr>
          <w:sz w:val="24"/>
          <w:szCs w:val="24"/>
          <w:lang w:val="en-GB"/>
        </w:rPr>
        <w:t xml:space="preserve">Dissertation </w:t>
      </w:r>
      <w:r w:rsidR="000E0C85" w:rsidRPr="006B5893">
        <w:rPr>
          <w:sz w:val="24"/>
          <w:szCs w:val="24"/>
          <w:lang w:val="en-GB"/>
        </w:rPr>
        <w:t>201</w:t>
      </w:r>
      <w:r w:rsidR="002C38B4" w:rsidRPr="006B5893">
        <w:rPr>
          <w:sz w:val="24"/>
          <w:szCs w:val="24"/>
          <w:lang w:val="en-GB"/>
        </w:rPr>
        <w:t>7</w:t>
      </w:r>
    </w:p>
    <w:p w:rsidR="00342413" w:rsidRPr="006B5893" w:rsidRDefault="00342413" w:rsidP="00342413">
      <w:pPr>
        <w:jc w:val="center"/>
        <w:rPr>
          <w:lang w:val="en-GB"/>
        </w:rPr>
      </w:pPr>
      <w:r w:rsidRPr="006B5893">
        <w:rPr>
          <w:sz w:val="24"/>
          <w:szCs w:val="24"/>
          <w:lang w:val="en-GB"/>
        </w:rPr>
        <w:t>Erasmus Mundus MSc in Dependable Software Systems</w:t>
      </w:r>
    </w:p>
    <w:p w:rsidR="00342413" w:rsidRPr="006B5893" w:rsidRDefault="00342413" w:rsidP="00342413">
      <w:pPr>
        <w:shd w:val="clear" w:color="auto" w:fill="FFFFFF" w:themeFill="background1"/>
        <w:jc w:val="center"/>
        <w:rPr>
          <w:sz w:val="24"/>
          <w:szCs w:val="24"/>
          <w:shd w:val="clear" w:color="auto" w:fill="FFFF00"/>
          <w:lang w:val="en-GB"/>
        </w:rPr>
      </w:pPr>
    </w:p>
    <w:p w:rsidR="00342413" w:rsidRPr="006B5893" w:rsidRDefault="00342413" w:rsidP="00342413">
      <w:pP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noProof/>
          <w:lang w:val="en-GB" w:eastAsia="en-IE"/>
        </w:rPr>
        <w:drawing>
          <wp:anchor distT="0" distB="0" distL="0" distR="0" simplePos="0" relativeHeight="251633664" behindDoc="0" locked="0" layoutInCell="1" allowOverlap="1" wp14:anchorId="42948C96" wp14:editId="57E21F06">
            <wp:simplePos x="0" y="0"/>
            <wp:positionH relativeFrom="column">
              <wp:posOffset>1790065</wp:posOffset>
            </wp:positionH>
            <wp:positionV relativeFrom="paragraph">
              <wp:posOffset>57150</wp:posOffset>
            </wp:positionV>
            <wp:extent cx="2447925" cy="10477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rcRect/>
                    <a:stretch>
                      <a:fillRect/>
                    </a:stretch>
                  </pic:blipFill>
                  <pic:spPr bwMode="auto">
                    <a:xfrm>
                      <a:off x="0" y="0"/>
                      <a:ext cx="2447925" cy="1047750"/>
                    </a:xfrm>
                    <a:prstGeom prst="rect">
                      <a:avLst/>
                    </a:prstGeom>
                    <a:noFill/>
                    <a:ln w="9525">
                      <a:noFill/>
                      <a:miter lim="800000"/>
                      <a:headEnd/>
                      <a:tailEnd/>
                    </a:ln>
                  </pic:spPr>
                </pic:pic>
              </a:graphicData>
            </a:graphic>
          </wp:anchor>
        </w:drawing>
      </w: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Department of Computer Science,</w:t>
      </w:r>
    </w:p>
    <w:p w:rsidR="00342413" w:rsidRPr="006B5893" w:rsidRDefault="00342413" w:rsidP="00342413">
      <w:pPr>
        <w:jc w:val="center"/>
        <w:rPr>
          <w:lang w:val="en-GB"/>
        </w:rPr>
      </w:pPr>
      <w:proofErr w:type="spellStart"/>
      <w:r w:rsidRPr="006B5893">
        <w:rPr>
          <w:lang w:val="en-GB"/>
        </w:rPr>
        <w:t>Maynooth</w:t>
      </w:r>
      <w:proofErr w:type="spellEnd"/>
      <w:r w:rsidRPr="006B5893">
        <w:rPr>
          <w:lang w:val="en-GB"/>
        </w:rPr>
        <w:t xml:space="preserve"> University, </w:t>
      </w:r>
    </w:p>
    <w:p w:rsidR="00342413" w:rsidRPr="006B5893" w:rsidRDefault="00342413" w:rsidP="00342413">
      <w:pPr>
        <w:jc w:val="center"/>
        <w:rPr>
          <w:lang w:val="en-GB"/>
        </w:rPr>
      </w:pPr>
      <w:r w:rsidRPr="006B5893">
        <w:rPr>
          <w:lang w:val="en-GB"/>
        </w:rPr>
        <w:t>Co. Kildare, Ireland.</w:t>
      </w:r>
    </w:p>
    <w:p w:rsidR="00342413" w:rsidRPr="006B5893" w:rsidRDefault="00342413" w:rsidP="00342413">
      <w:pPr>
        <w:jc w:val="center"/>
        <w:rPr>
          <w:lang w:val="en-GB"/>
        </w:rPr>
      </w:pPr>
    </w:p>
    <w:p w:rsidR="00342413" w:rsidRPr="006B5893" w:rsidRDefault="00342413" w:rsidP="00342413">
      <w:pPr>
        <w:spacing w:after="120" w:line="100" w:lineRule="atLeast"/>
        <w:jc w:val="center"/>
        <w:rPr>
          <w:lang w:val="en-GB"/>
        </w:rPr>
      </w:pPr>
      <w:r w:rsidRPr="006B5893">
        <w:rPr>
          <w:sz w:val="18"/>
          <w:szCs w:val="18"/>
          <w:lang w:val="en-GB"/>
        </w:rPr>
        <w:t xml:space="preserve">A dissertation submitted in partial fulfilment </w:t>
      </w:r>
    </w:p>
    <w:p w:rsidR="00342413" w:rsidRPr="006B5893" w:rsidRDefault="00342413" w:rsidP="00342413">
      <w:pPr>
        <w:spacing w:after="120" w:line="100" w:lineRule="atLeast"/>
        <w:jc w:val="center"/>
        <w:rPr>
          <w:sz w:val="18"/>
          <w:szCs w:val="18"/>
          <w:lang w:val="en-GB"/>
        </w:rPr>
      </w:pPr>
      <w:r w:rsidRPr="006B5893">
        <w:rPr>
          <w:sz w:val="18"/>
          <w:szCs w:val="18"/>
          <w:lang w:val="en-GB"/>
        </w:rPr>
        <w:t>of the requirements for the</w:t>
      </w:r>
    </w:p>
    <w:p w:rsidR="00342413" w:rsidRPr="006B5893" w:rsidRDefault="00342413" w:rsidP="00342413">
      <w:pPr>
        <w:spacing w:after="120" w:line="100" w:lineRule="atLeast"/>
        <w:jc w:val="center"/>
        <w:rPr>
          <w:lang w:val="en-GB"/>
        </w:rPr>
      </w:pPr>
      <w:r w:rsidRPr="006B5893">
        <w:rPr>
          <w:sz w:val="18"/>
          <w:szCs w:val="18"/>
          <w:lang w:val="en-GB"/>
        </w:rPr>
        <w:t>Erasmus Mundus MSc Dependable Software Systems</w:t>
      </w:r>
    </w:p>
    <w:p w:rsidR="00342413" w:rsidRPr="006B5893" w:rsidRDefault="00342413" w:rsidP="00342413">
      <w:pPr>
        <w:spacing w:after="120" w:line="100" w:lineRule="atLeast"/>
        <w:jc w:val="center"/>
        <w:rPr>
          <w:lang w:val="en-GB"/>
        </w:rPr>
      </w:pPr>
    </w:p>
    <w:p w:rsidR="00342413" w:rsidRPr="006B5893" w:rsidRDefault="00342413" w:rsidP="00342413">
      <w:pPr>
        <w:jc w:val="center"/>
        <w:rPr>
          <w:lang w:val="en-GB"/>
        </w:rPr>
      </w:pPr>
      <w:r w:rsidRPr="006B5893">
        <w:rPr>
          <w:lang w:val="en-GB"/>
        </w:rPr>
        <w:t>Head of Department : Dr Adam Winstanley</w:t>
      </w:r>
    </w:p>
    <w:p w:rsidR="00342413" w:rsidRPr="006B5893" w:rsidRDefault="00342413" w:rsidP="00342413">
      <w:pPr>
        <w:jc w:val="center"/>
        <w:rPr>
          <w:lang w:val="en-GB"/>
        </w:rPr>
      </w:pPr>
      <w:r w:rsidRPr="006B5893">
        <w:rPr>
          <w:lang w:val="en-GB"/>
        </w:rPr>
        <w:t xml:space="preserve">Supervisor : </w:t>
      </w:r>
      <w:r w:rsidR="002C38B4" w:rsidRPr="006B5893">
        <w:rPr>
          <w:lang w:val="en-GB"/>
        </w:rPr>
        <w:t xml:space="preserve">Dr </w:t>
      </w:r>
      <w:r w:rsidR="004F399B" w:rsidRPr="006B5893">
        <w:rPr>
          <w:lang w:val="en-GB"/>
        </w:rPr>
        <w:t>Rosemary Monahan</w:t>
      </w:r>
    </w:p>
    <w:p w:rsidR="00342413" w:rsidRPr="006B5893" w:rsidRDefault="004F399B" w:rsidP="00342413">
      <w:pPr>
        <w:jc w:val="center"/>
        <w:rPr>
          <w:lang w:val="en-GB"/>
        </w:rPr>
      </w:pPr>
      <w:r w:rsidRPr="006B5893">
        <w:rPr>
          <w:lang w:val="en-GB"/>
        </w:rPr>
        <w:t>15-June-2018</w:t>
      </w:r>
    </w:p>
    <w:p w:rsidR="00342413" w:rsidRPr="006B5893" w:rsidRDefault="00342413" w:rsidP="00342413">
      <w:pPr>
        <w:jc w:val="center"/>
        <w:rPr>
          <w:lang w:val="en-GB"/>
        </w:rPr>
      </w:pPr>
    </w:p>
    <w:p w:rsidR="00342413" w:rsidRPr="006B5893" w:rsidRDefault="00342413" w:rsidP="00342413">
      <w:pPr>
        <w:jc w:val="center"/>
        <w:rPr>
          <w:lang w:val="en-GB"/>
        </w:rPr>
      </w:pPr>
      <w:r w:rsidRPr="006B5893">
        <w:rPr>
          <w:lang w:val="en-GB"/>
        </w:rPr>
        <w:t xml:space="preserve">Word Count: 0000 </w:t>
      </w:r>
    </w:p>
    <w:p w:rsidR="001B3715" w:rsidRPr="006B5893" w:rsidRDefault="001B3715">
      <w:pPr>
        <w:rPr>
          <w:lang w:val="en-GB"/>
        </w:rPr>
        <w:sectPr w:rsidR="001B3715" w:rsidRPr="006B5893" w:rsidSect="00C526B1">
          <w:footerReference w:type="default" r:id="rId9"/>
          <w:pgSz w:w="11906" w:h="16838"/>
          <w:pgMar w:top="1440" w:right="1440" w:bottom="1440" w:left="1440" w:header="708" w:footer="708" w:gutter="0"/>
          <w:pgNumType w:fmt="lowerRoman" w:start="1" w:chapStyle="1"/>
          <w:cols w:space="708"/>
          <w:docGrid w:linePitch="360"/>
        </w:sectPr>
      </w:pPr>
    </w:p>
    <w:bookmarkStart w:id="1" w:name="_Toc416701747" w:displacedByCustomXml="next"/>
    <w:sdt>
      <w:sdtPr>
        <w:rPr>
          <w:rFonts w:asciiTheme="minorHAnsi" w:eastAsiaTheme="minorHAnsi" w:hAnsiTheme="minorHAnsi" w:cstheme="minorBidi"/>
          <w:color w:val="auto"/>
          <w:sz w:val="22"/>
          <w:szCs w:val="22"/>
          <w:lang w:val="en-GB"/>
        </w:rPr>
        <w:id w:val="292036457"/>
        <w:docPartObj>
          <w:docPartGallery w:val="Table of Contents"/>
          <w:docPartUnique/>
        </w:docPartObj>
      </w:sdtPr>
      <w:sdtEndPr>
        <w:rPr>
          <w:b/>
          <w:bCs/>
        </w:rPr>
      </w:sdtEndPr>
      <w:sdtContent>
        <w:p w:rsidR="00B90489" w:rsidRPr="006B5893" w:rsidRDefault="00B90489">
          <w:pPr>
            <w:pStyle w:val="TOCHeading"/>
            <w:rPr>
              <w:lang w:val="en-GB"/>
            </w:rPr>
          </w:pPr>
          <w:r w:rsidRPr="006B5893">
            <w:rPr>
              <w:lang w:val="en-GB"/>
            </w:rPr>
            <w:t>Contents</w:t>
          </w:r>
        </w:p>
        <w:p w:rsidR="00DB24BF" w:rsidRDefault="00B90489">
          <w:pPr>
            <w:pStyle w:val="TOC1"/>
            <w:tabs>
              <w:tab w:val="right" w:leader="dot" w:pos="9016"/>
            </w:tabs>
            <w:rPr>
              <w:rFonts w:asciiTheme="minorHAnsi" w:eastAsiaTheme="minorEastAsia" w:hAnsiTheme="minorHAnsi"/>
              <w:noProof/>
              <w:sz w:val="22"/>
              <w:lang w:val="en-GB" w:eastAsia="en-GB"/>
            </w:rPr>
          </w:pPr>
          <w:r w:rsidRPr="006B5893">
            <w:rPr>
              <w:rFonts w:eastAsiaTheme="minorEastAsia" w:cs="Times New Roman"/>
              <w:lang w:val="en-GB"/>
            </w:rPr>
            <w:fldChar w:fldCharType="begin"/>
          </w:r>
          <w:r w:rsidRPr="006B5893">
            <w:rPr>
              <w:lang w:val="en-GB"/>
            </w:rPr>
            <w:instrText xml:space="preserve"> TOC \o "1-3" \h \z \u </w:instrText>
          </w:r>
          <w:r w:rsidRPr="006B5893">
            <w:rPr>
              <w:rFonts w:eastAsiaTheme="minorEastAsia" w:cs="Times New Roman"/>
              <w:lang w:val="en-GB"/>
            </w:rPr>
            <w:fldChar w:fldCharType="separate"/>
          </w:r>
          <w:hyperlink w:anchor="_Toc516738726" w:history="1">
            <w:r w:rsidR="00DB24BF" w:rsidRPr="00CB15B8">
              <w:rPr>
                <w:rStyle w:val="Hyperlink"/>
                <w:noProof/>
                <w:lang w:val="en-GB"/>
              </w:rPr>
              <w:t>Dissertation Title</w:t>
            </w:r>
            <w:r w:rsidR="00DB24BF">
              <w:rPr>
                <w:noProof/>
                <w:webHidden/>
              </w:rPr>
              <w:tab/>
            </w:r>
            <w:r w:rsidR="00DB24BF">
              <w:rPr>
                <w:noProof/>
                <w:webHidden/>
              </w:rPr>
              <w:fldChar w:fldCharType="begin"/>
            </w:r>
            <w:r w:rsidR="00DB24BF">
              <w:rPr>
                <w:noProof/>
                <w:webHidden/>
              </w:rPr>
              <w:instrText xml:space="preserve"> PAGEREF _Toc516738726 \h </w:instrText>
            </w:r>
            <w:r w:rsidR="00DB24BF">
              <w:rPr>
                <w:noProof/>
                <w:webHidden/>
              </w:rPr>
            </w:r>
            <w:r w:rsidR="00DB24BF">
              <w:rPr>
                <w:noProof/>
                <w:webHidden/>
              </w:rPr>
              <w:fldChar w:fldCharType="separate"/>
            </w:r>
            <w:r w:rsidR="00DB24BF">
              <w:rPr>
                <w:noProof/>
                <w:webHidden/>
              </w:rPr>
              <w:t>i</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27" w:history="1">
            <w:r w:rsidR="00DB24BF" w:rsidRPr="00CB15B8">
              <w:rPr>
                <w:rStyle w:val="Hyperlink"/>
                <w:noProof/>
              </w:rPr>
              <w:t>Declaration</w:t>
            </w:r>
            <w:r w:rsidR="00DB24BF">
              <w:rPr>
                <w:noProof/>
                <w:webHidden/>
              </w:rPr>
              <w:tab/>
            </w:r>
            <w:r w:rsidR="00DB24BF">
              <w:rPr>
                <w:noProof/>
                <w:webHidden/>
              </w:rPr>
              <w:fldChar w:fldCharType="begin"/>
            </w:r>
            <w:r w:rsidR="00DB24BF">
              <w:rPr>
                <w:noProof/>
                <w:webHidden/>
              </w:rPr>
              <w:instrText xml:space="preserve"> PAGEREF _Toc516738727 \h </w:instrText>
            </w:r>
            <w:r w:rsidR="00DB24BF">
              <w:rPr>
                <w:noProof/>
                <w:webHidden/>
              </w:rPr>
            </w:r>
            <w:r w:rsidR="00DB24BF">
              <w:rPr>
                <w:noProof/>
                <w:webHidden/>
              </w:rPr>
              <w:fldChar w:fldCharType="separate"/>
            </w:r>
            <w:r w:rsidR="00DB24BF">
              <w:rPr>
                <w:noProof/>
                <w:webHidden/>
              </w:rPr>
              <w:t>i</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28" w:history="1">
            <w:r w:rsidR="00DB24BF" w:rsidRPr="00CB15B8">
              <w:rPr>
                <w:rStyle w:val="Hyperlink"/>
                <w:noProof/>
              </w:rPr>
              <w:t>Acknowledgements</w:t>
            </w:r>
            <w:r w:rsidR="00DB24BF">
              <w:rPr>
                <w:noProof/>
                <w:webHidden/>
              </w:rPr>
              <w:tab/>
            </w:r>
            <w:r w:rsidR="00DB24BF">
              <w:rPr>
                <w:noProof/>
                <w:webHidden/>
              </w:rPr>
              <w:fldChar w:fldCharType="begin"/>
            </w:r>
            <w:r w:rsidR="00DB24BF">
              <w:rPr>
                <w:noProof/>
                <w:webHidden/>
              </w:rPr>
              <w:instrText xml:space="preserve"> PAGEREF _Toc516738728 \h </w:instrText>
            </w:r>
            <w:r w:rsidR="00DB24BF">
              <w:rPr>
                <w:noProof/>
                <w:webHidden/>
              </w:rPr>
            </w:r>
            <w:r w:rsidR="00DB24BF">
              <w:rPr>
                <w:noProof/>
                <w:webHidden/>
              </w:rPr>
              <w:fldChar w:fldCharType="separate"/>
            </w:r>
            <w:r w:rsidR="00DB24BF">
              <w:rPr>
                <w:noProof/>
                <w:webHidden/>
              </w:rPr>
              <w:t>ii</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29" w:history="1">
            <w:r w:rsidR="00DB24BF" w:rsidRPr="00CB15B8">
              <w:rPr>
                <w:rStyle w:val="Hyperlink"/>
                <w:noProof/>
              </w:rPr>
              <w:t>Abstract</w:t>
            </w:r>
            <w:r w:rsidR="00DB24BF">
              <w:rPr>
                <w:noProof/>
                <w:webHidden/>
              </w:rPr>
              <w:tab/>
            </w:r>
            <w:r w:rsidR="00DB24BF">
              <w:rPr>
                <w:noProof/>
                <w:webHidden/>
              </w:rPr>
              <w:fldChar w:fldCharType="begin"/>
            </w:r>
            <w:r w:rsidR="00DB24BF">
              <w:rPr>
                <w:noProof/>
                <w:webHidden/>
              </w:rPr>
              <w:instrText xml:space="preserve"> PAGEREF _Toc516738729 \h </w:instrText>
            </w:r>
            <w:r w:rsidR="00DB24BF">
              <w:rPr>
                <w:noProof/>
                <w:webHidden/>
              </w:rPr>
            </w:r>
            <w:r w:rsidR="00DB24BF">
              <w:rPr>
                <w:noProof/>
                <w:webHidden/>
              </w:rPr>
              <w:fldChar w:fldCharType="separate"/>
            </w:r>
            <w:r w:rsidR="00DB24BF">
              <w:rPr>
                <w:noProof/>
                <w:webHidden/>
              </w:rPr>
              <w:t>iii</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30" w:history="1">
            <w:r w:rsidR="00DB24BF" w:rsidRPr="00CB15B8">
              <w:rPr>
                <w:rStyle w:val="Hyperlink"/>
                <w:noProof/>
              </w:rPr>
              <w:t>List of Figures</w:t>
            </w:r>
            <w:r w:rsidR="00DB24BF">
              <w:rPr>
                <w:noProof/>
                <w:webHidden/>
              </w:rPr>
              <w:tab/>
            </w:r>
            <w:r w:rsidR="00DB24BF">
              <w:rPr>
                <w:noProof/>
                <w:webHidden/>
              </w:rPr>
              <w:fldChar w:fldCharType="begin"/>
            </w:r>
            <w:r w:rsidR="00DB24BF">
              <w:rPr>
                <w:noProof/>
                <w:webHidden/>
              </w:rPr>
              <w:instrText xml:space="preserve"> PAGEREF _Toc516738730 \h </w:instrText>
            </w:r>
            <w:r w:rsidR="00DB24BF">
              <w:rPr>
                <w:noProof/>
                <w:webHidden/>
              </w:rPr>
            </w:r>
            <w:r w:rsidR="00DB24BF">
              <w:rPr>
                <w:noProof/>
                <w:webHidden/>
              </w:rPr>
              <w:fldChar w:fldCharType="separate"/>
            </w:r>
            <w:r w:rsidR="00DB24BF">
              <w:rPr>
                <w:noProof/>
                <w:webHidden/>
              </w:rPr>
              <w:t>iv</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31" w:history="1">
            <w:r w:rsidR="00DB24BF" w:rsidRPr="00CB15B8">
              <w:rPr>
                <w:rStyle w:val="Hyperlink"/>
                <w:noProof/>
              </w:rPr>
              <w:t>List of Tables</w:t>
            </w:r>
            <w:r w:rsidR="00DB24BF">
              <w:rPr>
                <w:noProof/>
                <w:webHidden/>
              </w:rPr>
              <w:tab/>
            </w:r>
            <w:r w:rsidR="00DB24BF">
              <w:rPr>
                <w:noProof/>
                <w:webHidden/>
              </w:rPr>
              <w:fldChar w:fldCharType="begin"/>
            </w:r>
            <w:r w:rsidR="00DB24BF">
              <w:rPr>
                <w:noProof/>
                <w:webHidden/>
              </w:rPr>
              <w:instrText xml:space="preserve"> PAGEREF _Toc516738731 \h </w:instrText>
            </w:r>
            <w:r w:rsidR="00DB24BF">
              <w:rPr>
                <w:noProof/>
                <w:webHidden/>
              </w:rPr>
            </w:r>
            <w:r w:rsidR="00DB24BF">
              <w:rPr>
                <w:noProof/>
                <w:webHidden/>
              </w:rPr>
              <w:fldChar w:fldCharType="separate"/>
            </w:r>
            <w:r w:rsidR="00DB24BF">
              <w:rPr>
                <w:noProof/>
                <w:webHidden/>
              </w:rPr>
              <w:t>iv</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32" w:history="1">
            <w:r w:rsidR="00DB24BF" w:rsidRPr="00CB15B8">
              <w:rPr>
                <w:rStyle w:val="Hyperlink"/>
                <w:noProof/>
              </w:rPr>
              <w:t>Chapter One: Introduction</w:t>
            </w:r>
            <w:r w:rsidR="00DB24BF">
              <w:rPr>
                <w:noProof/>
                <w:webHidden/>
              </w:rPr>
              <w:tab/>
            </w:r>
            <w:r w:rsidR="00DB24BF">
              <w:rPr>
                <w:noProof/>
                <w:webHidden/>
              </w:rPr>
              <w:fldChar w:fldCharType="begin"/>
            </w:r>
            <w:r w:rsidR="00DB24BF">
              <w:rPr>
                <w:noProof/>
                <w:webHidden/>
              </w:rPr>
              <w:instrText xml:space="preserve"> PAGEREF _Toc516738732 \h </w:instrText>
            </w:r>
            <w:r w:rsidR="00DB24BF">
              <w:rPr>
                <w:noProof/>
                <w:webHidden/>
              </w:rPr>
            </w:r>
            <w:r w:rsidR="00DB24BF">
              <w:rPr>
                <w:noProof/>
                <w:webHidden/>
              </w:rPr>
              <w:fldChar w:fldCharType="separate"/>
            </w:r>
            <w:r w:rsidR="00DB24BF">
              <w:rPr>
                <w:noProof/>
                <w:webHidden/>
              </w:rPr>
              <w:t>1</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33" w:history="1">
            <w:r w:rsidR="00DB24BF" w:rsidRPr="00CB15B8">
              <w:rPr>
                <w:rStyle w:val="Hyperlink"/>
                <w:noProof/>
              </w:rPr>
              <w:t>Summary</w:t>
            </w:r>
            <w:r w:rsidR="00DB24BF">
              <w:rPr>
                <w:noProof/>
                <w:webHidden/>
              </w:rPr>
              <w:tab/>
            </w:r>
            <w:r w:rsidR="00DB24BF">
              <w:rPr>
                <w:noProof/>
                <w:webHidden/>
              </w:rPr>
              <w:fldChar w:fldCharType="begin"/>
            </w:r>
            <w:r w:rsidR="00DB24BF">
              <w:rPr>
                <w:noProof/>
                <w:webHidden/>
              </w:rPr>
              <w:instrText xml:space="preserve"> PAGEREF _Toc516738733 \h </w:instrText>
            </w:r>
            <w:r w:rsidR="00DB24BF">
              <w:rPr>
                <w:noProof/>
                <w:webHidden/>
              </w:rPr>
            </w:r>
            <w:r w:rsidR="00DB24BF">
              <w:rPr>
                <w:noProof/>
                <w:webHidden/>
              </w:rPr>
              <w:fldChar w:fldCharType="separate"/>
            </w:r>
            <w:r w:rsidR="00DB24BF">
              <w:rPr>
                <w:noProof/>
                <w:webHidden/>
              </w:rPr>
              <w:t>1</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4" w:history="1">
            <w:r w:rsidR="00DB24BF" w:rsidRPr="00CB15B8">
              <w:rPr>
                <w:rStyle w:val="Hyperlink"/>
                <w:noProof/>
              </w:rPr>
              <w:t>1.1</w:t>
            </w:r>
            <w:r w:rsidR="00DB24BF">
              <w:rPr>
                <w:rFonts w:cstheme="minorBidi"/>
                <w:noProof/>
                <w:lang w:val="en-GB" w:eastAsia="en-GB"/>
              </w:rPr>
              <w:tab/>
            </w:r>
            <w:r w:rsidR="00DB24BF" w:rsidRPr="00CB15B8">
              <w:rPr>
                <w:rStyle w:val="Hyperlink"/>
                <w:noProof/>
              </w:rPr>
              <w:t>Overview</w:t>
            </w:r>
            <w:r w:rsidR="00DB24BF">
              <w:rPr>
                <w:noProof/>
                <w:webHidden/>
              </w:rPr>
              <w:tab/>
            </w:r>
            <w:r w:rsidR="00DB24BF">
              <w:rPr>
                <w:noProof/>
                <w:webHidden/>
              </w:rPr>
              <w:fldChar w:fldCharType="begin"/>
            </w:r>
            <w:r w:rsidR="00DB24BF">
              <w:rPr>
                <w:noProof/>
                <w:webHidden/>
              </w:rPr>
              <w:instrText xml:space="preserve"> PAGEREF _Toc516738734 \h </w:instrText>
            </w:r>
            <w:r w:rsidR="00DB24BF">
              <w:rPr>
                <w:noProof/>
                <w:webHidden/>
              </w:rPr>
            </w:r>
            <w:r w:rsidR="00DB24BF">
              <w:rPr>
                <w:noProof/>
                <w:webHidden/>
              </w:rPr>
              <w:fldChar w:fldCharType="separate"/>
            </w:r>
            <w:r w:rsidR="00DB24BF">
              <w:rPr>
                <w:noProof/>
                <w:webHidden/>
              </w:rPr>
              <w:t>1</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5" w:history="1">
            <w:r w:rsidR="00DB24BF" w:rsidRPr="00CB15B8">
              <w:rPr>
                <w:rStyle w:val="Hyperlink"/>
                <w:noProof/>
              </w:rPr>
              <w:t>1.2</w:t>
            </w:r>
            <w:r w:rsidR="00DB24BF">
              <w:rPr>
                <w:rFonts w:cstheme="minorBidi"/>
                <w:noProof/>
                <w:lang w:val="en-GB" w:eastAsia="en-GB"/>
              </w:rPr>
              <w:tab/>
            </w:r>
            <w:r w:rsidR="00DB24BF" w:rsidRPr="00CB15B8">
              <w:rPr>
                <w:rStyle w:val="Hyperlink"/>
                <w:noProof/>
              </w:rPr>
              <w:t>Motivation</w:t>
            </w:r>
            <w:r w:rsidR="00DB24BF">
              <w:rPr>
                <w:noProof/>
                <w:webHidden/>
              </w:rPr>
              <w:tab/>
            </w:r>
            <w:r w:rsidR="00DB24BF">
              <w:rPr>
                <w:noProof/>
                <w:webHidden/>
              </w:rPr>
              <w:fldChar w:fldCharType="begin"/>
            </w:r>
            <w:r w:rsidR="00DB24BF">
              <w:rPr>
                <w:noProof/>
                <w:webHidden/>
              </w:rPr>
              <w:instrText xml:space="preserve"> PAGEREF _Toc516738735 \h </w:instrText>
            </w:r>
            <w:r w:rsidR="00DB24BF">
              <w:rPr>
                <w:noProof/>
                <w:webHidden/>
              </w:rPr>
            </w:r>
            <w:r w:rsidR="00DB24BF">
              <w:rPr>
                <w:noProof/>
                <w:webHidden/>
              </w:rPr>
              <w:fldChar w:fldCharType="separate"/>
            </w:r>
            <w:r w:rsidR="00DB24BF">
              <w:rPr>
                <w:noProof/>
                <w:webHidden/>
              </w:rPr>
              <w:t>1</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6" w:history="1">
            <w:r w:rsidR="00DB24BF" w:rsidRPr="00CB15B8">
              <w:rPr>
                <w:rStyle w:val="Hyperlink"/>
                <w:noProof/>
              </w:rPr>
              <w:t>1.3</w:t>
            </w:r>
            <w:r w:rsidR="00DB24BF">
              <w:rPr>
                <w:rFonts w:cstheme="minorBidi"/>
                <w:noProof/>
                <w:lang w:val="en-GB" w:eastAsia="en-GB"/>
              </w:rPr>
              <w:tab/>
            </w:r>
            <w:r w:rsidR="00DB24BF" w:rsidRPr="00CB15B8">
              <w:rPr>
                <w:rStyle w:val="Hyperlink"/>
                <w:noProof/>
              </w:rPr>
              <w:t>Objectives</w:t>
            </w:r>
            <w:r w:rsidR="00DB24BF">
              <w:rPr>
                <w:noProof/>
                <w:webHidden/>
              </w:rPr>
              <w:tab/>
            </w:r>
            <w:r w:rsidR="00DB24BF">
              <w:rPr>
                <w:noProof/>
                <w:webHidden/>
              </w:rPr>
              <w:fldChar w:fldCharType="begin"/>
            </w:r>
            <w:r w:rsidR="00DB24BF">
              <w:rPr>
                <w:noProof/>
                <w:webHidden/>
              </w:rPr>
              <w:instrText xml:space="preserve"> PAGEREF _Toc516738736 \h </w:instrText>
            </w:r>
            <w:r w:rsidR="00DB24BF">
              <w:rPr>
                <w:noProof/>
                <w:webHidden/>
              </w:rPr>
            </w:r>
            <w:r w:rsidR="00DB24BF">
              <w:rPr>
                <w:noProof/>
                <w:webHidden/>
              </w:rPr>
              <w:fldChar w:fldCharType="separate"/>
            </w:r>
            <w:r w:rsidR="00DB24BF">
              <w:rPr>
                <w:noProof/>
                <w:webHidden/>
              </w:rPr>
              <w:t>2</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7" w:history="1">
            <w:r w:rsidR="00DB24BF" w:rsidRPr="00CB15B8">
              <w:rPr>
                <w:rStyle w:val="Hyperlink"/>
                <w:noProof/>
              </w:rPr>
              <w:t>1.4</w:t>
            </w:r>
            <w:r w:rsidR="00DB24BF">
              <w:rPr>
                <w:rFonts w:cstheme="minorBidi"/>
                <w:noProof/>
                <w:lang w:val="en-GB" w:eastAsia="en-GB"/>
              </w:rPr>
              <w:tab/>
            </w:r>
            <w:r w:rsidR="00DB24BF" w:rsidRPr="00CB15B8">
              <w:rPr>
                <w:rStyle w:val="Hyperlink"/>
                <w:noProof/>
              </w:rPr>
              <w:t>Approach</w:t>
            </w:r>
            <w:r w:rsidR="00DB24BF">
              <w:rPr>
                <w:noProof/>
                <w:webHidden/>
              </w:rPr>
              <w:tab/>
            </w:r>
            <w:r w:rsidR="00DB24BF">
              <w:rPr>
                <w:noProof/>
                <w:webHidden/>
              </w:rPr>
              <w:fldChar w:fldCharType="begin"/>
            </w:r>
            <w:r w:rsidR="00DB24BF">
              <w:rPr>
                <w:noProof/>
                <w:webHidden/>
              </w:rPr>
              <w:instrText xml:space="preserve"> PAGEREF _Toc516738737 \h </w:instrText>
            </w:r>
            <w:r w:rsidR="00DB24BF">
              <w:rPr>
                <w:noProof/>
                <w:webHidden/>
              </w:rPr>
            </w:r>
            <w:r w:rsidR="00DB24BF">
              <w:rPr>
                <w:noProof/>
                <w:webHidden/>
              </w:rPr>
              <w:fldChar w:fldCharType="separate"/>
            </w:r>
            <w:r w:rsidR="00DB24BF">
              <w:rPr>
                <w:noProof/>
                <w:webHidden/>
              </w:rPr>
              <w:t>2</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8" w:history="1">
            <w:r w:rsidR="00DB24BF" w:rsidRPr="00CB15B8">
              <w:rPr>
                <w:rStyle w:val="Hyperlink"/>
                <w:noProof/>
              </w:rPr>
              <w:t>1.5</w:t>
            </w:r>
            <w:r w:rsidR="00DB24BF">
              <w:rPr>
                <w:rFonts w:cstheme="minorBidi"/>
                <w:noProof/>
                <w:lang w:val="en-GB" w:eastAsia="en-GB"/>
              </w:rPr>
              <w:tab/>
            </w:r>
            <w:r w:rsidR="00DB24BF" w:rsidRPr="00CB15B8">
              <w:rPr>
                <w:rStyle w:val="Hyperlink"/>
                <w:noProof/>
              </w:rPr>
              <w:t>Metrics</w:t>
            </w:r>
            <w:r w:rsidR="00DB24BF">
              <w:rPr>
                <w:noProof/>
                <w:webHidden/>
              </w:rPr>
              <w:tab/>
            </w:r>
            <w:r w:rsidR="00DB24BF">
              <w:rPr>
                <w:noProof/>
                <w:webHidden/>
              </w:rPr>
              <w:fldChar w:fldCharType="begin"/>
            </w:r>
            <w:r w:rsidR="00DB24BF">
              <w:rPr>
                <w:noProof/>
                <w:webHidden/>
              </w:rPr>
              <w:instrText xml:space="preserve"> PAGEREF _Toc516738738 \h </w:instrText>
            </w:r>
            <w:r w:rsidR="00DB24BF">
              <w:rPr>
                <w:noProof/>
                <w:webHidden/>
              </w:rPr>
            </w:r>
            <w:r w:rsidR="00DB24BF">
              <w:rPr>
                <w:noProof/>
                <w:webHidden/>
              </w:rPr>
              <w:fldChar w:fldCharType="separate"/>
            </w:r>
            <w:r w:rsidR="00DB24BF">
              <w:rPr>
                <w:noProof/>
                <w:webHidden/>
              </w:rPr>
              <w:t>3</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39" w:history="1">
            <w:r w:rsidR="00DB24BF" w:rsidRPr="00CB15B8">
              <w:rPr>
                <w:rStyle w:val="Hyperlink"/>
                <w:noProof/>
              </w:rPr>
              <w:t>1.6</w:t>
            </w:r>
            <w:r w:rsidR="00DB24BF">
              <w:rPr>
                <w:rFonts w:cstheme="minorBidi"/>
                <w:noProof/>
                <w:lang w:val="en-GB" w:eastAsia="en-GB"/>
              </w:rPr>
              <w:tab/>
            </w:r>
            <w:r w:rsidR="00DB24BF" w:rsidRPr="00CB15B8">
              <w:rPr>
                <w:rStyle w:val="Hyperlink"/>
                <w:noProof/>
              </w:rPr>
              <w:t>Project</w:t>
            </w:r>
            <w:r w:rsidR="00DB24BF">
              <w:rPr>
                <w:noProof/>
                <w:webHidden/>
              </w:rPr>
              <w:tab/>
            </w:r>
            <w:r w:rsidR="00DB24BF">
              <w:rPr>
                <w:noProof/>
                <w:webHidden/>
              </w:rPr>
              <w:fldChar w:fldCharType="begin"/>
            </w:r>
            <w:r w:rsidR="00DB24BF">
              <w:rPr>
                <w:noProof/>
                <w:webHidden/>
              </w:rPr>
              <w:instrText xml:space="preserve"> PAGEREF _Toc516738739 \h </w:instrText>
            </w:r>
            <w:r w:rsidR="00DB24BF">
              <w:rPr>
                <w:noProof/>
                <w:webHidden/>
              </w:rPr>
            </w:r>
            <w:r w:rsidR="00DB24BF">
              <w:rPr>
                <w:noProof/>
                <w:webHidden/>
              </w:rPr>
              <w:fldChar w:fldCharType="separate"/>
            </w:r>
            <w:r w:rsidR="00DB24BF">
              <w:rPr>
                <w:noProof/>
                <w:webHidden/>
              </w:rPr>
              <w:t>3</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40" w:history="1">
            <w:r w:rsidR="00DB24BF" w:rsidRPr="00CB15B8">
              <w:rPr>
                <w:rStyle w:val="Hyperlink"/>
                <w:noProof/>
              </w:rPr>
              <w:t>Chapter Two: Related Work</w:t>
            </w:r>
            <w:r w:rsidR="00DB24BF">
              <w:rPr>
                <w:noProof/>
                <w:webHidden/>
              </w:rPr>
              <w:tab/>
            </w:r>
            <w:r w:rsidR="00DB24BF">
              <w:rPr>
                <w:noProof/>
                <w:webHidden/>
              </w:rPr>
              <w:fldChar w:fldCharType="begin"/>
            </w:r>
            <w:r w:rsidR="00DB24BF">
              <w:rPr>
                <w:noProof/>
                <w:webHidden/>
              </w:rPr>
              <w:instrText xml:space="preserve"> PAGEREF _Toc516738740 \h </w:instrText>
            </w:r>
            <w:r w:rsidR="00DB24BF">
              <w:rPr>
                <w:noProof/>
                <w:webHidden/>
              </w:rPr>
            </w:r>
            <w:r w:rsidR="00DB24BF">
              <w:rPr>
                <w:noProof/>
                <w:webHidden/>
              </w:rPr>
              <w:fldChar w:fldCharType="separate"/>
            </w:r>
            <w:r w:rsidR="00DB24BF">
              <w:rPr>
                <w:noProof/>
                <w:webHidden/>
              </w:rPr>
              <w:t>4</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1" w:history="1">
            <w:r w:rsidR="00DB24BF" w:rsidRPr="00CB15B8">
              <w:rPr>
                <w:rStyle w:val="Hyperlink"/>
                <w:noProof/>
              </w:rPr>
              <w:t xml:space="preserve">2.1 </w:t>
            </w:r>
            <w:r w:rsidR="00DB24BF">
              <w:rPr>
                <w:rFonts w:cstheme="minorBidi"/>
                <w:noProof/>
                <w:lang w:val="en-GB" w:eastAsia="en-GB"/>
              </w:rPr>
              <w:tab/>
            </w:r>
            <w:r w:rsidR="00DB24BF" w:rsidRPr="00CB15B8">
              <w:rPr>
                <w:rStyle w:val="Hyperlink"/>
                <w:noProof/>
              </w:rPr>
              <w:t>Deductive Software Verification</w:t>
            </w:r>
            <w:r w:rsidR="00DB24BF">
              <w:rPr>
                <w:noProof/>
                <w:webHidden/>
              </w:rPr>
              <w:tab/>
            </w:r>
            <w:r w:rsidR="00DB24BF">
              <w:rPr>
                <w:noProof/>
                <w:webHidden/>
              </w:rPr>
              <w:fldChar w:fldCharType="begin"/>
            </w:r>
            <w:r w:rsidR="00DB24BF">
              <w:rPr>
                <w:noProof/>
                <w:webHidden/>
              </w:rPr>
              <w:instrText xml:space="preserve"> PAGEREF _Toc516738741 \h </w:instrText>
            </w:r>
            <w:r w:rsidR="00DB24BF">
              <w:rPr>
                <w:noProof/>
                <w:webHidden/>
              </w:rPr>
            </w:r>
            <w:r w:rsidR="00DB24BF">
              <w:rPr>
                <w:noProof/>
                <w:webHidden/>
              </w:rPr>
              <w:fldChar w:fldCharType="separate"/>
            </w:r>
            <w:r w:rsidR="00DB24BF">
              <w:rPr>
                <w:noProof/>
                <w:webHidden/>
              </w:rPr>
              <w:t>4</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2" w:history="1">
            <w:r w:rsidR="00DB24BF" w:rsidRPr="00CB15B8">
              <w:rPr>
                <w:rStyle w:val="Hyperlink"/>
                <w:noProof/>
              </w:rPr>
              <w:t xml:space="preserve">2.2 </w:t>
            </w:r>
            <w:r w:rsidR="00DB24BF">
              <w:rPr>
                <w:rFonts w:cstheme="minorBidi"/>
                <w:noProof/>
                <w:lang w:val="en-GB" w:eastAsia="en-GB"/>
              </w:rPr>
              <w:tab/>
            </w:r>
            <w:r w:rsidR="00DB24BF" w:rsidRPr="00CB15B8">
              <w:rPr>
                <w:rStyle w:val="Hyperlink"/>
                <w:noProof/>
              </w:rPr>
              <w:t>Model Checking</w:t>
            </w:r>
            <w:r w:rsidR="00DB24BF">
              <w:rPr>
                <w:noProof/>
                <w:webHidden/>
              </w:rPr>
              <w:tab/>
            </w:r>
            <w:r w:rsidR="00DB24BF">
              <w:rPr>
                <w:noProof/>
                <w:webHidden/>
              </w:rPr>
              <w:fldChar w:fldCharType="begin"/>
            </w:r>
            <w:r w:rsidR="00DB24BF">
              <w:rPr>
                <w:noProof/>
                <w:webHidden/>
              </w:rPr>
              <w:instrText xml:space="preserve"> PAGEREF _Toc516738742 \h </w:instrText>
            </w:r>
            <w:r w:rsidR="00DB24BF">
              <w:rPr>
                <w:noProof/>
                <w:webHidden/>
              </w:rPr>
            </w:r>
            <w:r w:rsidR="00DB24BF">
              <w:rPr>
                <w:noProof/>
                <w:webHidden/>
              </w:rPr>
              <w:fldChar w:fldCharType="separate"/>
            </w:r>
            <w:r w:rsidR="00DB24BF">
              <w:rPr>
                <w:noProof/>
                <w:webHidden/>
              </w:rPr>
              <w:t>4</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3" w:history="1">
            <w:r w:rsidR="00DB24BF" w:rsidRPr="00CB15B8">
              <w:rPr>
                <w:rStyle w:val="Hyperlink"/>
                <w:noProof/>
              </w:rPr>
              <w:t xml:space="preserve">2.3 </w:t>
            </w:r>
            <w:r w:rsidR="00DB24BF">
              <w:rPr>
                <w:rFonts w:cstheme="minorBidi"/>
                <w:noProof/>
                <w:lang w:val="en-GB" w:eastAsia="en-GB"/>
              </w:rPr>
              <w:tab/>
            </w:r>
            <w:r w:rsidR="00DB24BF" w:rsidRPr="00CB15B8">
              <w:rPr>
                <w:rStyle w:val="Hyperlink"/>
                <w:noProof/>
              </w:rPr>
              <w:t>Logics</w:t>
            </w:r>
            <w:r w:rsidR="00DB24BF">
              <w:rPr>
                <w:noProof/>
                <w:webHidden/>
              </w:rPr>
              <w:tab/>
            </w:r>
            <w:r w:rsidR="00DB24BF">
              <w:rPr>
                <w:noProof/>
                <w:webHidden/>
              </w:rPr>
              <w:fldChar w:fldCharType="begin"/>
            </w:r>
            <w:r w:rsidR="00DB24BF">
              <w:rPr>
                <w:noProof/>
                <w:webHidden/>
              </w:rPr>
              <w:instrText xml:space="preserve"> PAGEREF _Toc516738743 \h </w:instrText>
            </w:r>
            <w:r w:rsidR="00DB24BF">
              <w:rPr>
                <w:noProof/>
                <w:webHidden/>
              </w:rPr>
            </w:r>
            <w:r w:rsidR="00DB24BF">
              <w:rPr>
                <w:noProof/>
                <w:webHidden/>
              </w:rPr>
              <w:fldChar w:fldCharType="separate"/>
            </w:r>
            <w:r w:rsidR="00DB24BF">
              <w:rPr>
                <w:noProof/>
                <w:webHidden/>
              </w:rPr>
              <w:t>4</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4" w:history="1">
            <w:r w:rsidR="00DB24BF" w:rsidRPr="00CB15B8">
              <w:rPr>
                <w:rStyle w:val="Hyperlink"/>
                <w:noProof/>
              </w:rPr>
              <w:t xml:space="preserve">2.4 </w:t>
            </w:r>
            <w:r w:rsidR="00DB24BF">
              <w:rPr>
                <w:rFonts w:cstheme="minorBidi"/>
                <w:noProof/>
                <w:lang w:val="en-GB" w:eastAsia="en-GB"/>
              </w:rPr>
              <w:tab/>
            </w:r>
            <w:r w:rsidR="00DB24BF" w:rsidRPr="00CB15B8">
              <w:rPr>
                <w:rStyle w:val="Hyperlink"/>
                <w:noProof/>
              </w:rPr>
              <w:t>Design by Contract</w:t>
            </w:r>
            <w:r w:rsidR="00DB24BF">
              <w:rPr>
                <w:noProof/>
                <w:webHidden/>
              </w:rPr>
              <w:tab/>
            </w:r>
            <w:r w:rsidR="00DB24BF">
              <w:rPr>
                <w:noProof/>
                <w:webHidden/>
              </w:rPr>
              <w:fldChar w:fldCharType="begin"/>
            </w:r>
            <w:r w:rsidR="00DB24BF">
              <w:rPr>
                <w:noProof/>
                <w:webHidden/>
              </w:rPr>
              <w:instrText xml:space="preserve"> PAGEREF _Toc516738744 \h </w:instrText>
            </w:r>
            <w:r w:rsidR="00DB24BF">
              <w:rPr>
                <w:noProof/>
                <w:webHidden/>
              </w:rPr>
            </w:r>
            <w:r w:rsidR="00DB24BF">
              <w:rPr>
                <w:noProof/>
                <w:webHidden/>
              </w:rPr>
              <w:fldChar w:fldCharType="separate"/>
            </w:r>
            <w:r w:rsidR="00DB24BF">
              <w:rPr>
                <w:noProof/>
                <w:webHidden/>
              </w:rPr>
              <w:t>4</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5" w:history="1">
            <w:r w:rsidR="00DB24BF" w:rsidRPr="00CB15B8">
              <w:rPr>
                <w:rStyle w:val="Hyperlink"/>
                <w:noProof/>
              </w:rPr>
              <w:t xml:space="preserve">2.5 </w:t>
            </w:r>
            <w:r w:rsidR="00DB24BF">
              <w:rPr>
                <w:rFonts w:cstheme="minorBidi"/>
                <w:noProof/>
                <w:lang w:val="en-GB" w:eastAsia="en-GB"/>
              </w:rPr>
              <w:tab/>
            </w:r>
            <w:r w:rsidR="00DB24BF" w:rsidRPr="00CB15B8">
              <w:rPr>
                <w:rStyle w:val="Hyperlink"/>
                <w:noProof/>
              </w:rPr>
              <w:t>Runtime Assertion Checking (RAC)</w:t>
            </w:r>
            <w:r w:rsidR="00DB24BF">
              <w:rPr>
                <w:noProof/>
                <w:webHidden/>
              </w:rPr>
              <w:tab/>
            </w:r>
            <w:r w:rsidR="00DB24BF">
              <w:rPr>
                <w:noProof/>
                <w:webHidden/>
              </w:rPr>
              <w:fldChar w:fldCharType="begin"/>
            </w:r>
            <w:r w:rsidR="00DB24BF">
              <w:rPr>
                <w:noProof/>
                <w:webHidden/>
              </w:rPr>
              <w:instrText xml:space="preserve"> PAGEREF _Toc516738745 \h </w:instrText>
            </w:r>
            <w:r w:rsidR="00DB24BF">
              <w:rPr>
                <w:noProof/>
                <w:webHidden/>
              </w:rPr>
            </w:r>
            <w:r w:rsidR="00DB24BF">
              <w:rPr>
                <w:noProof/>
                <w:webHidden/>
              </w:rPr>
              <w:fldChar w:fldCharType="separate"/>
            </w:r>
            <w:r w:rsidR="00DB24BF">
              <w:rPr>
                <w:noProof/>
                <w:webHidden/>
              </w:rPr>
              <w:t>5</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6" w:history="1">
            <w:r w:rsidR="00DB24BF" w:rsidRPr="00CB15B8">
              <w:rPr>
                <w:rStyle w:val="Hyperlink"/>
                <w:noProof/>
              </w:rPr>
              <w:t xml:space="preserve">2.6 </w:t>
            </w:r>
            <w:r w:rsidR="00DB24BF">
              <w:rPr>
                <w:rFonts w:cstheme="minorBidi"/>
                <w:noProof/>
                <w:lang w:val="en-GB" w:eastAsia="en-GB"/>
              </w:rPr>
              <w:tab/>
            </w:r>
            <w:r w:rsidR="00DB24BF" w:rsidRPr="00CB15B8">
              <w:rPr>
                <w:rStyle w:val="Hyperlink"/>
                <w:noProof/>
              </w:rPr>
              <w:t>Extended Static Checking (ESC)</w:t>
            </w:r>
            <w:r w:rsidR="00DB24BF">
              <w:rPr>
                <w:noProof/>
                <w:webHidden/>
              </w:rPr>
              <w:tab/>
            </w:r>
            <w:r w:rsidR="00DB24BF">
              <w:rPr>
                <w:noProof/>
                <w:webHidden/>
              </w:rPr>
              <w:fldChar w:fldCharType="begin"/>
            </w:r>
            <w:r w:rsidR="00DB24BF">
              <w:rPr>
                <w:noProof/>
                <w:webHidden/>
              </w:rPr>
              <w:instrText xml:space="preserve"> PAGEREF _Toc516738746 \h </w:instrText>
            </w:r>
            <w:r w:rsidR="00DB24BF">
              <w:rPr>
                <w:noProof/>
                <w:webHidden/>
              </w:rPr>
            </w:r>
            <w:r w:rsidR="00DB24BF">
              <w:rPr>
                <w:noProof/>
                <w:webHidden/>
              </w:rPr>
              <w:fldChar w:fldCharType="separate"/>
            </w:r>
            <w:r w:rsidR="00DB24BF">
              <w:rPr>
                <w:noProof/>
                <w:webHidden/>
              </w:rPr>
              <w:t>5</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47" w:history="1">
            <w:r w:rsidR="00DB24BF" w:rsidRPr="00CB15B8">
              <w:rPr>
                <w:rStyle w:val="Hyperlink"/>
                <w:noProof/>
              </w:rPr>
              <w:t>2.7</w:t>
            </w:r>
            <w:r w:rsidR="00DB24BF">
              <w:rPr>
                <w:rFonts w:cstheme="minorBidi"/>
                <w:noProof/>
                <w:lang w:val="en-GB" w:eastAsia="en-GB"/>
              </w:rPr>
              <w:tab/>
            </w:r>
            <w:r w:rsidR="00DB24BF" w:rsidRPr="00CB15B8">
              <w:rPr>
                <w:rStyle w:val="Hyperlink"/>
                <w:noProof/>
              </w:rPr>
              <w:t>Java Modelling Language (JML)</w:t>
            </w:r>
            <w:r w:rsidR="00DB24BF">
              <w:rPr>
                <w:noProof/>
                <w:webHidden/>
              </w:rPr>
              <w:tab/>
            </w:r>
            <w:r w:rsidR="00DB24BF">
              <w:rPr>
                <w:noProof/>
                <w:webHidden/>
              </w:rPr>
              <w:fldChar w:fldCharType="begin"/>
            </w:r>
            <w:r w:rsidR="00DB24BF">
              <w:rPr>
                <w:noProof/>
                <w:webHidden/>
              </w:rPr>
              <w:instrText xml:space="preserve"> PAGEREF _Toc516738747 \h </w:instrText>
            </w:r>
            <w:r w:rsidR="00DB24BF">
              <w:rPr>
                <w:noProof/>
                <w:webHidden/>
              </w:rPr>
            </w:r>
            <w:r w:rsidR="00DB24BF">
              <w:rPr>
                <w:noProof/>
                <w:webHidden/>
              </w:rPr>
              <w:fldChar w:fldCharType="separate"/>
            </w:r>
            <w:r w:rsidR="00DB24BF">
              <w:rPr>
                <w:noProof/>
                <w:webHidden/>
              </w:rPr>
              <w:t>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48" w:history="1">
            <w:r w:rsidR="00DB24BF" w:rsidRPr="00CB15B8">
              <w:rPr>
                <w:rStyle w:val="Hyperlink"/>
                <w:noProof/>
                <w:lang w:val="en-GB"/>
              </w:rPr>
              <w:t xml:space="preserve">2.7.1 </w:t>
            </w:r>
            <w:r w:rsidR="00DB24BF">
              <w:rPr>
                <w:rFonts w:cstheme="minorBidi"/>
                <w:noProof/>
                <w:lang w:val="en-GB" w:eastAsia="en-GB"/>
              </w:rPr>
              <w:tab/>
            </w:r>
            <w:r w:rsidR="00DB24BF" w:rsidRPr="00CB15B8">
              <w:rPr>
                <w:rStyle w:val="Hyperlink"/>
                <w:noProof/>
                <w:lang w:val="en-GB"/>
              </w:rPr>
              <w:t>JML Description</w:t>
            </w:r>
            <w:r w:rsidR="00DB24BF">
              <w:rPr>
                <w:noProof/>
                <w:webHidden/>
              </w:rPr>
              <w:tab/>
            </w:r>
            <w:r w:rsidR="00DB24BF">
              <w:rPr>
                <w:noProof/>
                <w:webHidden/>
              </w:rPr>
              <w:fldChar w:fldCharType="begin"/>
            </w:r>
            <w:r w:rsidR="00DB24BF">
              <w:rPr>
                <w:noProof/>
                <w:webHidden/>
              </w:rPr>
              <w:instrText xml:space="preserve"> PAGEREF _Toc516738748 \h </w:instrText>
            </w:r>
            <w:r w:rsidR="00DB24BF">
              <w:rPr>
                <w:noProof/>
                <w:webHidden/>
              </w:rPr>
            </w:r>
            <w:r w:rsidR="00DB24BF">
              <w:rPr>
                <w:noProof/>
                <w:webHidden/>
              </w:rPr>
              <w:fldChar w:fldCharType="separate"/>
            </w:r>
            <w:r w:rsidR="00DB24BF">
              <w:rPr>
                <w:noProof/>
                <w:webHidden/>
              </w:rPr>
              <w:t>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49" w:history="1">
            <w:r w:rsidR="00DB24BF" w:rsidRPr="00CB15B8">
              <w:rPr>
                <w:rStyle w:val="Hyperlink"/>
                <w:noProof/>
              </w:rPr>
              <w:t>2.7.2</w:t>
            </w:r>
            <w:r w:rsidR="00DB24BF">
              <w:rPr>
                <w:rFonts w:cstheme="minorBidi"/>
                <w:noProof/>
                <w:lang w:val="en-GB" w:eastAsia="en-GB"/>
              </w:rPr>
              <w:tab/>
            </w:r>
            <w:r w:rsidR="00DB24BF" w:rsidRPr="00CB15B8">
              <w:rPr>
                <w:rStyle w:val="Hyperlink"/>
                <w:noProof/>
              </w:rPr>
              <w:t>JML Syntax</w:t>
            </w:r>
            <w:r w:rsidR="00DB24BF">
              <w:rPr>
                <w:noProof/>
                <w:webHidden/>
              </w:rPr>
              <w:tab/>
            </w:r>
            <w:r w:rsidR="00DB24BF">
              <w:rPr>
                <w:noProof/>
                <w:webHidden/>
              </w:rPr>
              <w:fldChar w:fldCharType="begin"/>
            </w:r>
            <w:r w:rsidR="00DB24BF">
              <w:rPr>
                <w:noProof/>
                <w:webHidden/>
              </w:rPr>
              <w:instrText xml:space="preserve"> PAGEREF _Toc516738749 \h </w:instrText>
            </w:r>
            <w:r w:rsidR="00DB24BF">
              <w:rPr>
                <w:noProof/>
                <w:webHidden/>
              </w:rPr>
            </w:r>
            <w:r w:rsidR="00DB24BF">
              <w:rPr>
                <w:noProof/>
                <w:webHidden/>
              </w:rPr>
              <w:fldChar w:fldCharType="separate"/>
            </w:r>
            <w:r w:rsidR="00DB24BF">
              <w:rPr>
                <w:noProof/>
                <w:webHidden/>
              </w:rPr>
              <w:t>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50" w:history="1">
            <w:r w:rsidR="00DB24BF" w:rsidRPr="00CB15B8">
              <w:rPr>
                <w:rStyle w:val="Hyperlink"/>
                <w:noProof/>
              </w:rPr>
              <w:t>2.7.3</w:t>
            </w:r>
            <w:r w:rsidR="00DB24BF">
              <w:rPr>
                <w:rFonts w:cstheme="minorBidi"/>
                <w:noProof/>
                <w:lang w:val="en-GB" w:eastAsia="en-GB"/>
              </w:rPr>
              <w:tab/>
            </w:r>
            <w:r w:rsidR="00DB24BF" w:rsidRPr="00CB15B8">
              <w:rPr>
                <w:rStyle w:val="Hyperlink"/>
                <w:noProof/>
              </w:rPr>
              <w:t>Ghost and Model</w:t>
            </w:r>
            <w:r w:rsidR="00DB24BF">
              <w:rPr>
                <w:noProof/>
                <w:webHidden/>
              </w:rPr>
              <w:tab/>
            </w:r>
            <w:r w:rsidR="00DB24BF">
              <w:rPr>
                <w:noProof/>
                <w:webHidden/>
              </w:rPr>
              <w:fldChar w:fldCharType="begin"/>
            </w:r>
            <w:r w:rsidR="00DB24BF">
              <w:rPr>
                <w:noProof/>
                <w:webHidden/>
              </w:rPr>
              <w:instrText xml:space="preserve"> PAGEREF _Toc516738750 \h </w:instrText>
            </w:r>
            <w:r w:rsidR="00DB24BF">
              <w:rPr>
                <w:noProof/>
                <w:webHidden/>
              </w:rPr>
            </w:r>
            <w:r w:rsidR="00DB24BF">
              <w:rPr>
                <w:noProof/>
                <w:webHidden/>
              </w:rPr>
              <w:fldChar w:fldCharType="separate"/>
            </w:r>
            <w:r w:rsidR="00DB24BF">
              <w:rPr>
                <w:noProof/>
                <w:webHidden/>
              </w:rPr>
              <w:t>7</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51" w:history="1">
            <w:r w:rsidR="00DB24BF" w:rsidRPr="00CB15B8">
              <w:rPr>
                <w:rStyle w:val="Hyperlink"/>
                <w:noProof/>
              </w:rPr>
              <w:t>2.7.4</w:t>
            </w:r>
            <w:r w:rsidR="00DB24BF">
              <w:rPr>
                <w:rFonts w:cstheme="minorBidi"/>
                <w:noProof/>
                <w:lang w:val="en-GB" w:eastAsia="en-GB"/>
              </w:rPr>
              <w:tab/>
            </w:r>
            <w:r w:rsidR="00DB24BF" w:rsidRPr="00CB15B8">
              <w:rPr>
                <w:rStyle w:val="Hyperlink"/>
                <w:noProof/>
              </w:rPr>
              <w:t>Quantifiers</w:t>
            </w:r>
            <w:r w:rsidR="00DB24BF">
              <w:rPr>
                <w:noProof/>
                <w:webHidden/>
              </w:rPr>
              <w:tab/>
            </w:r>
            <w:r w:rsidR="00DB24BF">
              <w:rPr>
                <w:noProof/>
                <w:webHidden/>
              </w:rPr>
              <w:fldChar w:fldCharType="begin"/>
            </w:r>
            <w:r w:rsidR="00DB24BF">
              <w:rPr>
                <w:noProof/>
                <w:webHidden/>
              </w:rPr>
              <w:instrText xml:space="preserve"> PAGEREF _Toc516738751 \h </w:instrText>
            </w:r>
            <w:r w:rsidR="00DB24BF">
              <w:rPr>
                <w:noProof/>
                <w:webHidden/>
              </w:rPr>
            </w:r>
            <w:r w:rsidR="00DB24BF">
              <w:rPr>
                <w:noProof/>
                <w:webHidden/>
              </w:rPr>
              <w:fldChar w:fldCharType="separate"/>
            </w:r>
            <w:r w:rsidR="00DB24BF">
              <w:rPr>
                <w:noProof/>
                <w:webHidden/>
              </w:rPr>
              <w:t>7</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2" w:history="1">
            <w:r w:rsidR="00DB24BF" w:rsidRPr="00CB15B8">
              <w:rPr>
                <w:rStyle w:val="Hyperlink"/>
                <w:noProof/>
              </w:rPr>
              <w:t>2.8</w:t>
            </w:r>
            <w:r w:rsidR="00DB24BF">
              <w:rPr>
                <w:rFonts w:cstheme="minorBidi"/>
                <w:noProof/>
                <w:lang w:val="en-GB" w:eastAsia="en-GB"/>
              </w:rPr>
              <w:tab/>
            </w:r>
            <w:r w:rsidR="00DB24BF" w:rsidRPr="00CB15B8">
              <w:rPr>
                <w:rStyle w:val="Hyperlink"/>
                <w:noProof/>
              </w:rPr>
              <w:t>Intermediate Verification Languages (IVL’s)</w:t>
            </w:r>
            <w:r w:rsidR="00DB24BF">
              <w:rPr>
                <w:noProof/>
                <w:webHidden/>
              </w:rPr>
              <w:tab/>
            </w:r>
            <w:r w:rsidR="00DB24BF">
              <w:rPr>
                <w:noProof/>
                <w:webHidden/>
              </w:rPr>
              <w:fldChar w:fldCharType="begin"/>
            </w:r>
            <w:r w:rsidR="00DB24BF">
              <w:rPr>
                <w:noProof/>
                <w:webHidden/>
              </w:rPr>
              <w:instrText xml:space="preserve"> PAGEREF _Toc516738752 \h </w:instrText>
            </w:r>
            <w:r w:rsidR="00DB24BF">
              <w:rPr>
                <w:noProof/>
                <w:webHidden/>
              </w:rPr>
            </w:r>
            <w:r w:rsidR="00DB24BF">
              <w:rPr>
                <w:noProof/>
                <w:webHidden/>
              </w:rPr>
              <w:fldChar w:fldCharType="separate"/>
            </w:r>
            <w:r w:rsidR="00DB24BF">
              <w:rPr>
                <w:noProof/>
                <w:webHidden/>
              </w:rPr>
              <w:t>8</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3" w:history="1">
            <w:r w:rsidR="00DB24BF" w:rsidRPr="00CB15B8">
              <w:rPr>
                <w:rStyle w:val="Hyperlink"/>
                <w:noProof/>
              </w:rPr>
              <w:t>2.9</w:t>
            </w:r>
            <w:r w:rsidR="00DB24BF">
              <w:rPr>
                <w:rFonts w:cstheme="minorBidi"/>
                <w:noProof/>
                <w:lang w:val="en-GB" w:eastAsia="en-GB"/>
              </w:rPr>
              <w:tab/>
            </w:r>
            <w:r w:rsidR="00DB24BF" w:rsidRPr="00CB15B8">
              <w:rPr>
                <w:rStyle w:val="Hyperlink"/>
                <w:noProof/>
              </w:rPr>
              <w:t>Verification Condition Generators (VCG’s)</w:t>
            </w:r>
            <w:r w:rsidR="00DB24BF">
              <w:rPr>
                <w:noProof/>
                <w:webHidden/>
              </w:rPr>
              <w:tab/>
            </w:r>
            <w:r w:rsidR="00DB24BF">
              <w:rPr>
                <w:noProof/>
                <w:webHidden/>
              </w:rPr>
              <w:fldChar w:fldCharType="begin"/>
            </w:r>
            <w:r w:rsidR="00DB24BF">
              <w:rPr>
                <w:noProof/>
                <w:webHidden/>
              </w:rPr>
              <w:instrText xml:space="preserve"> PAGEREF _Toc516738753 \h </w:instrText>
            </w:r>
            <w:r w:rsidR="00DB24BF">
              <w:rPr>
                <w:noProof/>
                <w:webHidden/>
              </w:rPr>
            </w:r>
            <w:r w:rsidR="00DB24BF">
              <w:rPr>
                <w:noProof/>
                <w:webHidden/>
              </w:rPr>
              <w:fldChar w:fldCharType="separate"/>
            </w:r>
            <w:r w:rsidR="00DB24BF">
              <w:rPr>
                <w:noProof/>
                <w:webHidden/>
              </w:rPr>
              <w:t>8</w:t>
            </w:r>
            <w:r w:rsidR="00DB24BF">
              <w:rPr>
                <w:noProof/>
                <w:webHidden/>
              </w:rPr>
              <w:fldChar w:fldCharType="end"/>
            </w:r>
          </w:hyperlink>
        </w:p>
        <w:p w:rsidR="00DB24BF" w:rsidRDefault="00F922D9">
          <w:pPr>
            <w:pStyle w:val="TOC2"/>
            <w:tabs>
              <w:tab w:val="left" w:pos="1100"/>
              <w:tab w:val="right" w:leader="dot" w:pos="9016"/>
            </w:tabs>
            <w:rPr>
              <w:rFonts w:cstheme="minorBidi"/>
              <w:noProof/>
              <w:lang w:val="en-GB" w:eastAsia="en-GB"/>
            </w:rPr>
          </w:pPr>
          <w:hyperlink w:anchor="_Toc516738754" w:history="1">
            <w:r w:rsidR="00DB24BF" w:rsidRPr="00CB15B8">
              <w:rPr>
                <w:rStyle w:val="Hyperlink"/>
                <w:noProof/>
              </w:rPr>
              <w:t xml:space="preserve">2.10 </w:t>
            </w:r>
            <w:r w:rsidR="00DB24BF">
              <w:rPr>
                <w:rFonts w:cstheme="minorBidi"/>
                <w:noProof/>
                <w:lang w:val="en-GB" w:eastAsia="en-GB"/>
              </w:rPr>
              <w:tab/>
            </w:r>
            <w:r w:rsidR="00DB24BF" w:rsidRPr="00CB15B8">
              <w:rPr>
                <w:rStyle w:val="Hyperlink"/>
                <w:noProof/>
              </w:rPr>
              <w:t>Symbolic Execution (SE)</w:t>
            </w:r>
            <w:r w:rsidR="00DB24BF">
              <w:rPr>
                <w:noProof/>
                <w:webHidden/>
              </w:rPr>
              <w:tab/>
            </w:r>
            <w:r w:rsidR="00DB24BF">
              <w:rPr>
                <w:noProof/>
                <w:webHidden/>
              </w:rPr>
              <w:fldChar w:fldCharType="begin"/>
            </w:r>
            <w:r w:rsidR="00DB24BF">
              <w:rPr>
                <w:noProof/>
                <w:webHidden/>
              </w:rPr>
              <w:instrText xml:space="preserve"> PAGEREF _Toc516738754 \h </w:instrText>
            </w:r>
            <w:r w:rsidR="00DB24BF">
              <w:rPr>
                <w:noProof/>
                <w:webHidden/>
              </w:rPr>
            </w:r>
            <w:r w:rsidR="00DB24BF">
              <w:rPr>
                <w:noProof/>
                <w:webHidden/>
              </w:rPr>
              <w:fldChar w:fldCharType="separate"/>
            </w:r>
            <w:r w:rsidR="00DB24BF">
              <w:rPr>
                <w:noProof/>
                <w:webHidden/>
              </w:rPr>
              <w:t>8</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5" w:history="1">
            <w:r w:rsidR="00DB24BF" w:rsidRPr="00CB15B8">
              <w:rPr>
                <w:rStyle w:val="Hyperlink"/>
                <w:noProof/>
                <w:lang w:eastAsia="en-GB"/>
              </w:rPr>
              <w:t>2.11</w:t>
            </w:r>
            <w:r w:rsidR="00DB24BF">
              <w:rPr>
                <w:rFonts w:cstheme="minorBidi"/>
                <w:noProof/>
                <w:lang w:val="en-GB" w:eastAsia="en-GB"/>
              </w:rPr>
              <w:tab/>
            </w:r>
            <w:r w:rsidR="00DB24BF" w:rsidRPr="00CB15B8">
              <w:rPr>
                <w:rStyle w:val="Hyperlink"/>
                <w:noProof/>
                <w:lang w:eastAsia="en-GB"/>
              </w:rPr>
              <w:t>Verification Conditions</w:t>
            </w:r>
            <w:r w:rsidR="00DB24BF">
              <w:rPr>
                <w:noProof/>
                <w:webHidden/>
              </w:rPr>
              <w:tab/>
            </w:r>
            <w:r w:rsidR="00DB24BF">
              <w:rPr>
                <w:noProof/>
                <w:webHidden/>
              </w:rPr>
              <w:fldChar w:fldCharType="begin"/>
            </w:r>
            <w:r w:rsidR="00DB24BF">
              <w:rPr>
                <w:noProof/>
                <w:webHidden/>
              </w:rPr>
              <w:instrText xml:space="preserve"> PAGEREF _Toc516738755 \h </w:instrText>
            </w:r>
            <w:r w:rsidR="00DB24BF">
              <w:rPr>
                <w:noProof/>
                <w:webHidden/>
              </w:rPr>
            </w:r>
            <w:r w:rsidR="00DB24BF">
              <w:rPr>
                <w:noProof/>
                <w:webHidden/>
              </w:rPr>
              <w:fldChar w:fldCharType="separate"/>
            </w:r>
            <w:r w:rsidR="00DB24BF">
              <w:rPr>
                <w:noProof/>
                <w:webHidden/>
              </w:rPr>
              <w:t>8</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6" w:history="1">
            <w:r w:rsidR="00DB24BF" w:rsidRPr="00CB15B8">
              <w:rPr>
                <w:rStyle w:val="Hyperlink"/>
                <w:noProof/>
              </w:rPr>
              <w:t>2.12</w:t>
            </w:r>
            <w:r w:rsidR="00DB24BF">
              <w:rPr>
                <w:rFonts w:cstheme="minorBidi"/>
                <w:noProof/>
                <w:lang w:val="en-GB" w:eastAsia="en-GB"/>
              </w:rPr>
              <w:tab/>
            </w:r>
            <w:r w:rsidR="00DB24BF" w:rsidRPr="00CB15B8">
              <w:rPr>
                <w:rStyle w:val="Hyperlink"/>
                <w:noProof/>
              </w:rPr>
              <w:t>Theorem Provers</w:t>
            </w:r>
            <w:r w:rsidR="00DB24BF">
              <w:rPr>
                <w:noProof/>
                <w:webHidden/>
              </w:rPr>
              <w:tab/>
            </w:r>
            <w:r w:rsidR="00DB24BF">
              <w:rPr>
                <w:noProof/>
                <w:webHidden/>
              </w:rPr>
              <w:fldChar w:fldCharType="begin"/>
            </w:r>
            <w:r w:rsidR="00DB24BF">
              <w:rPr>
                <w:noProof/>
                <w:webHidden/>
              </w:rPr>
              <w:instrText xml:space="preserve"> PAGEREF _Toc516738756 \h </w:instrText>
            </w:r>
            <w:r w:rsidR="00DB24BF">
              <w:rPr>
                <w:noProof/>
                <w:webHidden/>
              </w:rPr>
            </w:r>
            <w:r w:rsidR="00DB24BF">
              <w:rPr>
                <w:noProof/>
                <w:webHidden/>
              </w:rPr>
              <w:fldChar w:fldCharType="separate"/>
            </w:r>
            <w:r w:rsidR="00DB24BF">
              <w:rPr>
                <w:noProof/>
                <w:webHidden/>
              </w:rPr>
              <w:t>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7" w:history="1">
            <w:r w:rsidR="00DB24BF" w:rsidRPr="00CB15B8">
              <w:rPr>
                <w:rStyle w:val="Hyperlink"/>
                <w:noProof/>
              </w:rPr>
              <w:t>2.13</w:t>
            </w:r>
            <w:r w:rsidR="00DB24BF">
              <w:rPr>
                <w:rFonts w:cstheme="minorBidi"/>
                <w:noProof/>
                <w:lang w:val="en-GB" w:eastAsia="en-GB"/>
              </w:rPr>
              <w:tab/>
            </w:r>
            <w:r w:rsidR="00DB24BF" w:rsidRPr="00CB15B8">
              <w:rPr>
                <w:rStyle w:val="Hyperlink"/>
                <w:noProof/>
              </w:rPr>
              <w:t>Satisfiability Solvers (SAT)</w:t>
            </w:r>
            <w:r w:rsidR="00DB24BF">
              <w:rPr>
                <w:noProof/>
                <w:webHidden/>
              </w:rPr>
              <w:tab/>
            </w:r>
            <w:r w:rsidR="00DB24BF">
              <w:rPr>
                <w:noProof/>
                <w:webHidden/>
              </w:rPr>
              <w:fldChar w:fldCharType="begin"/>
            </w:r>
            <w:r w:rsidR="00DB24BF">
              <w:rPr>
                <w:noProof/>
                <w:webHidden/>
              </w:rPr>
              <w:instrText xml:space="preserve"> PAGEREF _Toc516738757 \h </w:instrText>
            </w:r>
            <w:r w:rsidR="00DB24BF">
              <w:rPr>
                <w:noProof/>
                <w:webHidden/>
              </w:rPr>
            </w:r>
            <w:r w:rsidR="00DB24BF">
              <w:rPr>
                <w:noProof/>
                <w:webHidden/>
              </w:rPr>
              <w:fldChar w:fldCharType="separate"/>
            </w:r>
            <w:r w:rsidR="00DB24BF">
              <w:rPr>
                <w:noProof/>
                <w:webHidden/>
              </w:rPr>
              <w:t>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58" w:history="1">
            <w:r w:rsidR="00DB24BF" w:rsidRPr="00CB15B8">
              <w:rPr>
                <w:rStyle w:val="Hyperlink"/>
                <w:noProof/>
              </w:rPr>
              <w:t>2.14</w:t>
            </w:r>
            <w:r w:rsidR="00DB24BF">
              <w:rPr>
                <w:rFonts w:cstheme="minorBidi"/>
                <w:noProof/>
                <w:lang w:val="en-GB" w:eastAsia="en-GB"/>
              </w:rPr>
              <w:tab/>
            </w:r>
            <w:r w:rsidR="00DB24BF" w:rsidRPr="00CB15B8">
              <w:rPr>
                <w:rStyle w:val="Hyperlink"/>
                <w:noProof/>
              </w:rPr>
              <w:t>Satisfiability Modulo Theories (SMT)</w:t>
            </w:r>
            <w:r w:rsidR="00DB24BF">
              <w:rPr>
                <w:noProof/>
                <w:webHidden/>
              </w:rPr>
              <w:tab/>
            </w:r>
            <w:r w:rsidR="00DB24BF">
              <w:rPr>
                <w:noProof/>
                <w:webHidden/>
              </w:rPr>
              <w:fldChar w:fldCharType="begin"/>
            </w:r>
            <w:r w:rsidR="00DB24BF">
              <w:rPr>
                <w:noProof/>
                <w:webHidden/>
              </w:rPr>
              <w:instrText xml:space="preserve"> PAGEREF _Toc516738758 \h </w:instrText>
            </w:r>
            <w:r w:rsidR="00DB24BF">
              <w:rPr>
                <w:noProof/>
                <w:webHidden/>
              </w:rPr>
            </w:r>
            <w:r w:rsidR="00DB24BF">
              <w:rPr>
                <w:noProof/>
                <w:webHidden/>
              </w:rPr>
              <w:fldChar w:fldCharType="separate"/>
            </w:r>
            <w:r w:rsidR="00DB24BF">
              <w:rPr>
                <w:noProof/>
                <w:webHidden/>
              </w:rPr>
              <w:t>9</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59" w:history="1">
            <w:r w:rsidR="00DB24BF" w:rsidRPr="00CB15B8">
              <w:rPr>
                <w:rStyle w:val="Hyperlink"/>
                <w:noProof/>
                <w:lang w:val="en-GB"/>
              </w:rPr>
              <w:t>Chapter Three: Tools</w:t>
            </w:r>
            <w:r w:rsidR="00DB24BF">
              <w:rPr>
                <w:noProof/>
                <w:webHidden/>
              </w:rPr>
              <w:tab/>
            </w:r>
            <w:r w:rsidR="00DB24BF">
              <w:rPr>
                <w:noProof/>
                <w:webHidden/>
              </w:rPr>
              <w:fldChar w:fldCharType="begin"/>
            </w:r>
            <w:r w:rsidR="00DB24BF">
              <w:rPr>
                <w:noProof/>
                <w:webHidden/>
              </w:rPr>
              <w:instrText xml:space="preserve"> PAGEREF _Toc516738759 \h </w:instrText>
            </w:r>
            <w:r w:rsidR="00DB24BF">
              <w:rPr>
                <w:noProof/>
                <w:webHidden/>
              </w:rPr>
            </w:r>
            <w:r w:rsidR="00DB24BF">
              <w:rPr>
                <w:noProof/>
                <w:webHidden/>
              </w:rPr>
              <w:fldChar w:fldCharType="separate"/>
            </w:r>
            <w:r w:rsidR="00DB24BF">
              <w:rPr>
                <w:noProof/>
                <w:webHidden/>
              </w:rPr>
              <w:t>10</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60" w:history="1">
            <w:r w:rsidR="00DB24BF" w:rsidRPr="00CB15B8">
              <w:rPr>
                <w:rStyle w:val="Hyperlink"/>
                <w:noProof/>
              </w:rPr>
              <w:t>3.1</w:t>
            </w:r>
            <w:r w:rsidR="00DB24BF">
              <w:rPr>
                <w:rFonts w:cstheme="minorBidi"/>
                <w:noProof/>
                <w:lang w:val="en-GB" w:eastAsia="en-GB"/>
              </w:rPr>
              <w:tab/>
            </w:r>
            <w:r w:rsidR="00DB24BF" w:rsidRPr="00CB15B8">
              <w:rPr>
                <w:rStyle w:val="Hyperlink"/>
                <w:noProof/>
              </w:rPr>
              <w:t>Why3 Verification Tool</w:t>
            </w:r>
            <w:r w:rsidR="00DB24BF">
              <w:rPr>
                <w:noProof/>
                <w:webHidden/>
              </w:rPr>
              <w:tab/>
            </w:r>
            <w:r w:rsidR="00DB24BF">
              <w:rPr>
                <w:noProof/>
                <w:webHidden/>
              </w:rPr>
              <w:fldChar w:fldCharType="begin"/>
            </w:r>
            <w:r w:rsidR="00DB24BF">
              <w:rPr>
                <w:noProof/>
                <w:webHidden/>
              </w:rPr>
              <w:instrText xml:space="preserve"> PAGEREF _Toc516738760 \h </w:instrText>
            </w:r>
            <w:r w:rsidR="00DB24BF">
              <w:rPr>
                <w:noProof/>
                <w:webHidden/>
              </w:rPr>
            </w:r>
            <w:r w:rsidR="00DB24BF">
              <w:rPr>
                <w:noProof/>
                <w:webHidden/>
              </w:rPr>
              <w:fldChar w:fldCharType="separate"/>
            </w:r>
            <w:r w:rsidR="00DB24BF">
              <w:rPr>
                <w:noProof/>
                <w:webHidden/>
              </w:rPr>
              <w:t>10</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61" w:history="1">
            <w:r w:rsidR="00DB24BF" w:rsidRPr="00CB15B8">
              <w:rPr>
                <w:rStyle w:val="Hyperlink"/>
                <w:noProof/>
              </w:rPr>
              <w:t xml:space="preserve">3.2 </w:t>
            </w:r>
            <w:r w:rsidR="00DB24BF">
              <w:rPr>
                <w:rFonts w:cstheme="minorBidi"/>
                <w:noProof/>
                <w:lang w:val="en-GB" w:eastAsia="en-GB"/>
              </w:rPr>
              <w:tab/>
            </w:r>
            <w:r w:rsidR="00DB24BF" w:rsidRPr="00CB15B8">
              <w:rPr>
                <w:rStyle w:val="Hyperlink"/>
                <w:noProof/>
              </w:rPr>
              <w:t>KeY Verification Tool</w:t>
            </w:r>
            <w:r w:rsidR="00DB24BF">
              <w:rPr>
                <w:noProof/>
                <w:webHidden/>
              </w:rPr>
              <w:tab/>
            </w:r>
            <w:r w:rsidR="00DB24BF">
              <w:rPr>
                <w:noProof/>
                <w:webHidden/>
              </w:rPr>
              <w:fldChar w:fldCharType="begin"/>
            </w:r>
            <w:r w:rsidR="00DB24BF">
              <w:rPr>
                <w:noProof/>
                <w:webHidden/>
              </w:rPr>
              <w:instrText xml:space="preserve"> PAGEREF _Toc516738761 \h </w:instrText>
            </w:r>
            <w:r w:rsidR="00DB24BF">
              <w:rPr>
                <w:noProof/>
                <w:webHidden/>
              </w:rPr>
            </w:r>
            <w:r w:rsidR="00DB24BF">
              <w:rPr>
                <w:noProof/>
                <w:webHidden/>
              </w:rPr>
              <w:fldChar w:fldCharType="separate"/>
            </w:r>
            <w:r w:rsidR="00DB24BF">
              <w:rPr>
                <w:noProof/>
                <w:webHidden/>
              </w:rPr>
              <w:t>12</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62" w:history="1">
            <w:r w:rsidR="00DB24BF" w:rsidRPr="00CB15B8">
              <w:rPr>
                <w:rStyle w:val="Hyperlink"/>
                <w:noProof/>
              </w:rPr>
              <w:t xml:space="preserve">3.3 </w:t>
            </w:r>
            <w:r w:rsidR="00DB24BF">
              <w:rPr>
                <w:rFonts w:cstheme="minorBidi"/>
                <w:noProof/>
                <w:lang w:val="en-GB" w:eastAsia="en-GB"/>
              </w:rPr>
              <w:tab/>
            </w:r>
            <w:r w:rsidR="00DB24BF" w:rsidRPr="00CB15B8">
              <w:rPr>
                <w:rStyle w:val="Hyperlink"/>
                <w:noProof/>
              </w:rPr>
              <w:t>OpenJML Verification Tool</w:t>
            </w:r>
            <w:r w:rsidR="00DB24BF">
              <w:rPr>
                <w:noProof/>
                <w:webHidden/>
              </w:rPr>
              <w:tab/>
            </w:r>
            <w:r w:rsidR="00DB24BF">
              <w:rPr>
                <w:noProof/>
                <w:webHidden/>
              </w:rPr>
              <w:fldChar w:fldCharType="begin"/>
            </w:r>
            <w:r w:rsidR="00DB24BF">
              <w:rPr>
                <w:noProof/>
                <w:webHidden/>
              </w:rPr>
              <w:instrText xml:space="preserve"> PAGEREF _Toc516738762 \h </w:instrText>
            </w:r>
            <w:r w:rsidR="00DB24BF">
              <w:rPr>
                <w:noProof/>
                <w:webHidden/>
              </w:rPr>
            </w:r>
            <w:r w:rsidR="00DB24BF">
              <w:rPr>
                <w:noProof/>
                <w:webHidden/>
              </w:rPr>
              <w:fldChar w:fldCharType="separate"/>
            </w:r>
            <w:r w:rsidR="00DB24BF">
              <w:rPr>
                <w:noProof/>
                <w:webHidden/>
              </w:rPr>
              <w:t>15</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63" w:history="1">
            <w:r w:rsidR="00DB24BF" w:rsidRPr="00CB15B8">
              <w:rPr>
                <w:rStyle w:val="Hyperlink"/>
                <w:noProof/>
              </w:rPr>
              <w:t>Chapter Four: Case Studies</w:t>
            </w:r>
            <w:r w:rsidR="00DB24BF">
              <w:rPr>
                <w:noProof/>
                <w:webHidden/>
              </w:rPr>
              <w:tab/>
            </w:r>
            <w:r w:rsidR="00DB24BF">
              <w:rPr>
                <w:noProof/>
                <w:webHidden/>
              </w:rPr>
              <w:fldChar w:fldCharType="begin"/>
            </w:r>
            <w:r w:rsidR="00DB24BF">
              <w:rPr>
                <w:noProof/>
                <w:webHidden/>
              </w:rPr>
              <w:instrText xml:space="preserve"> PAGEREF _Toc516738763 \h </w:instrText>
            </w:r>
            <w:r w:rsidR="00DB24BF">
              <w:rPr>
                <w:noProof/>
                <w:webHidden/>
              </w:rPr>
            </w:r>
            <w:r w:rsidR="00DB24BF">
              <w:rPr>
                <w:noProof/>
                <w:webHidden/>
              </w:rPr>
              <w:fldChar w:fldCharType="separate"/>
            </w:r>
            <w:r w:rsidR="00DB24BF">
              <w:rPr>
                <w:noProof/>
                <w:webHidden/>
              </w:rPr>
              <w:t>16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64" w:history="1">
            <w:r w:rsidR="00DB24BF" w:rsidRPr="00CB15B8">
              <w:rPr>
                <w:rStyle w:val="Hyperlink"/>
                <w:noProof/>
              </w:rPr>
              <w:t xml:space="preserve">4.1 </w:t>
            </w:r>
            <w:r w:rsidR="00DB24BF">
              <w:rPr>
                <w:rFonts w:cstheme="minorBidi"/>
                <w:noProof/>
                <w:lang w:val="en-GB" w:eastAsia="en-GB"/>
              </w:rPr>
              <w:tab/>
            </w:r>
            <w:r w:rsidR="00DB24BF" w:rsidRPr="00CB15B8">
              <w:rPr>
                <w:rStyle w:val="Hyperlink"/>
                <w:noProof/>
              </w:rPr>
              <w:t>Overview</w:t>
            </w:r>
            <w:r w:rsidR="00DB24BF">
              <w:rPr>
                <w:noProof/>
                <w:webHidden/>
              </w:rPr>
              <w:tab/>
            </w:r>
            <w:r w:rsidR="00DB24BF">
              <w:rPr>
                <w:noProof/>
                <w:webHidden/>
              </w:rPr>
              <w:fldChar w:fldCharType="begin"/>
            </w:r>
            <w:r w:rsidR="00DB24BF">
              <w:rPr>
                <w:noProof/>
                <w:webHidden/>
              </w:rPr>
              <w:instrText xml:space="preserve"> PAGEREF _Toc516738764 \h </w:instrText>
            </w:r>
            <w:r w:rsidR="00DB24BF">
              <w:rPr>
                <w:noProof/>
                <w:webHidden/>
              </w:rPr>
            </w:r>
            <w:r w:rsidR="00DB24BF">
              <w:rPr>
                <w:noProof/>
                <w:webHidden/>
              </w:rPr>
              <w:fldChar w:fldCharType="separate"/>
            </w:r>
            <w:r w:rsidR="00DB24BF">
              <w:rPr>
                <w:noProof/>
                <w:webHidden/>
              </w:rPr>
              <w:t>16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65" w:history="1">
            <w:r w:rsidR="00DB24BF" w:rsidRPr="00CB15B8">
              <w:rPr>
                <w:rStyle w:val="Hyperlink"/>
                <w:noProof/>
              </w:rPr>
              <w:t xml:space="preserve">4.2 </w:t>
            </w:r>
            <w:r w:rsidR="00DB24BF">
              <w:rPr>
                <w:rFonts w:cstheme="minorBidi"/>
                <w:noProof/>
                <w:lang w:val="en-GB" w:eastAsia="en-GB"/>
              </w:rPr>
              <w:tab/>
            </w:r>
            <w:r w:rsidR="00DB24BF" w:rsidRPr="00CB15B8">
              <w:rPr>
                <w:rStyle w:val="Hyperlink"/>
                <w:noProof/>
              </w:rPr>
              <w:t>Case Study – Binary Search</w:t>
            </w:r>
            <w:r w:rsidR="00DB24BF">
              <w:rPr>
                <w:noProof/>
                <w:webHidden/>
              </w:rPr>
              <w:tab/>
            </w:r>
            <w:r w:rsidR="00DB24BF">
              <w:rPr>
                <w:noProof/>
                <w:webHidden/>
              </w:rPr>
              <w:fldChar w:fldCharType="begin"/>
            </w:r>
            <w:r w:rsidR="00DB24BF">
              <w:rPr>
                <w:noProof/>
                <w:webHidden/>
              </w:rPr>
              <w:instrText xml:space="preserve"> PAGEREF _Toc516738765 \h </w:instrText>
            </w:r>
            <w:r w:rsidR="00DB24BF">
              <w:rPr>
                <w:noProof/>
                <w:webHidden/>
              </w:rPr>
            </w:r>
            <w:r w:rsidR="00DB24BF">
              <w:rPr>
                <w:noProof/>
                <w:webHidden/>
              </w:rPr>
              <w:fldChar w:fldCharType="separate"/>
            </w:r>
            <w:r w:rsidR="00DB24BF">
              <w:rPr>
                <w:noProof/>
                <w:webHidden/>
              </w:rPr>
              <w:t>16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66" w:history="1">
            <w:r w:rsidR="00DB24BF" w:rsidRPr="00CB15B8">
              <w:rPr>
                <w:rStyle w:val="Hyperlink"/>
                <w:noProof/>
              </w:rPr>
              <w:t>4.2.1</w:t>
            </w:r>
            <w:r w:rsidR="00DB24BF">
              <w:rPr>
                <w:rFonts w:cstheme="minorBidi"/>
                <w:noProof/>
                <w:lang w:val="en-GB" w:eastAsia="en-GB"/>
              </w:rPr>
              <w:tab/>
            </w:r>
            <w:r w:rsidR="00DB24BF" w:rsidRPr="00CB15B8">
              <w:rPr>
                <w:rStyle w:val="Hyperlink"/>
                <w:noProof/>
              </w:rPr>
              <w:t>Goal</w:t>
            </w:r>
            <w:r w:rsidR="00DB24BF">
              <w:rPr>
                <w:noProof/>
                <w:webHidden/>
              </w:rPr>
              <w:tab/>
            </w:r>
            <w:r w:rsidR="00DB24BF">
              <w:rPr>
                <w:noProof/>
                <w:webHidden/>
              </w:rPr>
              <w:fldChar w:fldCharType="begin"/>
            </w:r>
            <w:r w:rsidR="00DB24BF">
              <w:rPr>
                <w:noProof/>
                <w:webHidden/>
              </w:rPr>
              <w:instrText xml:space="preserve"> PAGEREF _Toc516738766 \h </w:instrText>
            </w:r>
            <w:r w:rsidR="00DB24BF">
              <w:rPr>
                <w:noProof/>
                <w:webHidden/>
              </w:rPr>
            </w:r>
            <w:r w:rsidR="00DB24BF">
              <w:rPr>
                <w:noProof/>
                <w:webHidden/>
              </w:rPr>
              <w:fldChar w:fldCharType="separate"/>
            </w:r>
            <w:r w:rsidR="00DB24BF">
              <w:rPr>
                <w:noProof/>
                <w:webHidden/>
              </w:rPr>
              <w:t>16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67" w:history="1">
            <w:r w:rsidR="00DB24BF" w:rsidRPr="00CB15B8">
              <w:rPr>
                <w:rStyle w:val="Hyperlink"/>
                <w:noProof/>
              </w:rPr>
              <w:t>4.2.2</w:t>
            </w:r>
            <w:r w:rsidR="00DB24BF">
              <w:rPr>
                <w:rFonts w:cstheme="minorBidi"/>
                <w:noProof/>
                <w:lang w:val="en-GB" w:eastAsia="en-GB"/>
              </w:rPr>
              <w:tab/>
            </w:r>
            <w:r w:rsidR="00DB24BF" w:rsidRPr="00CB15B8">
              <w:rPr>
                <w:rStyle w:val="Hyperlink"/>
                <w:noProof/>
              </w:rPr>
              <w:t>Krakatoa</w:t>
            </w:r>
            <w:r w:rsidR="00DB24BF">
              <w:rPr>
                <w:noProof/>
                <w:webHidden/>
              </w:rPr>
              <w:tab/>
            </w:r>
            <w:r w:rsidR="00DB24BF">
              <w:rPr>
                <w:noProof/>
                <w:webHidden/>
              </w:rPr>
              <w:fldChar w:fldCharType="begin"/>
            </w:r>
            <w:r w:rsidR="00DB24BF">
              <w:rPr>
                <w:noProof/>
                <w:webHidden/>
              </w:rPr>
              <w:instrText xml:space="preserve"> PAGEREF _Toc516738767 \h </w:instrText>
            </w:r>
            <w:r w:rsidR="00DB24BF">
              <w:rPr>
                <w:noProof/>
                <w:webHidden/>
              </w:rPr>
            </w:r>
            <w:r w:rsidR="00DB24BF">
              <w:rPr>
                <w:noProof/>
                <w:webHidden/>
              </w:rPr>
              <w:fldChar w:fldCharType="separate"/>
            </w:r>
            <w:r w:rsidR="00DB24BF">
              <w:rPr>
                <w:noProof/>
                <w:webHidden/>
              </w:rPr>
              <w:t>16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68" w:history="1">
            <w:r w:rsidR="00DB24BF" w:rsidRPr="00CB15B8">
              <w:rPr>
                <w:rStyle w:val="Hyperlink"/>
                <w:noProof/>
              </w:rPr>
              <w:t>4.2.3</w:t>
            </w:r>
            <w:r w:rsidR="00DB24BF">
              <w:rPr>
                <w:rFonts w:cstheme="minorBidi"/>
                <w:noProof/>
                <w:lang w:val="en-GB" w:eastAsia="en-GB"/>
              </w:rPr>
              <w:tab/>
            </w:r>
            <w:r w:rsidR="00DB24BF" w:rsidRPr="00CB15B8">
              <w:rPr>
                <w:rStyle w:val="Hyperlink"/>
                <w:noProof/>
              </w:rPr>
              <w:t>KeY</w:t>
            </w:r>
            <w:r w:rsidR="00DB24BF">
              <w:rPr>
                <w:noProof/>
                <w:webHidden/>
              </w:rPr>
              <w:tab/>
            </w:r>
            <w:r w:rsidR="00DB24BF">
              <w:rPr>
                <w:noProof/>
                <w:webHidden/>
              </w:rPr>
              <w:fldChar w:fldCharType="begin"/>
            </w:r>
            <w:r w:rsidR="00DB24BF">
              <w:rPr>
                <w:noProof/>
                <w:webHidden/>
              </w:rPr>
              <w:instrText xml:space="preserve"> PAGEREF _Toc516738768 \h </w:instrText>
            </w:r>
            <w:r w:rsidR="00DB24BF">
              <w:rPr>
                <w:noProof/>
                <w:webHidden/>
              </w:rPr>
            </w:r>
            <w:r w:rsidR="00DB24BF">
              <w:rPr>
                <w:noProof/>
                <w:webHidden/>
              </w:rPr>
              <w:fldChar w:fldCharType="separate"/>
            </w:r>
            <w:r w:rsidR="00DB24BF">
              <w:rPr>
                <w:noProof/>
                <w:webHidden/>
              </w:rPr>
              <w:t>18</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69" w:history="1">
            <w:r w:rsidR="00DB24BF" w:rsidRPr="00CB15B8">
              <w:rPr>
                <w:rStyle w:val="Hyperlink"/>
                <w:noProof/>
              </w:rPr>
              <w:t>4.2.4</w:t>
            </w:r>
            <w:r w:rsidR="00DB24BF">
              <w:rPr>
                <w:rFonts w:cstheme="minorBidi"/>
                <w:noProof/>
                <w:lang w:val="en-GB" w:eastAsia="en-GB"/>
              </w:rPr>
              <w:tab/>
            </w:r>
            <w:r w:rsidR="00DB24BF" w:rsidRPr="00CB15B8">
              <w:rPr>
                <w:rStyle w:val="Hyperlink"/>
                <w:noProof/>
              </w:rPr>
              <w:t>OpenJML</w:t>
            </w:r>
            <w:r w:rsidR="00DB24BF">
              <w:rPr>
                <w:noProof/>
                <w:webHidden/>
              </w:rPr>
              <w:tab/>
            </w:r>
            <w:r w:rsidR="00DB24BF">
              <w:rPr>
                <w:noProof/>
                <w:webHidden/>
              </w:rPr>
              <w:fldChar w:fldCharType="begin"/>
            </w:r>
            <w:r w:rsidR="00DB24BF">
              <w:rPr>
                <w:noProof/>
                <w:webHidden/>
              </w:rPr>
              <w:instrText xml:space="preserve"> PAGEREF _Toc516738769 \h </w:instrText>
            </w:r>
            <w:r w:rsidR="00DB24BF">
              <w:rPr>
                <w:noProof/>
                <w:webHidden/>
              </w:rPr>
            </w:r>
            <w:r w:rsidR="00DB24BF">
              <w:rPr>
                <w:noProof/>
                <w:webHidden/>
              </w:rPr>
              <w:fldChar w:fldCharType="separate"/>
            </w:r>
            <w:r w:rsidR="00DB24BF">
              <w:rPr>
                <w:noProof/>
                <w:webHidden/>
              </w:rPr>
              <w:t>19</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0" w:history="1">
            <w:r w:rsidR="00DB24BF" w:rsidRPr="00CB15B8">
              <w:rPr>
                <w:rStyle w:val="Hyperlink"/>
                <w:noProof/>
              </w:rPr>
              <w:t>4.2.5</w:t>
            </w:r>
            <w:r w:rsidR="00DB24BF">
              <w:rPr>
                <w:rFonts w:cstheme="minorBidi"/>
                <w:noProof/>
                <w:lang w:val="en-GB" w:eastAsia="en-GB"/>
              </w:rPr>
              <w:tab/>
            </w:r>
            <w:r w:rsidR="00DB24BF" w:rsidRPr="00CB15B8">
              <w:rPr>
                <w:rStyle w:val="Hyperlink"/>
                <w:noProof/>
              </w:rPr>
              <w:t>Analysis</w:t>
            </w:r>
            <w:r w:rsidR="00DB24BF">
              <w:rPr>
                <w:noProof/>
                <w:webHidden/>
              </w:rPr>
              <w:tab/>
            </w:r>
            <w:r w:rsidR="00DB24BF">
              <w:rPr>
                <w:noProof/>
                <w:webHidden/>
              </w:rPr>
              <w:fldChar w:fldCharType="begin"/>
            </w:r>
            <w:r w:rsidR="00DB24BF">
              <w:rPr>
                <w:noProof/>
                <w:webHidden/>
              </w:rPr>
              <w:instrText xml:space="preserve"> PAGEREF _Toc516738770 \h </w:instrText>
            </w:r>
            <w:r w:rsidR="00DB24BF">
              <w:rPr>
                <w:noProof/>
                <w:webHidden/>
              </w:rPr>
            </w:r>
            <w:r w:rsidR="00DB24BF">
              <w:rPr>
                <w:noProof/>
                <w:webHidden/>
              </w:rPr>
              <w:fldChar w:fldCharType="separate"/>
            </w:r>
            <w:r w:rsidR="00DB24BF">
              <w:rPr>
                <w:noProof/>
                <w:webHidden/>
              </w:rPr>
              <w:t>20</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71" w:history="1">
            <w:r w:rsidR="00DB24BF" w:rsidRPr="00CB15B8">
              <w:rPr>
                <w:rStyle w:val="Hyperlink"/>
                <w:noProof/>
              </w:rPr>
              <w:t>4.3</w:t>
            </w:r>
            <w:r w:rsidR="00DB24BF">
              <w:rPr>
                <w:rFonts w:cstheme="minorBidi"/>
                <w:noProof/>
                <w:lang w:val="en-GB" w:eastAsia="en-GB"/>
              </w:rPr>
              <w:tab/>
            </w:r>
            <w:r w:rsidR="00DB24BF" w:rsidRPr="00CB15B8">
              <w:rPr>
                <w:rStyle w:val="Hyperlink"/>
                <w:noProof/>
              </w:rPr>
              <w:t>Case Study – PrefixSum</w:t>
            </w:r>
            <w:r w:rsidR="00DB24BF">
              <w:rPr>
                <w:noProof/>
                <w:webHidden/>
              </w:rPr>
              <w:tab/>
            </w:r>
            <w:r w:rsidR="00DB24BF">
              <w:rPr>
                <w:noProof/>
                <w:webHidden/>
              </w:rPr>
              <w:fldChar w:fldCharType="begin"/>
            </w:r>
            <w:r w:rsidR="00DB24BF">
              <w:rPr>
                <w:noProof/>
                <w:webHidden/>
              </w:rPr>
              <w:instrText xml:space="preserve"> PAGEREF _Toc516738771 \h </w:instrText>
            </w:r>
            <w:r w:rsidR="00DB24BF">
              <w:rPr>
                <w:noProof/>
                <w:webHidden/>
              </w:rPr>
            </w:r>
            <w:r w:rsidR="00DB24BF">
              <w:rPr>
                <w:noProof/>
                <w:webHidden/>
              </w:rPr>
              <w:fldChar w:fldCharType="separate"/>
            </w:r>
            <w:r w:rsidR="00DB24BF">
              <w:rPr>
                <w:noProof/>
                <w:webHidden/>
              </w:rPr>
              <w:t>22</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2" w:history="1">
            <w:r w:rsidR="00DB24BF" w:rsidRPr="00CB15B8">
              <w:rPr>
                <w:rStyle w:val="Hyperlink"/>
                <w:noProof/>
              </w:rPr>
              <w:t>4.3.1</w:t>
            </w:r>
            <w:r w:rsidR="00DB24BF">
              <w:rPr>
                <w:rFonts w:cstheme="minorBidi"/>
                <w:noProof/>
                <w:lang w:val="en-GB" w:eastAsia="en-GB"/>
              </w:rPr>
              <w:tab/>
            </w:r>
            <w:r w:rsidR="00DB24BF" w:rsidRPr="00CB15B8">
              <w:rPr>
                <w:rStyle w:val="Hyperlink"/>
                <w:noProof/>
              </w:rPr>
              <w:t>Goal</w:t>
            </w:r>
            <w:r w:rsidR="00DB24BF">
              <w:rPr>
                <w:noProof/>
                <w:webHidden/>
              </w:rPr>
              <w:tab/>
            </w:r>
            <w:r w:rsidR="00DB24BF">
              <w:rPr>
                <w:noProof/>
                <w:webHidden/>
              </w:rPr>
              <w:fldChar w:fldCharType="begin"/>
            </w:r>
            <w:r w:rsidR="00DB24BF">
              <w:rPr>
                <w:noProof/>
                <w:webHidden/>
              </w:rPr>
              <w:instrText xml:space="preserve"> PAGEREF _Toc516738772 \h </w:instrText>
            </w:r>
            <w:r w:rsidR="00DB24BF">
              <w:rPr>
                <w:noProof/>
                <w:webHidden/>
              </w:rPr>
            </w:r>
            <w:r w:rsidR="00DB24BF">
              <w:rPr>
                <w:noProof/>
                <w:webHidden/>
              </w:rPr>
              <w:fldChar w:fldCharType="separate"/>
            </w:r>
            <w:r w:rsidR="00DB24BF">
              <w:rPr>
                <w:noProof/>
                <w:webHidden/>
              </w:rPr>
              <w:t>22</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3" w:history="1">
            <w:r w:rsidR="00DB24BF" w:rsidRPr="00CB15B8">
              <w:rPr>
                <w:rStyle w:val="Hyperlink"/>
                <w:noProof/>
              </w:rPr>
              <w:t>4.3.2</w:t>
            </w:r>
            <w:r w:rsidR="00DB24BF">
              <w:rPr>
                <w:rFonts w:cstheme="minorBidi"/>
                <w:noProof/>
                <w:lang w:val="en-GB" w:eastAsia="en-GB"/>
              </w:rPr>
              <w:tab/>
            </w:r>
            <w:r w:rsidR="00DB24BF" w:rsidRPr="00CB15B8">
              <w:rPr>
                <w:rStyle w:val="Hyperlink"/>
                <w:noProof/>
              </w:rPr>
              <w:t>Algorithm</w:t>
            </w:r>
            <w:r w:rsidR="00DB24BF">
              <w:rPr>
                <w:noProof/>
                <w:webHidden/>
              </w:rPr>
              <w:tab/>
            </w:r>
            <w:r w:rsidR="00DB24BF">
              <w:rPr>
                <w:noProof/>
                <w:webHidden/>
              </w:rPr>
              <w:fldChar w:fldCharType="begin"/>
            </w:r>
            <w:r w:rsidR="00DB24BF">
              <w:rPr>
                <w:noProof/>
                <w:webHidden/>
              </w:rPr>
              <w:instrText xml:space="preserve"> PAGEREF _Toc516738773 \h </w:instrText>
            </w:r>
            <w:r w:rsidR="00DB24BF">
              <w:rPr>
                <w:noProof/>
                <w:webHidden/>
              </w:rPr>
            </w:r>
            <w:r w:rsidR="00DB24BF">
              <w:rPr>
                <w:noProof/>
                <w:webHidden/>
              </w:rPr>
              <w:fldChar w:fldCharType="separate"/>
            </w:r>
            <w:r w:rsidR="00DB24BF">
              <w:rPr>
                <w:noProof/>
                <w:webHidden/>
              </w:rPr>
              <w:t>22</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4" w:history="1">
            <w:r w:rsidR="00DB24BF" w:rsidRPr="00CB15B8">
              <w:rPr>
                <w:rStyle w:val="Hyperlink"/>
                <w:noProof/>
              </w:rPr>
              <w:t>4.3.3</w:t>
            </w:r>
            <w:r w:rsidR="00DB24BF">
              <w:rPr>
                <w:rFonts w:cstheme="minorBidi"/>
                <w:noProof/>
                <w:lang w:val="en-GB" w:eastAsia="en-GB"/>
              </w:rPr>
              <w:tab/>
            </w:r>
            <w:r w:rsidR="00DB24BF" w:rsidRPr="00CB15B8">
              <w:rPr>
                <w:rStyle w:val="Hyperlink"/>
                <w:noProof/>
              </w:rPr>
              <w:t>Attempt 1</w:t>
            </w:r>
            <w:r w:rsidR="00DB24BF">
              <w:rPr>
                <w:noProof/>
                <w:webHidden/>
              </w:rPr>
              <w:tab/>
            </w:r>
            <w:r w:rsidR="00DB24BF">
              <w:rPr>
                <w:noProof/>
                <w:webHidden/>
              </w:rPr>
              <w:fldChar w:fldCharType="begin"/>
            </w:r>
            <w:r w:rsidR="00DB24BF">
              <w:rPr>
                <w:noProof/>
                <w:webHidden/>
              </w:rPr>
              <w:instrText xml:space="preserve"> PAGEREF _Toc516738774 \h </w:instrText>
            </w:r>
            <w:r w:rsidR="00DB24BF">
              <w:rPr>
                <w:noProof/>
                <w:webHidden/>
              </w:rPr>
            </w:r>
            <w:r w:rsidR="00DB24BF">
              <w:rPr>
                <w:noProof/>
                <w:webHidden/>
              </w:rPr>
              <w:fldChar w:fldCharType="separate"/>
            </w:r>
            <w:r w:rsidR="00DB24BF">
              <w:rPr>
                <w:noProof/>
                <w:webHidden/>
              </w:rPr>
              <w:t>22</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5" w:history="1">
            <w:r w:rsidR="00DB24BF" w:rsidRPr="00CB15B8">
              <w:rPr>
                <w:rStyle w:val="Hyperlink"/>
                <w:noProof/>
              </w:rPr>
              <w:t>4.3.4</w:t>
            </w:r>
            <w:r w:rsidR="00DB24BF">
              <w:rPr>
                <w:rFonts w:cstheme="minorBidi"/>
                <w:noProof/>
                <w:lang w:val="en-GB" w:eastAsia="en-GB"/>
              </w:rPr>
              <w:tab/>
            </w:r>
            <w:r w:rsidR="00DB24BF" w:rsidRPr="00CB15B8">
              <w:rPr>
                <w:rStyle w:val="Hyperlink"/>
                <w:noProof/>
              </w:rPr>
              <w:t>Attempt 2</w:t>
            </w:r>
            <w:r w:rsidR="00DB24BF">
              <w:rPr>
                <w:noProof/>
                <w:webHidden/>
              </w:rPr>
              <w:tab/>
            </w:r>
            <w:r w:rsidR="00DB24BF">
              <w:rPr>
                <w:noProof/>
                <w:webHidden/>
              </w:rPr>
              <w:fldChar w:fldCharType="begin"/>
            </w:r>
            <w:r w:rsidR="00DB24BF">
              <w:rPr>
                <w:noProof/>
                <w:webHidden/>
              </w:rPr>
              <w:instrText xml:space="preserve"> PAGEREF _Toc516738775 \h </w:instrText>
            </w:r>
            <w:r w:rsidR="00DB24BF">
              <w:rPr>
                <w:noProof/>
                <w:webHidden/>
              </w:rPr>
            </w:r>
            <w:r w:rsidR="00DB24BF">
              <w:rPr>
                <w:noProof/>
                <w:webHidden/>
              </w:rPr>
              <w:fldChar w:fldCharType="separate"/>
            </w:r>
            <w:r w:rsidR="00DB24BF">
              <w:rPr>
                <w:noProof/>
                <w:webHidden/>
              </w:rPr>
              <w:t>24</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6" w:history="1">
            <w:r w:rsidR="00DB24BF" w:rsidRPr="00CB15B8">
              <w:rPr>
                <w:rStyle w:val="Hyperlink"/>
                <w:noProof/>
              </w:rPr>
              <w:t>4.3.5</w:t>
            </w:r>
            <w:r w:rsidR="00DB24BF">
              <w:rPr>
                <w:rFonts w:cstheme="minorBidi"/>
                <w:noProof/>
                <w:lang w:val="en-GB" w:eastAsia="en-GB"/>
              </w:rPr>
              <w:tab/>
            </w:r>
            <w:r w:rsidR="00DB24BF" w:rsidRPr="00CB15B8">
              <w:rPr>
                <w:rStyle w:val="Hyperlink"/>
                <w:noProof/>
              </w:rPr>
              <w:t>Attempt 3</w:t>
            </w:r>
            <w:r w:rsidR="00DB24BF">
              <w:rPr>
                <w:noProof/>
                <w:webHidden/>
              </w:rPr>
              <w:tab/>
            </w:r>
            <w:r w:rsidR="00DB24BF">
              <w:rPr>
                <w:noProof/>
                <w:webHidden/>
              </w:rPr>
              <w:fldChar w:fldCharType="begin"/>
            </w:r>
            <w:r w:rsidR="00DB24BF">
              <w:rPr>
                <w:noProof/>
                <w:webHidden/>
              </w:rPr>
              <w:instrText xml:space="preserve"> PAGEREF _Toc516738776 \h </w:instrText>
            </w:r>
            <w:r w:rsidR="00DB24BF">
              <w:rPr>
                <w:noProof/>
                <w:webHidden/>
              </w:rPr>
            </w:r>
            <w:r w:rsidR="00DB24BF">
              <w:rPr>
                <w:noProof/>
                <w:webHidden/>
              </w:rPr>
              <w:fldChar w:fldCharType="separate"/>
            </w:r>
            <w:r w:rsidR="00DB24BF">
              <w:rPr>
                <w:noProof/>
                <w:webHidden/>
              </w:rPr>
              <w:t>25</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7" w:history="1">
            <w:r w:rsidR="00DB24BF" w:rsidRPr="00CB15B8">
              <w:rPr>
                <w:rStyle w:val="Hyperlink"/>
                <w:noProof/>
              </w:rPr>
              <w:t>4.3.6</w:t>
            </w:r>
            <w:r w:rsidR="00DB24BF">
              <w:rPr>
                <w:rFonts w:cstheme="minorBidi"/>
                <w:noProof/>
                <w:lang w:val="en-GB" w:eastAsia="en-GB"/>
              </w:rPr>
              <w:tab/>
            </w:r>
            <w:r w:rsidR="00DB24BF" w:rsidRPr="00CB15B8">
              <w:rPr>
                <w:rStyle w:val="Hyperlink"/>
                <w:noProof/>
              </w:rPr>
              <w:t>Attempt 4</w:t>
            </w:r>
            <w:r w:rsidR="00DB24BF">
              <w:rPr>
                <w:noProof/>
                <w:webHidden/>
              </w:rPr>
              <w:tab/>
            </w:r>
            <w:r w:rsidR="00DB24BF">
              <w:rPr>
                <w:noProof/>
                <w:webHidden/>
              </w:rPr>
              <w:fldChar w:fldCharType="begin"/>
            </w:r>
            <w:r w:rsidR="00DB24BF">
              <w:rPr>
                <w:noProof/>
                <w:webHidden/>
              </w:rPr>
              <w:instrText xml:space="preserve"> PAGEREF _Toc516738777 \h </w:instrText>
            </w:r>
            <w:r w:rsidR="00DB24BF">
              <w:rPr>
                <w:noProof/>
                <w:webHidden/>
              </w:rPr>
            </w:r>
            <w:r w:rsidR="00DB24BF">
              <w:rPr>
                <w:noProof/>
                <w:webHidden/>
              </w:rPr>
              <w:fldChar w:fldCharType="separate"/>
            </w:r>
            <w:r w:rsidR="00DB24BF">
              <w:rPr>
                <w:noProof/>
                <w:webHidden/>
              </w:rPr>
              <w:t>26</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78" w:history="1">
            <w:r w:rsidR="00DB24BF" w:rsidRPr="00CB15B8">
              <w:rPr>
                <w:rStyle w:val="Hyperlink"/>
                <w:noProof/>
              </w:rPr>
              <w:t>4.3.7</w:t>
            </w:r>
            <w:r w:rsidR="00DB24BF">
              <w:rPr>
                <w:rFonts w:cstheme="minorBidi"/>
                <w:noProof/>
                <w:lang w:val="en-GB" w:eastAsia="en-GB"/>
              </w:rPr>
              <w:tab/>
            </w:r>
            <w:r w:rsidR="00DB24BF" w:rsidRPr="00CB15B8">
              <w:rPr>
                <w:rStyle w:val="Hyperlink"/>
                <w:noProof/>
              </w:rPr>
              <w:t>Attempt 5</w:t>
            </w:r>
            <w:r w:rsidR="00DB24BF">
              <w:rPr>
                <w:noProof/>
                <w:webHidden/>
              </w:rPr>
              <w:tab/>
            </w:r>
            <w:r w:rsidR="00DB24BF">
              <w:rPr>
                <w:noProof/>
                <w:webHidden/>
              </w:rPr>
              <w:fldChar w:fldCharType="begin"/>
            </w:r>
            <w:r w:rsidR="00DB24BF">
              <w:rPr>
                <w:noProof/>
                <w:webHidden/>
              </w:rPr>
              <w:instrText xml:space="preserve"> PAGEREF _Toc516738778 \h </w:instrText>
            </w:r>
            <w:r w:rsidR="00DB24BF">
              <w:rPr>
                <w:noProof/>
                <w:webHidden/>
              </w:rPr>
            </w:r>
            <w:r w:rsidR="00DB24BF">
              <w:rPr>
                <w:noProof/>
                <w:webHidden/>
              </w:rPr>
              <w:fldChar w:fldCharType="separate"/>
            </w:r>
            <w:r w:rsidR="00DB24BF">
              <w:rPr>
                <w:noProof/>
                <w:webHidden/>
              </w:rPr>
              <w:t>28</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79" w:history="1">
            <w:r w:rsidR="00DB24BF" w:rsidRPr="00CB15B8">
              <w:rPr>
                <w:rStyle w:val="Hyperlink"/>
                <w:noProof/>
              </w:rPr>
              <w:t>4.4</w:t>
            </w:r>
            <w:r w:rsidR="00DB24BF">
              <w:rPr>
                <w:rFonts w:cstheme="minorBidi"/>
                <w:noProof/>
                <w:lang w:val="en-GB" w:eastAsia="en-GB"/>
              </w:rPr>
              <w:tab/>
            </w:r>
            <w:r w:rsidR="00DB24BF" w:rsidRPr="00CB15B8">
              <w:rPr>
                <w:rStyle w:val="Hyperlink"/>
                <w:noProof/>
              </w:rPr>
              <w:t>Longest Repeating Substring</w:t>
            </w:r>
            <w:r w:rsidR="00DB24BF">
              <w:rPr>
                <w:noProof/>
                <w:webHidden/>
              </w:rPr>
              <w:tab/>
            </w:r>
            <w:r w:rsidR="00DB24BF">
              <w:rPr>
                <w:noProof/>
                <w:webHidden/>
              </w:rPr>
              <w:fldChar w:fldCharType="begin"/>
            </w:r>
            <w:r w:rsidR="00DB24BF">
              <w:rPr>
                <w:noProof/>
                <w:webHidden/>
              </w:rPr>
              <w:instrText xml:space="preserve"> PAGEREF _Toc516738779 \h </w:instrText>
            </w:r>
            <w:r w:rsidR="00DB24BF">
              <w:rPr>
                <w:noProof/>
                <w:webHidden/>
              </w:rPr>
            </w:r>
            <w:r w:rsidR="00DB24BF">
              <w:rPr>
                <w:noProof/>
                <w:webHidden/>
              </w:rPr>
              <w:fldChar w:fldCharType="separate"/>
            </w:r>
            <w:r w:rsidR="00DB24BF">
              <w:rPr>
                <w:noProof/>
                <w:webHidden/>
              </w:rPr>
              <w:t>31</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80" w:history="1">
            <w:r w:rsidR="00DB24BF" w:rsidRPr="00CB15B8">
              <w:rPr>
                <w:rStyle w:val="Hyperlink"/>
                <w:noProof/>
                <w:lang w:val="en-GB"/>
              </w:rPr>
              <w:t>4.4.1</w:t>
            </w:r>
            <w:r w:rsidR="00DB24BF">
              <w:rPr>
                <w:rFonts w:cstheme="minorBidi"/>
                <w:noProof/>
                <w:lang w:val="en-GB" w:eastAsia="en-GB"/>
              </w:rPr>
              <w:tab/>
            </w:r>
            <w:r w:rsidR="00DB24BF" w:rsidRPr="00CB15B8">
              <w:rPr>
                <w:rStyle w:val="Hyperlink"/>
                <w:noProof/>
                <w:lang w:val="en-GB"/>
              </w:rPr>
              <w:t>Algorithm</w:t>
            </w:r>
            <w:r w:rsidR="00DB24BF">
              <w:rPr>
                <w:noProof/>
                <w:webHidden/>
              </w:rPr>
              <w:tab/>
            </w:r>
            <w:r w:rsidR="00DB24BF">
              <w:rPr>
                <w:noProof/>
                <w:webHidden/>
              </w:rPr>
              <w:fldChar w:fldCharType="begin"/>
            </w:r>
            <w:r w:rsidR="00DB24BF">
              <w:rPr>
                <w:noProof/>
                <w:webHidden/>
              </w:rPr>
              <w:instrText xml:space="preserve"> PAGEREF _Toc516738780 \h </w:instrText>
            </w:r>
            <w:r w:rsidR="00DB24BF">
              <w:rPr>
                <w:noProof/>
                <w:webHidden/>
              </w:rPr>
            </w:r>
            <w:r w:rsidR="00DB24BF">
              <w:rPr>
                <w:noProof/>
                <w:webHidden/>
              </w:rPr>
              <w:fldChar w:fldCharType="separate"/>
            </w:r>
            <w:r w:rsidR="00DB24BF">
              <w:rPr>
                <w:noProof/>
                <w:webHidden/>
              </w:rPr>
              <w:t>31</w:t>
            </w:r>
            <w:r w:rsidR="00DB24BF">
              <w:rPr>
                <w:noProof/>
                <w:webHidden/>
              </w:rPr>
              <w:fldChar w:fldCharType="end"/>
            </w:r>
          </w:hyperlink>
        </w:p>
        <w:p w:rsidR="00DB24BF" w:rsidRDefault="00F922D9">
          <w:pPr>
            <w:pStyle w:val="TOC3"/>
            <w:tabs>
              <w:tab w:val="left" w:pos="1320"/>
              <w:tab w:val="right" w:leader="dot" w:pos="9016"/>
            </w:tabs>
            <w:rPr>
              <w:rFonts w:cstheme="minorBidi"/>
              <w:noProof/>
              <w:lang w:val="en-GB" w:eastAsia="en-GB"/>
            </w:rPr>
          </w:pPr>
          <w:hyperlink w:anchor="_Toc516738781" w:history="1">
            <w:r w:rsidR="00DB24BF" w:rsidRPr="00CB15B8">
              <w:rPr>
                <w:rStyle w:val="Hyperlink"/>
                <w:noProof/>
                <w:lang w:val="en-GB"/>
              </w:rPr>
              <w:t>4.4.2</w:t>
            </w:r>
            <w:r w:rsidR="00DB24BF">
              <w:rPr>
                <w:rFonts w:cstheme="minorBidi"/>
                <w:noProof/>
                <w:lang w:val="en-GB" w:eastAsia="en-GB"/>
              </w:rPr>
              <w:tab/>
            </w:r>
            <w:r w:rsidR="00DB24BF" w:rsidRPr="00CB15B8">
              <w:rPr>
                <w:rStyle w:val="Hyperlink"/>
                <w:noProof/>
                <w:lang w:val="en-GB"/>
              </w:rPr>
              <w:t>Attempt 1</w:t>
            </w:r>
            <w:r w:rsidR="00DB24BF">
              <w:rPr>
                <w:noProof/>
                <w:webHidden/>
              </w:rPr>
              <w:tab/>
            </w:r>
            <w:r w:rsidR="00DB24BF">
              <w:rPr>
                <w:noProof/>
                <w:webHidden/>
              </w:rPr>
              <w:fldChar w:fldCharType="begin"/>
            </w:r>
            <w:r w:rsidR="00DB24BF">
              <w:rPr>
                <w:noProof/>
                <w:webHidden/>
              </w:rPr>
              <w:instrText xml:space="preserve"> PAGEREF _Toc516738781 \h </w:instrText>
            </w:r>
            <w:r w:rsidR="00DB24BF">
              <w:rPr>
                <w:noProof/>
                <w:webHidden/>
              </w:rPr>
            </w:r>
            <w:r w:rsidR="00DB24BF">
              <w:rPr>
                <w:noProof/>
                <w:webHidden/>
              </w:rPr>
              <w:fldChar w:fldCharType="separate"/>
            </w:r>
            <w:r w:rsidR="00DB24BF">
              <w:rPr>
                <w:noProof/>
                <w:webHidden/>
              </w:rPr>
              <w:t>31</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82" w:history="1">
            <w:r w:rsidR="00DB24BF" w:rsidRPr="00CB15B8">
              <w:rPr>
                <w:rStyle w:val="Hyperlink"/>
                <w:noProof/>
              </w:rPr>
              <w:t>Chapter Five: Analysis</w:t>
            </w:r>
            <w:r w:rsidR="00DB24BF">
              <w:rPr>
                <w:noProof/>
                <w:webHidden/>
              </w:rPr>
              <w:tab/>
            </w:r>
            <w:r w:rsidR="00DB24BF">
              <w:rPr>
                <w:noProof/>
                <w:webHidden/>
              </w:rPr>
              <w:fldChar w:fldCharType="begin"/>
            </w:r>
            <w:r w:rsidR="00DB24BF">
              <w:rPr>
                <w:noProof/>
                <w:webHidden/>
              </w:rPr>
              <w:instrText xml:space="preserve"> PAGEREF _Toc516738782 \h </w:instrText>
            </w:r>
            <w:r w:rsidR="00DB24BF">
              <w:rPr>
                <w:noProof/>
                <w:webHidden/>
              </w:rPr>
            </w:r>
            <w:r w:rsidR="00DB24BF">
              <w:rPr>
                <w:noProof/>
                <w:webHidden/>
              </w:rPr>
              <w:fldChar w:fldCharType="separate"/>
            </w:r>
            <w:r w:rsidR="00DB24BF">
              <w:rPr>
                <w:noProof/>
                <w:webHidden/>
              </w:rPr>
              <w:t>33</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3" w:history="1">
            <w:r w:rsidR="00DB24BF" w:rsidRPr="00CB15B8">
              <w:rPr>
                <w:rStyle w:val="Hyperlink"/>
                <w:noProof/>
              </w:rPr>
              <w:t>5.1</w:t>
            </w:r>
            <w:r w:rsidR="00DB24BF">
              <w:rPr>
                <w:rFonts w:cstheme="minorBidi"/>
                <w:noProof/>
                <w:lang w:val="en-GB" w:eastAsia="en-GB"/>
              </w:rPr>
              <w:tab/>
            </w:r>
            <w:r w:rsidR="00DB24BF" w:rsidRPr="00CB15B8">
              <w:rPr>
                <w:rStyle w:val="Hyperlink"/>
                <w:noProof/>
              </w:rPr>
              <w:t>Overview</w:t>
            </w:r>
            <w:r w:rsidR="00DB24BF">
              <w:rPr>
                <w:noProof/>
                <w:webHidden/>
              </w:rPr>
              <w:tab/>
            </w:r>
            <w:r w:rsidR="00DB24BF">
              <w:rPr>
                <w:noProof/>
                <w:webHidden/>
              </w:rPr>
              <w:fldChar w:fldCharType="begin"/>
            </w:r>
            <w:r w:rsidR="00DB24BF">
              <w:rPr>
                <w:noProof/>
                <w:webHidden/>
              </w:rPr>
              <w:instrText xml:space="preserve"> PAGEREF _Toc516738783 \h </w:instrText>
            </w:r>
            <w:r w:rsidR="00DB24BF">
              <w:rPr>
                <w:noProof/>
                <w:webHidden/>
              </w:rPr>
            </w:r>
            <w:r w:rsidR="00DB24BF">
              <w:rPr>
                <w:noProof/>
                <w:webHidden/>
              </w:rPr>
              <w:fldChar w:fldCharType="separate"/>
            </w:r>
            <w:r w:rsidR="00DB24BF">
              <w:rPr>
                <w:noProof/>
                <w:webHidden/>
              </w:rPr>
              <w:t>33</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84" w:history="1">
            <w:r w:rsidR="00DB24BF" w:rsidRPr="00CB15B8">
              <w:rPr>
                <w:rStyle w:val="Hyperlink"/>
                <w:noProof/>
              </w:rPr>
              <w:t>Chapter Six: Evaluation</w:t>
            </w:r>
            <w:r w:rsidR="00DB24BF">
              <w:rPr>
                <w:noProof/>
                <w:webHidden/>
              </w:rPr>
              <w:tab/>
            </w:r>
            <w:r w:rsidR="00DB24BF">
              <w:rPr>
                <w:noProof/>
                <w:webHidden/>
              </w:rPr>
              <w:fldChar w:fldCharType="begin"/>
            </w:r>
            <w:r w:rsidR="00DB24BF">
              <w:rPr>
                <w:noProof/>
                <w:webHidden/>
              </w:rPr>
              <w:instrText xml:space="preserve"> PAGEREF _Toc516738784 \h </w:instrText>
            </w:r>
            <w:r w:rsidR="00DB24BF">
              <w:rPr>
                <w:noProof/>
                <w:webHidden/>
              </w:rPr>
            </w:r>
            <w:r w:rsidR="00DB24BF">
              <w:rPr>
                <w:noProof/>
                <w:webHidden/>
              </w:rPr>
              <w:fldChar w:fldCharType="separate"/>
            </w:r>
            <w:r w:rsidR="00DB24BF">
              <w:rPr>
                <w:noProof/>
                <w:webHidden/>
              </w:rPr>
              <w:t>36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5" w:history="1">
            <w:r w:rsidR="00DB24BF" w:rsidRPr="00CB15B8">
              <w:rPr>
                <w:rStyle w:val="Hyperlink"/>
                <w:noProof/>
              </w:rPr>
              <w:t>6.2</w:t>
            </w:r>
            <w:r w:rsidR="00DB24BF">
              <w:rPr>
                <w:rFonts w:cstheme="minorBidi"/>
                <w:noProof/>
                <w:lang w:val="en-GB" w:eastAsia="en-GB"/>
              </w:rPr>
              <w:tab/>
            </w:r>
            <w:r w:rsidR="00DB24BF" w:rsidRPr="00CB15B8">
              <w:rPr>
                <w:rStyle w:val="Hyperlink"/>
                <w:noProof/>
              </w:rPr>
              <w:t>Overview</w:t>
            </w:r>
            <w:r w:rsidR="00DB24BF">
              <w:rPr>
                <w:noProof/>
                <w:webHidden/>
              </w:rPr>
              <w:tab/>
            </w:r>
            <w:r w:rsidR="00DB24BF">
              <w:rPr>
                <w:noProof/>
                <w:webHidden/>
              </w:rPr>
              <w:fldChar w:fldCharType="begin"/>
            </w:r>
            <w:r w:rsidR="00DB24BF">
              <w:rPr>
                <w:noProof/>
                <w:webHidden/>
              </w:rPr>
              <w:instrText xml:space="preserve"> PAGEREF _Toc516738785 \h </w:instrText>
            </w:r>
            <w:r w:rsidR="00DB24BF">
              <w:rPr>
                <w:noProof/>
                <w:webHidden/>
              </w:rPr>
            </w:r>
            <w:r w:rsidR="00DB24BF">
              <w:rPr>
                <w:noProof/>
                <w:webHidden/>
              </w:rPr>
              <w:fldChar w:fldCharType="separate"/>
            </w:r>
            <w:r w:rsidR="00DB24BF">
              <w:rPr>
                <w:noProof/>
                <w:webHidden/>
              </w:rPr>
              <w:t>36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6" w:history="1">
            <w:r w:rsidR="00DB24BF" w:rsidRPr="00CB15B8">
              <w:rPr>
                <w:rStyle w:val="Hyperlink"/>
                <w:noProof/>
              </w:rPr>
              <w:t>6.3</w:t>
            </w:r>
            <w:r w:rsidR="00DB24BF">
              <w:rPr>
                <w:rFonts w:cstheme="minorBidi"/>
                <w:noProof/>
                <w:lang w:val="en-GB" w:eastAsia="en-GB"/>
              </w:rPr>
              <w:tab/>
            </w:r>
            <w:r w:rsidR="00DB24BF" w:rsidRPr="00CB15B8">
              <w:rPr>
                <w:rStyle w:val="Hyperlink"/>
                <w:noProof/>
              </w:rPr>
              <w:t>BinarySearch</w:t>
            </w:r>
            <w:r w:rsidR="00DB24BF">
              <w:rPr>
                <w:noProof/>
                <w:webHidden/>
              </w:rPr>
              <w:tab/>
            </w:r>
            <w:r w:rsidR="00DB24BF">
              <w:rPr>
                <w:noProof/>
                <w:webHidden/>
              </w:rPr>
              <w:fldChar w:fldCharType="begin"/>
            </w:r>
            <w:r w:rsidR="00DB24BF">
              <w:rPr>
                <w:noProof/>
                <w:webHidden/>
              </w:rPr>
              <w:instrText xml:space="preserve"> PAGEREF _Toc516738786 \h </w:instrText>
            </w:r>
            <w:r w:rsidR="00DB24BF">
              <w:rPr>
                <w:noProof/>
                <w:webHidden/>
              </w:rPr>
            </w:r>
            <w:r w:rsidR="00DB24BF">
              <w:rPr>
                <w:noProof/>
                <w:webHidden/>
              </w:rPr>
              <w:fldChar w:fldCharType="separate"/>
            </w:r>
            <w:r w:rsidR="00DB24BF">
              <w:rPr>
                <w:noProof/>
                <w:webHidden/>
              </w:rPr>
              <w:t>36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7" w:history="1">
            <w:r w:rsidR="00DB24BF" w:rsidRPr="00CB15B8">
              <w:rPr>
                <w:rStyle w:val="Hyperlink"/>
                <w:noProof/>
              </w:rPr>
              <w:t>6.4</w:t>
            </w:r>
            <w:r w:rsidR="00DB24BF">
              <w:rPr>
                <w:rFonts w:cstheme="minorBidi"/>
                <w:noProof/>
                <w:lang w:val="en-GB" w:eastAsia="en-GB"/>
              </w:rPr>
              <w:tab/>
            </w:r>
            <w:r w:rsidR="00DB24BF" w:rsidRPr="00CB15B8">
              <w:rPr>
                <w:rStyle w:val="Hyperlink"/>
                <w:noProof/>
              </w:rPr>
              <w:t>PrefixSum</w:t>
            </w:r>
            <w:r w:rsidR="00DB24BF">
              <w:rPr>
                <w:noProof/>
                <w:webHidden/>
              </w:rPr>
              <w:tab/>
            </w:r>
            <w:r w:rsidR="00DB24BF">
              <w:rPr>
                <w:noProof/>
                <w:webHidden/>
              </w:rPr>
              <w:fldChar w:fldCharType="begin"/>
            </w:r>
            <w:r w:rsidR="00DB24BF">
              <w:rPr>
                <w:noProof/>
                <w:webHidden/>
              </w:rPr>
              <w:instrText xml:space="preserve"> PAGEREF _Toc516738787 \h </w:instrText>
            </w:r>
            <w:r w:rsidR="00DB24BF">
              <w:rPr>
                <w:noProof/>
                <w:webHidden/>
              </w:rPr>
            </w:r>
            <w:r w:rsidR="00DB24BF">
              <w:rPr>
                <w:noProof/>
                <w:webHidden/>
              </w:rPr>
              <w:fldChar w:fldCharType="separate"/>
            </w:r>
            <w:r w:rsidR="00DB24BF">
              <w:rPr>
                <w:noProof/>
                <w:webHidden/>
              </w:rPr>
              <w:t>36</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8" w:history="1">
            <w:r w:rsidR="00DB24BF" w:rsidRPr="00CB15B8">
              <w:rPr>
                <w:rStyle w:val="Hyperlink"/>
                <w:noProof/>
              </w:rPr>
              <w:t>6.5</w:t>
            </w:r>
            <w:r w:rsidR="00DB24BF">
              <w:rPr>
                <w:rFonts w:cstheme="minorBidi"/>
                <w:noProof/>
                <w:lang w:val="en-GB" w:eastAsia="en-GB"/>
              </w:rPr>
              <w:tab/>
            </w:r>
            <w:r w:rsidR="00DB24BF" w:rsidRPr="00CB15B8">
              <w:rPr>
                <w:rStyle w:val="Hyperlink"/>
                <w:noProof/>
              </w:rPr>
              <w:t>Longest Repeated Substring</w:t>
            </w:r>
            <w:r w:rsidR="00DB24BF">
              <w:rPr>
                <w:noProof/>
                <w:webHidden/>
              </w:rPr>
              <w:tab/>
            </w:r>
            <w:r w:rsidR="00DB24BF">
              <w:rPr>
                <w:noProof/>
                <w:webHidden/>
              </w:rPr>
              <w:fldChar w:fldCharType="begin"/>
            </w:r>
            <w:r w:rsidR="00DB24BF">
              <w:rPr>
                <w:noProof/>
                <w:webHidden/>
              </w:rPr>
              <w:instrText xml:space="preserve"> PAGEREF _Toc516738788 \h </w:instrText>
            </w:r>
            <w:r w:rsidR="00DB24BF">
              <w:rPr>
                <w:noProof/>
                <w:webHidden/>
              </w:rPr>
            </w:r>
            <w:r w:rsidR="00DB24BF">
              <w:rPr>
                <w:noProof/>
                <w:webHidden/>
              </w:rPr>
              <w:fldChar w:fldCharType="separate"/>
            </w:r>
            <w:r w:rsidR="00DB24BF">
              <w:rPr>
                <w:noProof/>
                <w:webHidden/>
              </w:rPr>
              <w:t>37</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89" w:history="1">
            <w:r w:rsidR="00DB24BF" w:rsidRPr="00CB15B8">
              <w:rPr>
                <w:rStyle w:val="Hyperlink"/>
                <w:noProof/>
              </w:rPr>
              <w:t>6.6</w:t>
            </w:r>
            <w:r w:rsidR="00DB24BF">
              <w:rPr>
                <w:rFonts w:cstheme="minorBidi"/>
                <w:noProof/>
                <w:lang w:val="en-GB" w:eastAsia="en-GB"/>
              </w:rPr>
              <w:tab/>
            </w:r>
            <w:r w:rsidR="00DB24BF" w:rsidRPr="00CB15B8">
              <w:rPr>
                <w:rStyle w:val="Hyperlink"/>
                <w:noProof/>
              </w:rPr>
              <w:t>OpenJML Tool</w:t>
            </w:r>
            <w:r w:rsidR="00DB24BF">
              <w:rPr>
                <w:noProof/>
                <w:webHidden/>
              </w:rPr>
              <w:tab/>
            </w:r>
            <w:r w:rsidR="00DB24BF">
              <w:rPr>
                <w:noProof/>
                <w:webHidden/>
              </w:rPr>
              <w:fldChar w:fldCharType="begin"/>
            </w:r>
            <w:r w:rsidR="00DB24BF">
              <w:rPr>
                <w:noProof/>
                <w:webHidden/>
              </w:rPr>
              <w:instrText xml:space="preserve"> PAGEREF _Toc516738789 \h </w:instrText>
            </w:r>
            <w:r w:rsidR="00DB24BF">
              <w:rPr>
                <w:noProof/>
                <w:webHidden/>
              </w:rPr>
            </w:r>
            <w:r w:rsidR="00DB24BF">
              <w:rPr>
                <w:noProof/>
                <w:webHidden/>
              </w:rPr>
              <w:fldChar w:fldCharType="separate"/>
            </w:r>
            <w:r w:rsidR="00DB24BF">
              <w:rPr>
                <w:noProof/>
                <w:webHidden/>
              </w:rPr>
              <w:t>37</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90" w:history="1">
            <w:r w:rsidR="00DB24BF" w:rsidRPr="00CB15B8">
              <w:rPr>
                <w:rStyle w:val="Hyperlink"/>
                <w:noProof/>
              </w:rPr>
              <w:t xml:space="preserve">6.7 </w:t>
            </w:r>
            <w:r w:rsidR="00DB24BF">
              <w:rPr>
                <w:rFonts w:cstheme="minorBidi"/>
                <w:noProof/>
                <w:lang w:val="en-GB" w:eastAsia="en-GB"/>
              </w:rPr>
              <w:tab/>
            </w:r>
            <w:r w:rsidR="00DB24BF" w:rsidRPr="00CB15B8">
              <w:rPr>
                <w:rStyle w:val="Hyperlink"/>
                <w:noProof/>
              </w:rPr>
              <w:t>My Work</w:t>
            </w:r>
            <w:r w:rsidR="00DB24BF">
              <w:rPr>
                <w:noProof/>
                <w:webHidden/>
              </w:rPr>
              <w:tab/>
            </w:r>
            <w:r w:rsidR="00DB24BF">
              <w:rPr>
                <w:noProof/>
                <w:webHidden/>
              </w:rPr>
              <w:fldChar w:fldCharType="begin"/>
            </w:r>
            <w:r w:rsidR="00DB24BF">
              <w:rPr>
                <w:noProof/>
                <w:webHidden/>
              </w:rPr>
              <w:instrText xml:space="preserve"> PAGEREF _Toc516738790 \h </w:instrText>
            </w:r>
            <w:r w:rsidR="00DB24BF">
              <w:rPr>
                <w:noProof/>
                <w:webHidden/>
              </w:rPr>
            </w:r>
            <w:r w:rsidR="00DB24BF">
              <w:rPr>
                <w:noProof/>
                <w:webHidden/>
              </w:rPr>
              <w:fldChar w:fldCharType="separate"/>
            </w:r>
            <w:r w:rsidR="00DB24BF">
              <w:rPr>
                <w:noProof/>
                <w:webHidden/>
              </w:rPr>
              <w:t>38</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91" w:history="1">
            <w:r w:rsidR="00DB24BF" w:rsidRPr="00CB15B8">
              <w:rPr>
                <w:rStyle w:val="Hyperlink"/>
                <w:rFonts w:eastAsiaTheme="majorEastAsia" w:cs="Times New Roman"/>
                <w:noProof/>
                <w:lang w:val="en-GB"/>
              </w:rPr>
              <w:t>Chapter five: Conclusion</w:t>
            </w:r>
            <w:r w:rsidR="00DB24BF">
              <w:rPr>
                <w:noProof/>
                <w:webHidden/>
              </w:rPr>
              <w:tab/>
            </w:r>
            <w:r w:rsidR="00DB24BF">
              <w:rPr>
                <w:noProof/>
                <w:webHidden/>
              </w:rPr>
              <w:fldChar w:fldCharType="begin"/>
            </w:r>
            <w:r w:rsidR="00DB24BF">
              <w:rPr>
                <w:noProof/>
                <w:webHidden/>
              </w:rPr>
              <w:instrText xml:space="preserve"> PAGEREF _Toc516738791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792" w:history="1">
            <w:r w:rsidR="00DB24BF" w:rsidRPr="00CB15B8">
              <w:rPr>
                <w:rStyle w:val="Hyperlink"/>
                <w:rFonts w:ascii="Times New Roman" w:eastAsia="Arial Unicode MS" w:hAnsi="Times New Roman" w:cstheme="majorBidi"/>
                <w:noProof/>
                <w:lang w:val="en-GB" w:eastAsia="en-IE"/>
              </w:rPr>
              <w:t>Summary</w:t>
            </w:r>
            <w:r w:rsidR="00DB24BF">
              <w:rPr>
                <w:noProof/>
                <w:webHidden/>
              </w:rPr>
              <w:tab/>
            </w:r>
            <w:r w:rsidR="00DB24BF">
              <w:rPr>
                <w:noProof/>
                <w:webHidden/>
              </w:rPr>
              <w:fldChar w:fldCharType="begin"/>
            </w:r>
            <w:r w:rsidR="00DB24BF">
              <w:rPr>
                <w:noProof/>
                <w:webHidden/>
              </w:rPr>
              <w:instrText xml:space="preserve"> PAGEREF _Toc516738792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93" w:history="1">
            <w:r w:rsidR="00DB24BF" w:rsidRPr="00CB15B8">
              <w:rPr>
                <w:rStyle w:val="Hyperlink"/>
                <w:rFonts w:ascii="Times New Roman" w:eastAsia="Arial Unicode MS" w:hAnsi="Times New Roman" w:cstheme="majorBidi"/>
                <w:noProof/>
                <w:lang w:val="en-GB" w:eastAsia="en-IE"/>
              </w:rPr>
              <w:t>5.1</w:t>
            </w:r>
            <w:r w:rsidR="00DB24BF">
              <w:rPr>
                <w:rFonts w:cstheme="minorBidi"/>
                <w:noProof/>
                <w:lang w:val="en-GB" w:eastAsia="en-GB"/>
              </w:rPr>
              <w:tab/>
            </w:r>
            <w:r w:rsidR="00DB24BF" w:rsidRPr="00CB15B8">
              <w:rPr>
                <w:rStyle w:val="Hyperlink"/>
                <w:rFonts w:ascii="Times New Roman" w:eastAsia="Arial Unicode MS" w:hAnsi="Times New Roman" w:cstheme="majorBidi"/>
                <w:noProof/>
                <w:lang w:val="en-GB" w:eastAsia="en-IE"/>
              </w:rPr>
              <w:t>Contribution to the state-of-the-art</w:t>
            </w:r>
            <w:r w:rsidR="00DB24BF">
              <w:rPr>
                <w:noProof/>
                <w:webHidden/>
              </w:rPr>
              <w:tab/>
            </w:r>
            <w:r w:rsidR="00DB24BF">
              <w:rPr>
                <w:noProof/>
                <w:webHidden/>
              </w:rPr>
              <w:fldChar w:fldCharType="begin"/>
            </w:r>
            <w:r w:rsidR="00DB24BF">
              <w:rPr>
                <w:noProof/>
                <w:webHidden/>
              </w:rPr>
              <w:instrText xml:space="preserve"> PAGEREF _Toc516738793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94" w:history="1">
            <w:r w:rsidR="00DB24BF" w:rsidRPr="00CB15B8">
              <w:rPr>
                <w:rStyle w:val="Hyperlink"/>
                <w:rFonts w:ascii="Times New Roman" w:eastAsia="Arial Unicode MS" w:hAnsi="Times New Roman" w:cstheme="majorBidi"/>
                <w:noProof/>
                <w:lang w:val="en-GB" w:eastAsia="en-IE"/>
              </w:rPr>
              <w:t>5.2</w:t>
            </w:r>
            <w:r w:rsidR="00DB24BF">
              <w:rPr>
                <w:rFonts w:cstheme="minorBidi"/>
                <w:noProof/>
                <w:lang w:val="en-GB" w:eastAsia="en-GB"/>
              </w:rPr>
              <w:tab/>
            </w:r>
            <w:r w:rsidR="00DB24BF" w:rsidRPr="00CB15B8">
              <w:rPr>
                <w:rStyle w:val="Hyperlink"/>
                <w:rFonts w:ascii="Times New Roman" w:eastAsia="Arial Unicode MS" w:hAnsi="Times New Roman" w:cstheme="majorBidi"/>
                <w:noProof/>
                <w:lang w:val="en-GB" w:eastAsia="en-IE"/>
              </w:rPr>
              <w:t>Results discussion</w:t>
            </w:r>
            <w:r w:rsidR="00DB24BF">
              <w:rPr>
                <w:noProof/>
                <w:webHidden/>
              </w:rPr>
              <w:tab/>
            </w:r>
            <w:r w:rsidR="00DB24BF">
              <w:rPr>
                <w:noProof/>
                <w:webHidden/>
              </w:rPr>
              <w:fldChar w:fldCharType="begin"/>
            </w:r>
            <w:r w:rsidR="00DB24BF">
              <w:rPr>
                <w:noProof/>
                <w:webHidden/>
              </w:rPr>
              <w:instrText xml:space="preserve"> PAGEREF _Toc516738794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95" w:history="1">
            <w:r w:rsidR="00DB24BF" w:rsidRPr="00CB15B8">
              <w:rPr>
                <w:rStyle w:val="Hyperlink"/>
                <w:rFonts w:ascii="Times New Roman" w:eastAsia="Arial Unicode MS" w:hAnsi="Times New Roman" w:cstheme="majorBidi"/>
                <w:noProof/>
                <w:lang w:val="en-GB" w:eastAsia="en-IE"/>
              </w:rPr>
              <w:t>5.3</w:t>
            </w:r>
            <w:r w:rsidR="00DB24BF">
              <w:rPr>
                <w:rFonts w:cstheme="minorBidi"/>
                <w:noProof/>
                <w:lang w:val="en-GB" w:eastAsia="en-GB"/>
              </w:rPr>
              <w:tab/>
            </w:r>
            <w:r w:rsidR="00DB24BF" w:rsidRPr="00CB15B8">
              <w:rPr>
                <w:rStyle w:val="Hyperlink"/>
                <w:rFonts w:ascii="Times New Roman" w:eastAsia="Arial Unicode MS" w:hAnsi="Times New Roman" w:cstheme="majorBidi"/>
                <w:noProof/>
                <w:lang w:val="en-GB" w:eastAsia="en-IE"/>
              </w:rPr>
              <w:t>Project Approach</w:t>
            </w:r>
            <w:r w:rsidR="00DB24BF">
              <w:rPr>
                <w:noProof/>
                <w:webHidden/>
              </w:rPr>
              <w:tab/>
            </w:r>
            <w:r w:rsidR="00DB24BF">
              <w:rPr>
                <w:noProof/>
                <w:webHidden/>
              </w:rPr>
              <w:fldChar w:fldCharType="begin"/>
            </w:r>
            <w:r w:rsidR="00DB24BF">
              <w:rPr>
                <w:noProof/>
                <w:webHidden/>
              </w:rPr>
              <w:instrText xml:space="preserve"> PAGEREF _Toc516738795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2"/>
            <w:tabs>
              <w:tab w:val="left" w:pos="880"/>
              <w:tab w:val="right" w:leader="dot" w:pos="9016"/>
            </w:tabs>
            <w:rPr>
              <w:rFonts w:cstheme="minorBidi"/>
              <w:noProof/>
              <w:lang w:val="en-GB" w:eastAsia="en-GB"/>
            </w:rPr>
          </w:pPr>
          <w:hyperlink w:anchor="_Toc516738796" w:history="1">
            <w:r w:rsidR="00DB24BF" w:rsidRPr="00CB15B8">
              <w:rPr>
                <w:rStyle w:val="Hyperlink"/>
                <w:rFonts w:ascii="Times New Roman" w:eastAsia="Arial Unicode MS" w:hAnsi="Times New Roman" w:cstheme="majorBidi"/>
                <w:noProof/>
                <w:lang w:val="en-GB" w:eastAsia="en-IE"/>
              </w:rPr>
              <w:t>5.3</w:t>
            </w:r>
            <w:r w:rsidR="00DB24BF">
              <w:rPr>
                <w:rFonts w:cstheme="minorBidi"/>
                <w:noProof/>
                <w:lang w:val="en-GB" w:eastAsia="en-GB"/>
              </w:rPr>
              <w:tab/>
            </w:r>
            <w:r w:rsidR="00DB24BF" w:rsidRPr="00CB15B8">
              <w:rPr>
                <w:rStyle w:val="Hyperlink"/>
                <w:rFonts w:ascii="Times New Roman" w:eastAsia="Arial Unicode MS" w:hAnsi="Times New Roman" w:cstheme="majorBidi"/>
                <w:noProof/>
                <w:lang w:val="en-GB" w:eastAsia="en-IE"/>
              </w:rPr>
              <w:t>Future Work</w:t>
            </w:r>
            <w:r w:rsidR="00DB24BF">
              <w:rPr>
                <w:noProof/>
                <w:webHidden/>
              </w:rPr>
              <w:tab/>
            </w:r>
            <w:r w:rsidR="00DB24BF">
              <w:rPr>
                <w:noProof/>
                <w:webHidden/>
              </w:rPr>
              <w:fldChar w:fldCharType="begin"/>
            </w:r>
            <w:r w:rsidR="00DB24BF">
              <w:rPr>
                <w:noProof/>
                <w:webHidden/>
              </w:rPr>
              <w:instrText xml:space="preserve"> PAGEREF _Toc516738796 \h </w:instrText>
            </w:r>
            <w:r w:rsidR="00DB24BF">
              <w:rPr>
                <w:noProof/>
                <w:webHidden/>
              </w:rPr>
            </w:r>
            <w:r w:rsidR="00DB24BF">
              <w:rPr>
                <w:noProof/>
                <w:webHidden/>
              </w:rPr>
              <w:fldChar w:fldCharType="separate"/>
            </w:r>
            <w:r w:rsidR="00DB24BF">
              <w:rPr>
                <w:noProof/>
                <w:webHidden/>
              </w:rPr>
              <w:t>39</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97" w:history="1">
            <w:r w:rsidR="00DB24BF" w:rsidRPr="00CB15B8">
              <w:rPr>
                <w:rStyle w:val="Hyperlink"/>
                <w:rFonts w:cs="Times New Roman"/>
                <w:noProof/>
                <w:lang w:val="en-GB"/>
              </w:rPr>
              <w:t>References</w:t>
            </w:r>
            <w:r w:rsidR="00DB24BF">
              <w:rPr>
                <w:noProof/>
                <w:webHidden/>
              </w:rPr>
              <w:tab/>
            </w:r>
            <w:r w:rsidR="00DB24BF">
              <w:rPr>
                <w:noProof/>
                <w:webHidden/>
              </w:rPr>
              <w:fldChar w:fldCharType="begin"/>
            </w:r>
            <w:r w:rsidR="00DB24BF">
              <w:rPr>
                <w:noProof/>
                <w:webHidden/>
              </w:rPr>
              <w:instrText xml:space="preserve"> PAGEREF _Toc516738797 \h </w:instrText>
            </w:r>
            <w:r w:rsidR="00DB24BF">
              <w:rPr>
                <w:noProof/>
                <w:webHidden/>
              </w:rPr>
            </w:r>
            <w:r w:rsidR="00DB24BF">
              <w:rPr>
                <w:noProof/>
                <w:webHidden/>
              </w:rPr>
              <w:fldChar w:fldCharType="separate"/>
            </w:r>
            <w:r w:rsidR="00DB24BF">
              <w:rPr>
                <w:noProof/>
                <w:webHidden/>
              </w:rPr>
              <w:t>40</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98" w:history="1">
            <w:r w:rsidR="00DB24BF" w:rsidRPr="00CB15B8">
              <w:rPr>
                <w:rStyle w:val="Hyperlink"/>
                <w:noProof/>
                <w:lang w:val="en-GB"/>
              </w:rPr>
              <w:t>Appendices</w:t>
            </w:r>
            <w:r w:rsidR="00DB24BF">
              <w:rPr>
                <w:noProof/>
                <w:webHidden/>
              </w:rPr>
              <w:tab/>
            </w:r>
            <w:r w:rsidR="00DB24BF">
              <w:rPr>
                <w:noProof/>
                <w:webHidden/>
              </w:rPr>
              <w:fldChar w:fldCharType="begin"/>
            </w:r>
            <w:r w:rsidR="00DB24BF">
              <w:rPr>
                <w:noProof/>
                <w:webHidden/>
              </w:rPr>
              <w:instrText xml:space="preserve"> PAGEREF _Toc516738798 \h </w:instrText>
            </w:r>
            <w:r w:rsidR="00DB24BF">
              <w:rPr>
                <w:noProof/>
                <w:webHidden/>
              </w:rPr>
            </w:r>
            <w:r w:rsidR="00DB24BF">
              <w:rPr>
                <w:noProof/>
                <w:webHidden/>
              </w:rPr>
              <w:fldChar w:fldCharType="separate"/>
            </w:r>
            <w:r w:rsidR="00DB24BF">
              <w:rPr>
                <w:noProof/>
                <w:webHidden/>
              </w:rPr>
              <w:t>47</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799" w:history="1">
            <w:r w:rsidR="00DB24BF" w:rsidRPr="00CB15B8">
              <w:rPr>
                <w:rStyle w:val="Hyperlink"/>
                <w:noProof/>
              </w:rPr>
              <w:t>Chapter xyz:</w:t>
            </w:r>
            <w:r w:rsidR="00DB24BF">
              <w:rPr>
                <w:noProof/>
                <w:webHidden/>
              </w:rPr>
              <w:tab/>
            </w:r>
            <w:r w:rsidR="00DB24BF">
              <w:rPr>
                <w:noProof/>
                <w:webHidden/>
              </w:rPr>
              <w:fldChar w:fldCharType="begin"/>
            </w:r>
            <w:r w:rsidR="00DB24BF">
              <w:rPr>
                <w:noProof/>
                <w:webHidden/>
              </w:rPr>
              <w:instrText xml:space="preserve"> PAGEREF _Toc516738799 \h </w:instrText>
            </w:r>
            <w:r w:rsidR="00DB24BF">
              <w:rPr>
                <w:noProof/>
                <w:webHidden/>
              </w:rPr>
            </w:r>
            <w:r w:rsidR="00DB24BF">
              <w:rPr>
                <w:noProof/>
                <w:webHidden/>
              </w:rPr>
              <w:fldChar w:fldCharType="separate"/>
            </w:r>
            <w:r w:rsidR="00DB24BF">
              <w:rPr>
                <w:noProof/>
                <w:webHidden/>
              </w:rPr>
              <w:t>47</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800" w:history="1">
            <w:r w:rsidR="00DB24BF" w:rsidRPr="00CB15B8">
              <w:rPr>
                <w:rStyle w:val="Hyperlink"/>
                <w:noProof/>
              </w:rPr>
              <w:t>Symbolic Execution</w:t>
            </w:r>
            <w:r w:rsidR="00DB24BF">
              <w:rPr>
                <w:noProof/>
                <w:webHidden/>
              </w:rPr>
              <w:tab/>
            </w:r>
            <w:r w:rsidR="00DB24BF">
              <w:rPr>
                <w:noProof/>
                <w:webHidden/>
              </w:rPr>
              <w:fldChar w:fldCharType="begin"/>
            </w:r>
            <w:r w:rsidR="00DB24BF">
              <w:rPr>
                <w:noProof/>
                <w:webHidden/>
              </w:rPr>
              <w:instrText xml:space="preserve"> PAGEREF _Toc516738800 \h </w:instrText>
            </w:r>
            <w:r w:rsidR="00DB24BF">
              <w:rPr>
                <w:noProof/>
                <w:webHidden/>
              </w:rPr>
            </w:r>
            <w:r w:rsidR="00DB24BF">
              <w:rPr>
                <w:noProof/>
                <w:webHidden/>
              </w:rPr>
              <w:fldChar w:fldCharType="separate"/>
            </w:r>
            <w:r w:rsidR="00DB24BF">
              <w:rPr>
                <w:noProof/>
                <w:webHidden/>
              </w:rPr>
              <w:t>47</w:t>
            </w:r>
            <w:r w:rsidR="00DB24BF">
              <w:rPr>
                <w:noProof/>
                <w:webHidden/>
              </w:rPr>
              <w:fldChar w:fldCharType="end"/>
            </w:r>
          </w:hyperlink>
        </w:p>
        <w:p w:rsidR="00DB24BF" w:rsidRDefault="00F922D9">
          <w:pPr>
            <w:pStyle w:val="TOC1"/>
            <w:tabs>
              <w:tab w:val="right" w:leader="dot" w:pos="9016"/>
            </w:tabs>
            <w:rPr>
              <w:rFonts w:asciiTheme="minorHAnsi" w:eastAsiaTheme="minorEastAsia" w:hAnsiTheme="minorHAnsi"/>
              <w:noProof/>
              <w:sz w:val="22"/>
              <w:lang w:val="en-GB" w:eastAsia="en-GB"/>
            </w:rPr>
          </w:pPr>
          <w:hyperlink w:anchor="_Toc516738801" w:history="1">
            <w:r w:rsidR="00DB24BF" w:rsidRPr="00CB15B8">
              <w:rPr>
                <w:rStyle w:val="Hyperlink"/>
                <w:noProof/>
              </w:rPr>
              <w:t>Chapter xyz</w:t>
            </w:r>
            <w:r w:rsidR="00DB24BF">
              <w:rPr>
                <w:noProof/>
                <w:webHidden/>
              </w:rPr>
              <w:tab/>
            </w:r>
            <w:r w:rsidR="00DB24BF">
              <w:rPr>
                <w:noProof/>
                <w:webHidden/>
              </w:rPr>
              <w:fldChar w:fldCharType="begin"/>
            </w:r>
            <w:r w:rsidR="00DB24BF">
              <w:rPr>
                <w:noProof/>
                <w:webHidden/>
              </w:rPr>
              <w:instrText xml:space="preserve"> PAGEREF _Toc516738801 \h </w:instrText>
            </w:r>
            <w:r w:rsidR="00DB24BF">
              <w:rPr>
                <w:noProof/>
                <w:webHidden/>
              </w:rPr>
            </w:r>
            <w:r w:rsidR="00DB24BF">
              <w:rPr>
                <w:noProof/>
                <w:webHidden/>
              </w:rPr>
              <w:fldChar w:fldCharType="separate"/>
            </w:r>
            <w:r w:rsidR="00DB24BF">
              <w:rPr>
                <w:noProof/>
                <w:webHidden/>
              </w:rPr>
              <w:t>48</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802" w:history="1">
            <w:r w:rsidR="00DB24BF" w:rsidRPr="00CB15B8">
              <w:rPr>
                <w:rStyle w:val="Hyperlink"/>
                <w:noProof/>
              </w:rPr>
              <w:t>Case Study 1</w:t>
            </w:r>
            <w:r w:rsidR="00DB24BF">
              <w:rPr>
                <w:noProof/>
                <w:webHidden/>
              </w:rPr>
              <w:tab/>
            </w:r>
            <w:r w:rsidR="00DB24BF">
              <w:rPr>
                <w:noProof/>
                <w:webHidden/>
              </w:rPr>
              <w:fldChar w:fldCharType="begin"/>
            </w:r>
            <w:r w:rsidR="00DB24BF">
              <w:rPr>
                <w:noProof/>
                <w:webHidden/>
              </w:rPr>
              <w:instrText xml:space="preserve"> PAGEREF _Toc516738802 \h </w:instrText>
            </w:r>
            <w:r w:rsidR="00DB24BF">
              <w:rPr>
                <w:noProof/>
                <w:webHidden/>
              </w:rPr>
            </w:r>
            <w:r w:rsidR="00DB24BF">
              <w:rPr>
                <w:noProof/>
                <w:webHidden/>
              </w:rPr>
              <w:fldChar w:fldCharType="separate"/>
            </w:r>
            <w:r w:rsidR="00DB24BF">
              <w:rPr>
                <w:noProof/>
                <w:webHidden/>
              </w:rPr>
              <w:t>48</w:t>
            </w:r>
            <w:r w:rsidR="00DB24BF">
              <w:rPr>
                <w:noProof/>
                <w:webHidden/>
              </w:rPr>
              <w:fldChar w:fldCharType="end"/>
            </w:r>
          </w:hyperlink>
        </w:p>
        <w:p w:rsidR="00DB24BF" w:rsidRDefault="00F922D9">
          <w:pPr>
            <w:pStyle w:val="TOC3"/>
            <w:tabs>
              <w:tab w:val="right" w:leader="dot" w:pos="9016"/>
            </w:tabs>
            <w:rPr>
              <w:rFonts w:cstheme="minorBidi"/>
              <w:noProof/>
              <w:lang w:val="en-GB" w:eastAsia="en-GB"/>
            </w:rPr>
          </w:pPr>
          <w:hyperlink w:anchor="_Toc516738803" w:history="1">
            <w:r w:rsidR="00DB24BF" w:rsidRPr="00CB15B8">
              <w:rPr>
                <w:rStyle w:val="Hyperlink"/>
                <w:rFonts w:eastAsia="Arial Unicode MS"/>
                <w:noProof/>
                <w:lang w:val="en-GB" w:eastAsia="en-IE"/>
              </w:rPr>
              <w:t>Binary Search Examples</w:t>
            </w:r>
            <w:r w:rsidR="00DB24BF">
              <w:rPr>
                <w:noProof/>
                <w:webHidden/>
              </w:rPr>
              <w:tab/>
            </w:r>
            <w:r w:rsidR="00DB24BF">
              <w:rPr>
                <w:noProof/>
                <w:webHidden/>
              </w:rPr>
              <w:fldChar w:fldCharType="begin"/>
            </w:r>
            <w:r w:rsidR="00DB24BF">
              <w:rPr>
                <w:noProof/>
                <w:webHidden/>
              </w:rPr>
              <w:instrText xml:space="preserve"> PAGEREF _Toc516738803 \h </w:instrText>
            </w:r>
            <w:r w:rsidR="00DB24BF">
              <w:rPr>
                <w:noProof/>
                <w:webHidden/>
              </w:rPr>
            </w:r>
            <w:r w:rsidR="00DB24BF">
              <w:rPr>
                <w:noProof/>
                <w:webHidden/>
              </w:rPr>
              <w:fldChar w:fldCharType="separate"/>
            </w:r>
            <w:r w:rsidR="00DB24BF">
              <w:rPr>
                <w:noProof/>
                <w:webHidden/>
              </w:rPr>
              <w:t>48</w:t>
            </w:r>
            <w:r w:rsidR="00DB24BF">
              <w:rPr>
                <w:noProof/>
                <w:webHidden/>
              </w:rPr>
              <w:fldChar w:fldCharType="end"/>
            </w:r>
          </w:hyperlink>
        </w:p>
        <w:p w:rsidR="00DB24BF" w:rsidRDefault="00F922D9">
          <w:pPr>
            <w:pStyle w:val="TOC2"/>
            <w:tabs>
              <w:tab w:val="right" w:leader="dot" w:pos="9016"/>
            </w:tabs>
            <w:rPr>
              <w:rFonts w:cstheme="minorBidi"/>
              <w:noProof/>
              <w:lang w:val="en-GB" w:eastAsia="en-GB"/>
            </w:rPr>
          </w:pPr>
          <w:hyperlink w:anchor="_Toc516738804" w:history="1">
            <w:r w:rsidR="00DB24BF" w:rsidRPr="00CB15B8">
              <w:rPr>
                <w:rStyle w:val="Hyperlink"/>
                <w:noProof/>
              </w:rPr>
              <w:t>Case Study 2</w:t>
            </w:r>
            <w:r w:rsidR="00DB24BF">
              <w:rPr>
                <w:noProof/>
                <w:webHidden/>
              </w:rPr>
              <w:tab/>
            </w:r>
            <w:r w:rsidR="00DB24BF">
              <w:rPr>
                <w:noProof/>
                <w:webHidden/>
              </w:rPr>
              <w:fldChar w:fldCharType="begin"/>
            </w:r>
            <w:r w:rsidR="00DB24BF">
              <w:rPr>
                <w:noProof/>
                <w:webHidden/>
              </w:rPr>
              <w:instrText xml:space="preserve"> PAGEREF _Toc516738804 \h </w:instrText>
            </w:r>
            <w:r w:rsidR="00DB24BF">
              <w:rPr>
                <w:noProof/>
                <w:webHidden/>
              </w:rPr>
            </w:r>
            <w:r w:rsidR="00DB24BF">
              <w:rPr>
                <w:noProof/>
                <w:webHidden/>
              </w:rPr>
              <w:fldChar w:fldCharType="separate"/>
            </w:r>
            <w:r w:rsidR="00DB24BF">
              <w:rPr>
                <w:noProof/>
                <w:webHidden/>
              </w:rPr>
              <w:t>60</w:t>
            </w:r>
            <w:r w:rsidR="00DB24BF">
              <w:rPr>
                <w:noProof/>
                <w:webHidden/>
              </w:rPr>
              <w:fldChar w:fldCharType="end"/>
            </w:r>
          </w:hyperlink>
        </w:p>
        <w:p w:rsidR="00DB24BF" w:rsidRDefault="00F922D9">
          <w:pPr>
            <w:pStyle w:val="TOC3"/>
            <w:tabs>
              <w:tab w:val="right" w:leader="dot" w:pos="9016"/>
            </w:tabs>
            <w:rPr>
              <w:rFonts w:cstheme="minorBidi"/>
              <w:noProof/>
              <w:lang w:val="en-GB" w:eastAsia="en-GB"/>
            </w:rPr>
          </w:pPr>
          <w:hyperlink w:anchor="_Toc516738805" w:history="1">
            <w:r w:rsidR="00DB24BF" w:rsidRPr="00CB15B8">
              <w:rPr>
                <w:rStyle w:val="Hyperlink"/>
                <w:noProof/>
              </w:rPr>
              <w:t>PrefixSum</w:t>
            </w:r>
            <w:r w:rsidR="00DB24BF">
              <w:rPr>
                <w:noProof/>
                <w:webHidden/>
              </w:rPr>
              <w:tab/>
            </w:r>
            <w:r w:rsidR="00DB24BF">
              <w:rPr>
                <w:noProof/>
                <w:webHidden/>
              </w:rPr>
              <w:fldChar w:fldCharType="begin"/>
            </w:r>
            <w:r w:rsidR="00DB24BF">
              <w:rPr>
                <w:noProof/>
                <w:webHidden/>
              </w:rPr>
              <w:instrText xml:space="preserve"> PAGEREF _Toc516738805 \h </w:instrText>
            </w:r>
            <w:r w:rsidR="00DB24BF">
              <w:rPr>
                <w:noProof/>
                <w:webHidden/>
              </w:rPr>
            </w:r>
            <w:r w:rsidR="00DB24BF">
              <w:rPr>
                <w:noProof/>
                <w:webHidden/>
              </w:rPr>
              <w:fldChar w:fldCharType="separate"/>
            </w:r>
            <w:r w:rsidR="00DB24BF">
              <w:rPr>
                <w:noProof/>
                <w:webHidden/>
              </w:rPr>
              <w:t>60</w:t>
            </w:r>
            <w:r w:rsidR="00DB24BF">
              <w:rPr>
                <w:noProof/>
                <w:webHidden/>
              </w:rPr>
              <w:fldChar w:fldCharType="end"/>
            </w:r>
          </w:hyperlink>
        </w:p>
        <w:p w:rsidR="00DB24BF" w:rsidRDefault="00F922D9">
          <w:pPr>
            <w:pStyle w:val="TOC3"/>
            <w:tabs>
              <w:tab w:val="right" w:leader="dot" w:pos="9016"/>
            </w:tabs>
            <w:rPr>
              <w:rFonts w:cstheme="minorBidi"/>
              <w:noProof/>
              <w:lang w:val="en-GB" w:eastAsia="en-GB"/>
            </w:rPr>
          </w:pPr>
          <w:hyperlink w:anchor="_Toc516738806" w:history="1">
            <w:r w:rsidR="00DB24BF" w:rsidRPr="00CB15B8">
              <w:rPr>
                <w:rStyle w:val="Hyperlink"/>
                <w:noProof/>
              </w:rPr>
              <w:t>Trace of ‘isPow2’ specification error</w:t>
            </w:r>
            <w:r w:rsidR="00DB24BF">
              <w:rPr>
                <w:noProof/>
                <w:webHidden/>
              </w:rPr>
              <w:tab/>
            </w:r>
            <w:r w:rsidR="00DB24BF">
              <w:rPr>
                <w:noProof/>
                <w:webHidden/>
              </w:rPr>
              <w:fldChar w:fldCharType="begin"/>
            </w:r>
            <w:r w:rsidR="00DB24BF">
              <w:rPr>
                <w:noProof/>
                <w:webHidden/>
              </w:rPr>
              <w:instrText xml:space="preserve"> PAGEREF _Toc516738806 \h </w:instrText>
            </w:r>
            <w:r w:rsidR="00DB24BF">
              <w:rPr>
                <w:noProof/>
                <w:webHidden/>
              </w:rPr>
            </w:r>
            <w:r w:rsidR="00DB24BF">
              <w:rPr>
                <w:noProof/>
                <w:webHidden/>
              </w:rPr>
              <w:fldChar w:fldCharType="separate"/>
            </w:r>
            <w:r w:rsidR="00DB24BF">
              <w:rPr>
                <w:noProof/>
                <w:webHidden/>
              </w:rPr>
              <w:t>63</w:t>
            </w:r>
            <w:r w:rsidR="00DB24BF">
              <w:rPr>
                <w:noProof/>
                <w:webHidden/>
              </w:rPr>
              <w:fldChar w:fldCharType="end"/>
            </w:r>
          </w:hyperlink>
        </w:p>
        <w:p w:rsidR="00DB24BF" w:rsidRDefault="00F922D9">
          <w:pPr>
            <w:pStyle w:val="TOC2"/>
            <w:tabs>
              <w:tab w:val="left" w:pos="1540"/>
              <w:tab w:val="right" w:leader="dot" w:pos="9016"/>
            </w:tabs>
            <w:rPr>
              <w:rFonts w:cstheme="minorBidi"/>
              <w:noProof/>
              <w:lang w:val="en-GB" w:eastAsia="en-GB"/>
            </w:rPr>
          </w:pPr>
          <w:hyperlink w:anchor="_Toc516738807" w:history="1">
            <w:r w:rsidR="00DB24BF" w:rsidRPr="00CB15B8">
              <w:rPr>
                <w:rStyle w:val="Hyperlink"/>
                <w:noProof/>
              </w:rPr>
              <w:t>Appendix 5</w:t>
            </w:r>
            <w:r w:rsidR="00DB24BF">
              <w:rPr>
                <w:rFonts w:cstheme="minorBidi"/>
                <w:noProof/>
                <w:lang w:val="en-GB" w:eastAsia="en-GB"/>
              </w:rPr>
              <w:tab/>
            </w:r>
            <w:r w:rsidR="00DB24BF" w:rsidRPr="00CB15B8">
              <w:rPr>
                <w:rStyle w:val="Hyperlink"/>
                <w:noProof/>
              </w:rPr>
              <w:t xml:space="preserve"> Taught M.Sc. Dissertation Guidelines (valid from Oct 2015)</w:t>
            </w:r>
            <w:r w:rsidR="00DB24BF">
              <w:rPr>
                <w:noProof/>
                <w:webHidden/>
              </w:rPr>
              <w:tab/>
            </w:r>
            <w:r w:rsidR="00DB24BF">
              <w:rPr>
                <w:noProof/>
                <w:webHidden/>
              </w:rPr>
              <w:fldChar w:fldCharType="begin"/>
            </w:r>
            <w:r w:rsidR="00DB24BF">
              <w:rPr>
                <w:noProof/>
                <w:webHidden/>
              </w:rPr>
              <w:instrText xml:space="preserve"> PAGEREF _Toc516738807 \h </w:instrText>
            </w:r>
            <w:r w:rsidR="00DB24BF">
              <w:rPr>
                <w:noProof/>
                <w:webHidden/>
              </w:rPr>
            </w:r>
            <w:r w:rsidR="00DB24BF">
              <w:rPr>
                <w:noProof/>
                <w:webHidden/>
              </w:rPr>
              <w:fldChar w:fldCharType="separate"/>
            </w:r>
            <w:r w:rsidR="00DB24BF">
              <w:rPr>
                <w:noProof/>
                <w:webHidden/>
              </w:rPr>
              <w:t>83</w:t>
            </w:r>
            <w:r w:rsidR="00DB24BF">
              <w:rPr>
                <w:noProof/>
                <w:webHidden/>
              </w:rPr>
              <w:fldChar w:fldCharType="end"/>
            </w:r>
          </w:hyperlink>
        </w:p>
        <w:p w:rsidR="00B90489" w:rsidRPr="006B5893" w:rsidRDefault="00B90489">
          <w:pPr>
            <w:rPr>
              <w:lang w:val="en-GB"/>
            </w:rPr>
          </w:pPr>
          <w:r w:rsidRPr="006B5893">
            <w:rPr>
              <w:b/>
              <w:bCs/>
              <w:lang w:val="en-GB"/>
            </w:rPr>
            <w:fldChar w:fldCharType="end"/>
          </w:r>
        </w:p>
      </w:sdtContent>
    </w:sdt>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pPr>
    </w:p>
    <w:p w:rsidR="00CC1972" w:rsidRPr="006B5893" w:rsidRDefault="00CC1972" w:rsidP="00791DE0">
      <w:pPr>
        <w:spacing w:line="240" w:lineRule="auto"/>
        <w:rPr>
          <w:sz w:val="36"/>
          <w:szCs w:val="36"/>
          <w:lang w:val="en-GB"/>
        </w:rPr>
        <w:sectPr w:rsidR="00CC1972" w:rsidRPr="006B5893" w:rsidSect="00C526B1">
          <w:pgSz w:w="11906" w:h="16838"/>
          <w:pgMar w:top="1440" w:right="1440" w:bottom="1440" w:left="1440" w:header="709" w:footer="709" w:gutter="0"/>
          <w:pgNumType w:fmt="lowerRoman" w:start="1" w:chapStyle="1"/>
          <w:cols w:space="708"/>
          <w:docGrid w:linePitch="360"/>
        </w:sectPr>
      </w:pPr>
    </w:p>
    <w:p w:rsidR="00640302" w:rsidRPr="006B5893" w:rsidRDefault="00640302" w:rsidP="00ED641A">
      <w:pPr>
        <w:pStyle w:val="Heading2"/>
      </w:pPr>
      <w:bookmarkStart w:id="2" w:name="_Toc444517702"/>
      <w:bookmarkStart w:id="3" w:name="_Toc516738727"/>
      <w:r w:rsidRPr="006B5893">
        <w:lastRenderedPageBreak/>
        <w:t>Declaration</w:t>
      </w:r>
      <w:bookmarkEnd w:id="1"/>
      <w:bookmarkEnd w:id="2"/>
      <w:bookmarkEnd w:id="3"/>
    </w:p>
    <w:p w:rsidR="009B2DCB" w:rsidRPr="006B5893" w:rsidRDefault="009B2DCB" w:rsidP="009B2DCB">
      <w:pPr>
        <w:rPr>
          <w:lang w:val="en-GB"/>
        </w:rPr>
      </w:pPr>
    </w:p>
    <w:p w:rsidR="00640302" w:rsidRPr="006B5893" w:rsidRDefault="00640302" w:rsidP="00640302">
      <w:pPr>
        <w:pStyle w:val="BodyA"/>
        <w:widowControl w:val="0"/>
        <w:tabs>
          <w:tab w:val="left" w:pos="2694"/>
        </w:tabs>
        <w:spacing w:line="360" w:lineRule="auto"/>
        <w:rPr>
          <w:lang w:val="en-GB"/>
        </w:rPr>
      </w:pPr>
      <w:r w:rsidRPr="006B5893">
        <w:rPr>
          <w:lang w:val="en-GB"/>
        </w:rPr>
        <w:t xml:space="preserve">I hereby certify that this material, which I now submit for assessment on the program of study as part of </w:t>
      </w:r>
      <w:r w:rsidR="000726C7" w:rsidRPr="006B5893">
        <w:rPr>
          <w:lang w:val="en-GB"/>
        </w:rPr>
        <w:t xml:space="preserve">Master of Science in Dependable Software Systems </w:t>
      </w:r>
      <w:r w:rsidR="00FF343A" w:rsidRPr="006B5893">
        <w:rPr>
          <w:lang w:val="en-GB"/>
        </w:rPr>
        <w:t>qualification</w:t>
      </w:r>
      <w:r w:rsidRPr="006B5893">
        <w:rPr>
          <w:lang w:val="en-GB"/>
        </w:rPr>
        <w:t xml:space="preserve">, is </w:t>
      </w:r>
      <w:r w:rsidRPr="006B5893">
        <w:rPr>
          <w:i/>
          <w:iCs/>
          <w:lang w:val="en-GB"/>
        </w:rPr>
        <w:t>entirely</w:t>
      </w:r>
      <w:r w:rsidRPr="006B5893">
        <w:rPr>
          <w:lang w:val="en-GB"/>
        </w:rPr>
        <w:t xml:space="preserve"> my own work and has not been taken from the work of others - save and to the extent that such work has been cited and acknowledged within the text of my work. </w:t>
      </w:r>
    </w:p>
    <w:p w:rsidR="00640302" w:rsidRPr="006B5893" w:rsidRDefault="00640302" w:rsidP="00640302">
      <w:pPr>
        <w:pStyle w:val="BodyA"/>
        <w:widowControl w:val="0"/>
        <w:tabs>
          <w:tab w:val="left" w:pos="2694"/>
        </w:tabs>
        <w:spacing w:line="360" w:lineRule="auto"/>
        <w:rPr>
          <w:lang w:val="en-GB"/>
        </w:rPr>
      </w:pPr>
    </w:p>
    <w:p w:rsidR="00E309FB" w:rsidRPr="006B5893" w:rsidRDefault="00640302" w:rsidP="00640302">
      <w:pPr>
        <w:pStyle w:val="BodyA"/>
        <w:widowControl w:val="0"/>
        <w:tabs>
          <w:tab w:val="left" w:pos="2694"/>
        </w:tabs>
        <w:spacing w:line="360" w:lineRule="auto"/>
        <w:rPr>
          <w:lang w:val="en-GB"/>
        </w:rPr>
      </w:pPr>
      <w:r w:rsidRPr="006B5893">
        <w:rPr>
          <w:lang w:val="en-GB"/>
        </w:rPr>
        <w:t xml:space="preserve">Signed:    </w:t>
      </w:r>
      <w:r w:rsidRPr="006B5893">
        <w:rPr>
          <w:lang w:val="en-GB"/>
        </w:rPr>
        <w:tab/>
      </w:r>
      <w:r w:rsidRPr="006B5893">
        <w:rPr>
          <w:lang w:val="en-GB"/>
        </w:rPr>
        <w:tab/>
      </w:r>
      <w:r w:rsidRPr="006B5893">
        <w:rPr>
          <w:lang w:val="en-GB"/>
        </w:rPr>
        <w:tab/>
      </w:r>
      <w:r w:rsidRPr="006B5893">
        <w:rPr>
          <w:lang w:val="en-GB"/>
        </w:rPr>
        <w:tab/>
        <w:t xml:space="preserve">Date:  </w:t>
      </w:r>
    </w:p>
    <w:p w:rsidR="00E309FB" w:rsidRPr="006B5893" w:rsidRDefault="00E309FB">
      <w:pPr>
        <w:rPr>
          <w:rFonts w:ascii="Times New Roman" w:eastAsia="Arial Unicode MS" w:hAnsi="Arial Unicode MS" w:cs="Arial Unicode MS"/>
          <w:color w:val="000000"/>
          <w:sz w:val="24"/>
          <w:szCs w:val="24"/>
          <w:u w:color="000000"/>
          <w:bdr w:val="nil"/>
          <w:lang w:val="en-GB"/>
        </w:rPr>
      </w:pPr>
      <w:r w:rsidRPr="006B5893">
        <w:rPr>
          <w:lang w:val="en-GB"/>
        </w:rPr>
        <w:br w:type="page"/>
      </w:r>
    </w:p>
    <w:p w:rsidR="00E309FB" w:rsidRPr="006B5893" w:rsidRDefault="00E309FB" w:rsidP="00ED641A">
      <w:pPr>
        <w:pStyle w:val="Heading2"/>
      </w:pPr>
      <w:bookmarkStart w:id="4" w:name="_Toc416701748"/>
      <w:bookmarkStart w:id="5" w:name="_Toc444517703"/>
      <w:bookmarkStart w:id="6" w:name="_Toc516738728"/>
      <w:r w:rsidRPr="006B5893">
        <w:lastRenderedPageBreak/>
        <w:t>Acknowledgements</w:t>
      </w:r>
      <w:bookmarkEnd w:id="4"/>
      <w:bookmarkEnd w:id="5"/>
      <w:bookmarkEnd w:id="6"/>
    </w:p>
    <w:p w:rsidR="00E309FB" w:rsidRPr="006B5893" w:rsidRDefault="00E309FB" w:rsidP="00640302">
      <w:pPr>
        <w:pStyle w:val="BodyA"/>
        <w:widowControl w:val="0"/>
        <w:tabs>
          <w:tab w:val="left" w:pos="2694"/>
        </w:tabs>
        <w:spacing w:line="360" w:lineRule="auto"/>
        <w:rPr>
          <w:lang w:val="en-GB"/>
        </w:rPr>
      </w:pPr>
    </w:p>
    <w:p w:rsidR="00C06B47" w:rsidRPr="006B5893" w:rsidRDefault="00C06B47" w:rsidP="000F1436">
      <w:pPr>
        <w:rPr>
          <w:lang w:val="en-GB"/>
        </w:rPr>
      </w:pPr>
      <w:r w:rsidRPr="006B5893">
        <w:rPr>
          <w:lang w:val="en-GB"/>
        </w:rPr>
        <w:t>Rosemary Monahan</w:t>
      </w:r>
    </w:p>
    <w:p w:rsidR="00640302" w:rsidRPr="006B5893" w:rsidRDefault="00C06B47" w:rsidP="000F1436">
      <w:pPr>
        <w:rPr>
          <w:lang w:val="en-GB"/>
        </w:rPr>
      </w:pPr>
      <w:r w:rsidRPr="006B5893">
        <w:rPr>
          <w:lang w:val="en-GB"/>
        </w:rPr>
        <w:t xml:space="preserve">David R. </w:t>
      </w:r>
      <w:proofErr w:type="spellStart"/>
      <w:r w:rsidRPr="006B5893">
        <w:rPr>
          <w:lang w:val="en-GB"/>
        </w:rPr>
        <w:t>Cok</w:t>
      </w:r>
      <w:proofErr w:type="spellEnd"/>
      <w:r w:rsidR="00AD6CA7" w:rsidRPr="006B5893">
        <w:rPr>
          <w:lang w:val="en-GB"/>
        </w:rPr>
        <w:br w:type="page"/>
      </w:r>
    </w:p>
    <w:p w:rsidR="00E309FB" w:rsidRPr="006B5893" w:rsidRDefault="00E309FB" w:rsidP="00ED641A">
      <w:pPr>
        <w:pStyle w:val="Heading2"/>
      </w:pPr>
      <w:bookmarkStart w:id="7" w:name="_Toc288812449"/>
      <w:bookmarkStart w:id="8" w:name="_Toc416701749"/>
      <w:bookmarkStart w:id="9" w:name="_Toc444517704"/>
      <w:bookmarkStart w:id="10" w:name="_Toc516738729"/>
      <w:r w:rsidRPr="006B5893">
        <w:lastRenderedPageBreak/>
        <w:t>Abstract</w:t>
      </w:r>
      <w:bookmarkEnd w:id="7"/>
      <w:bookmarkEnd w:id="8"/>
      <w:bookmarkEnd w:id="9"/>
      <w:bookmarkEnd w:id="10"/>
    </w:p>
    <w:p w:rsidR="00422D42" w:rsidRPr="006B5893" w:rsidRDefault="00422D42" w:rsidP="00923DD6">
      <w:pPr>
        <w:rPr>
          <w:rFonts w:ascii="Times New Roman" w:hAnsi="Times New Roman" w:cs="Times New Roman"/>
          <w:sz w:val="24"/>
          <w:szCs w:val="24"/>
          <w:lang w:val="en-GB"/>
        </w:rPr>
      </w:pPr>
    </w:p>
    <w:p w:rsidR="004B7D72" w:rsidRPr="006B5893" w:rsidRDefault="0093720F"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w:t>
      </w:r>
      <w:r w:rsidR="004B7D72" w:rsidRPr="006B5893">
        <w:rPr>
          <w:rFonts w:ascii="Times New Roman" w:hAnsi="Times New Roman" w:cs="Times New Roman"/>
          <w:sz w:val="24"/>
          <w:szCs w:val="24"/>
          <w:lang w:val="en-GB"/>
        </w:rPr>
        <w:t>s</w:t>
      </w:r>
      <w:r w:rsidRPr="006B5893">
        <w:rPr>
          <w:rFonts w:ascii="Times New Roman" w:hAnsi="Times New Roman" w:cs="Times New Roman"/>
          <w:sz w:val="24"/>
          <w:szCs w:val="24"/>
          <w:lang w:val="en-GB"/>
        </w:rPr>
        <w:t xml:space="preserve">pecification </w:t>
      </w:r>
      <w:r w:rsidR="004B7D72" w:rsidRPr="006B5893">
        <w:rPr>
          <w:rFonts w:ascii="Times New Roman" w:hAnsi="Times New Roman" w:cs="Times New Roman"/>
          <w:sz w:val="24"/>
          <w:szCs w:val="24"/>
          <w:lang w:val="en-GB"/>
        </w:rPr>
        <w:t xml:space="preserve">and software verification </w:t>
      </w:r>
      <w:r w:rsidR="00D912F6" w:rsidRPr="006B5893">
        <w:rPr>
          <w:rFonts w:ascii="Times New Roman" w:hAnsi="Times New Roman" w:cs="Times New Roman"/>
          <w:sz w:val="24"/>
          <w:szCs w:val="24"/>
          <w:lang w:val="en-GB"/>
        </w:rPr>
        <w:t>have</w:t>
      </w:r>
      <w:r w:rsidRPr="006B5893">
        <w:rPr>
          <w:rFonts w:ascii="Times New Roman" w:hAnsi="Times New Roman" w:cs="Times New Roman"/>
          <w:sz w:val="24"/>
          <w:szCs w:val="24"/>
          <w:lang w:val="en-GB"/>
        </w:rPr>
        <w:t xml:space="preserve"> become increasingly pertinent</w:t>
      </w:r>
      <w:r w:rsidR="00D11DF6">
        <w:rPr>
          <w:rFonts w:ascii="Times New Roman" w:hAnsi="Times New Roman" w:cs="Times New Roman"/>
          <w:sz w:val="24"/>
          <w:szCs w:val="24"/>
          <w:lang w:val="en-GB"/>
        </w:rPr>
        <w:t xml:space="preserve"> in the past decade</w:t>
      </w:r>
      <w:r w:rsidR="004B7D72"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as a way of supplementing the already popular software testing </w:t>
      </w:r>
      <w:r w:rsidR="004B7D72" w:rsidRPr="006B5893">
        <w:rPr>
          <w:rFonts w:ascii="Times New Roman" w:hAnsi="Times New Roman" w:cs="Times New Roman"/>
          <w:sz w:val="24"/>
          <w:szCs w:val="24"/>
          <w:lang w:val="en-GB"/>
        </w:rPr>
        <w:t>techniques, to both improve software quality and provide a more concrete proof of reliability.</w:t>
      </w:r>
      <w:r w:rsidR="00D912F6" w:rsidRPr="006B5893">
        <w:rPr>
          <w:rFonts w:ascii="Times New Roman" w:hAnsi="Times New Roman" w:cs="Times New Roman"/>
          <w:sz w:val="24"/>
          <w:szCs w:val="24"/>
          <w:lang w:val="en-GB"/>
        </w:rPr>
        <w:t xml:space="preserve"> </w:t>
      </w:r>
      <w:r w:rsidR="004B7D72" w:rsidRPr="006B5893">
        <w:rPr>
          <w:rFonts w:ascii="Times New Roman" w:hAnsi="Times New Roman" w:cs="Times New Roman"/>
          <w:sz w:val="24"/>
          <w:szCs w:val="24"/>
          <w:lang w:val="en-GB"/>
        </w:rPr>
        <w:t xml:space="preserve">However, the use of these proof techniques has not been wholly adopted by industry due to business factors </w:t>
      </w:r>
      <w:r w:rsidR="00D912F6" w:rsidRPr="006B5893">
        <w:rPr>
          <w:rFonts w:ascii="Times New Roman" w:hAnsi="Times New Roman" w:cs="Times New Roman"/>
          <w:sz w:val="24"/>
          <w:szCs w:val="24"/>
          <w:lang w:val="en-GB"/>
        </w:rPr>
        <w:t xml:space="preserve">such </w:t>
      </w:r>
      <w:r w:rsidR="004B7D72" w:rsidRPr="006B5893">
        <w:rPr>
          <w:rFonts w:ascii="Times New Roman" w:hAnsi="Times New Roman" w:cs="Times New Roman"/>
          <w:sz w:val="24"/>
          <w:szCs w:val="24"/>
          <w:lang w:val="en-GB"/>
        </w:rPr>
        <w:t xml:space="preserve">as the time required for specifying the source code and costs related </w:t>
      </w:r>
      <w:r w:rsidR="00D912F6" w:rsidRPr="006B5893">
        <w:rPr>
          <w:rFonts w:ascii="Times New Roman" w:hAnsi="Times New Roman" w:cs="Times New Roman"/>
          <w:sz w:val="24"/>
          <w:szCs w:val="24"/>
          <w:lang w:val="en-GB"/>
        </w:rPr>
        <w:t>to</w:t>
      </w:r>
      <w:r w:rsidR="004B7D72" w:rsidRPr="006B5893">
        <w:rPr>
          <w:rFonts w:ascii="Times New Roman" w:hAnsi="Times New Roman" w:cs="Times New Roman"/>
          <w:sz w:val="24"/>
          <w:szCs w:val="24"/>
          <w:lang w:val="en-GB"/>
        </w:rPr>
        <w:t xml:space="preserve"> </w:t>
      </w:r>
      <w:r w:rsidR="00D912F6" w:rsidRPr="006B5893">
        <w:rPr>
          <w:rFonts w:ascii="Times New Roman" w:hAnsi="Times New Roman" w:cs="Times New Roman"/>
          <w:sz w:val="24"/>
          <w:szCs w:val="24"/>
          <w:lang w:val="en-GB"/>
        </w:rPr>
        <w:t>such a process</w:t>
      </w:r>
      <w:r w:rsidR="004B7D72" w:rsidRPr="006B5893">
        <w:rPr>
          <w:rFonts w:ascii="Times New Roman" w:hAnsi="Times New Roman" w:cs="Times New Roman"/>
          <w:sz w:val="24"/>
          <w:szCs w:val="24"/>
          <w:lang w:val="en-GB"/>
        </w:rPr>
        <w:t xml:space="preserve">, </w:t>
      </w:r>
      <w:r w:rsidR="00D11DF6">
        <w:rPr>
          <w:rFonts w:ascii="Times New Roman" w:hAnsi="Times New Roman" w:cs="Times New Roman"/>
          <w:sz w:val="24"/>
          <w:szCs w:val="24"/>
          <w:lang w:val="en-GB"/>
        </w:rPr>
        <w:t>along with</w:t>
      </w:r>
      <w:r w:rsidR="004B7D72" w:rsidRPr="006B5893">
        <w:rPr>
          <w:rFonts w:ascii="Times New Roman" w:hAnsi="Times New Roman" w:cs="Times New Roman"/>
          <w:sz w:val="24"/>
          <w:szCs w:val="24"/>
          <w:lang w:val="en-GB"/>
        </w:rPr>
        <w:t xml:space="preserve"> more technical factors </w:t>
      </w:r>
      <w:r w:rsidR="00D912F6" w:rsidRPr="006B5893">
        <w:rPr>
          <w:rFonts w:ascii="Times New Roman" w:hAnsi="Times New Roman" w:cs="Times New Roman"/>
          <w:sz w:val="24"/>
          <w:szCs w:val="24"/>
          <w:lang w:val="en-GB"/>
        </w:rPr>
        <w:t>such as the difficulty in specifying and verifying code with the current tools and languages available</w:t>
      </w:r>
      <w:r w:rsidR="00D11DF6">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w:t>
      </w:r>
    </w:p>
    <w:p w:rsidR="00DA3041" w:rsidRDefault="00B0148A" w:rsidP="00923DD6">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In this project we will be focusing on a </w:t>
      </w:r>
      <w:r w:rsidR="00D912F6" w:rsidRPr="006B5893">
        <w:rPr>
          <w:rFonts w:ascii="Times New Roman" w:hAnsi="Times New Roman" w:cs="Times New Roman"/>
          <w:sz w:val="24"/>
          <w:szCs w:val="24"/>
          <w:lang w:val="en-GB"/>
        </w:rPr>
        <w:t xml:space="preserve">verification tool called </w:t>
      </w:r>
      <w:proofErr w:type="spellStart"/>
      <w:r w:rsidR="00D912F6" w:rsidRPr="006B5893">
        <w:rPr>
          <w:rFonts w:ascii="Times New Roman" w:hAnsi="Times New Roman" w:cs="Times New Roman"/>
          <w:sz w:val="24"/>
          <w:szCs w:val="24"/>
          <w:lang w:val="en-GB"/>
        </w:rPr>
        <w:t>OpenJML</w:t>
      </w:r>
      <w:proofErr w:type="spellEnd"/>
      <w:r w:rsidR="00D912F6" w:rsidRPr="006B5893">
        <w:rPr>
          <w:rFonts w:ascii="Times New Roman" w:hAnsi="Times New Roman" w:cs="Times New Roman"/>
          <w:sz w:val="24"/>
          <w:szCs w:val="24"/>
          <w:lang w:val="en-GB"/>
        </w:rPr>
        <w:t xml:space="preserve">, </w:t>
      </w:r>
      <w:r w:rsidR="00210A8D" w:rsidRPr="006B5893">
        <w:rPr>
          <w:rFonts w:ascii="Times New Roman" w:hAnsi="Times New Roman" w:cs="Times New Roman"/>
          <w:sz w:val="24"/>
          <w:szCs w:val="24"/>
          <w:lang w:val="en-GB"/>
        </w:rPr>
        <w:t>developed</w:t>
      </w:r>
      <w:r w:rsidR="00D912F6" w:rsidRPr="006B5893">
        <w:rPr>
          <w:rFonts w:ascii="Times New Roman" w:hAnsi="Times New Roman" w:cs="Times New Roman"/>
          <w:sz w:val="24"/>
          <w:szCs w:val="24"/>
          <w:lang w:val="en-GB"/>
        </w:rPr>
        <w:t xml:space="preserve"> by David R. </w:t>
      </w:r>
      <w:proofErr w:type="spellStart"/>
      <w:r w:rsidR="00D912F6" w:rsidRPr="006B5893">
        <w:rPr>
          <w:rFonts w:ascii="Times New Roman" w:hAnsi="Times New Roman" w:cs="Times New Roman"/>
          <w:sz w:val="24"/>
          <w:szCs w:val="24"/>
          <w:lang w:val="en-GB"/>
        </w:rPr>
        <w:t>Cok</w:t>
      </w:r>
      <w:proofErr w:type="spellEnd"/>
      <w:r w:rsidRPr="006B5893">
        <w:rPr>
          <w:rFonts w:ascii="Times New Roman" w:hAnsi="Times New Roman" w:cs="Times New Roman"/>
          <w:sz w:val="24"/>
          <w:szCs w:val="24"/>
          <w:lang w:val="en-GB"/>
        </w:rPr>
        <w:t xml:space="preserve"> with Java as its target language</w:t>
      </w:r>
      <w:r w:rsidR="00732CF8">
        <w:rPr>
          <w:rFonts w:ascii="Times New Roman" w:hAnsi="Times New Roman" w:cs="Times New Roman"/>
          <w:sz w:val="24"/>
          <w:szCs w:val="24"/>
          <w:lang w:val="en-GB"/>
        </w:rPr>
        <w:t>. This research</w:t>
      </w:r>
      <w:r w:rsidR="00D912F6" w:rsidRPr="006B5893">
        <w:rPr>
          <w:rFonts w:ascii="Times New Roman" w:hAnsi="Times New Roman" w:cs="Times New Roman"/>
          <w:sz w:val="24"/>
          <w:szCs w:val="24"/>
          <w:lang w:val="en-GB"/>
        </w:rPr>
        <w:t xml:space="preserve"> set out to simplify the development of specifications</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using the JML language</w:t>
      </w:r>
      <w:r w:rsidR="000E47BE">
        <w:rPr>
          <w:rFonts w:ascii="Times New Roman" w:hAnsi="Times New Roman" w:cs="Times New Roman"/>
          <w:sz w:val="24"/>
          <w:szCs w:val="24"/>
          <w:lang w:val="en-GB"/>
        </w:rPr>
        <w:t>,</w:t>
      </w:r>
      <w:r w:rsidR="00D912F6" w:rsidRPr="006B5893">
        <w:rPr>
          <w:rFonts w:ascii="Times New Roman" w:hAnsi="Times New Roman" w:cs="Times New Roman"/>
          <w:sz w:val="24"/>
          <w:szCs w:val="24"/>
          <w:lang w:val="en-GB"/>
        </w:rPr>
        <w:t xml:space="preserve"> and </w:t>
      </w:r>
      <w:r w:rsidR="00210A8D" w:rsidRPr="006B5893">
        <w:rPr>
          <w:rFonts w:ascii="Times New Roman" w:hAnsi="Times New Roman" w:cs="Times New Roman"/>
          <w:sz w:val="24"/>
          <w:szCs w:val="24"/>
          <w:lang w:val="en-GB"/>
        </w:rPr>
        <w:t>simplify the verification process</w:t>
      </w:r>
      <w:r w:rsidR="000E47BE">
        <w:rPr>
          <w:rFonts w:ascii="Times New Roman" w:hAnsi="Times New Roman" w:cs="Times New Roman"/>
          <w:sz w:val="24"/>
          <w:szCs w:val="24"/>
          <w:lang w:val="en-GB"/>
        </w:rPr>
        <w:t>,</w:t>
      </w:r>
      <w:r w:rsidR="00210A8D" w:rsidRPr="006B5893">
        <w:rPr>
          <w:rFonts w:ascii="Times New Roman" w:hAnsi="Times New Roman" w:cs="Times New Roman"/>
          <w:sz w:val="24"/>
          <w:szCs w:val="24"/>
          <w:lang w:val="en-GB"/>
        </w:rPr>
        <w:t xml:space="preserve"> </w:t>
      </w:r>
      <w:r w:rsidRPr="006B5893">
        <w:rPr>
          <w:rFonts w:ascii="Times New Roman" w:hAnsi="Times New Roman" w:cs="Times New Roman"/>
          <w:sz w:val="24"/>
          <w:szCs w:val="24"/>
          <w:lang w:val="en-GB"/>
        </w:rPr>
        <w:t xml:space="preserve">using SMT provers, </w:t>
      </w:r>
      <w:r w:rsidR="00210A8D" w:rsidRPr="006B5893">
        <w:rPr>
          <w:rFonts w:ascii="Times New Roman" w:hAnsi="Times New Roman" w:cs="Times New Roman"/>
          <w:sz w:val="24"/>
          <w:szCs w:val="24"/>
          <w:lang w:val="en-GB"/>
        </w:rPr>
        <w:t xml:space="preserve">with the </w:t>
      </w:r>
      <w:r w:rsidRPr="006B5893">
        <w:rPr>
          <w:rFonts w:ascii="Times New Roman" w:hAnsi="Times New Roman" w:cs="Times New Roman"/>
          <w:sz w:val="24"/>
          <w:szCs w:val="24"/>
          <w:lang w:val="en-GB"/>
        </w:rPr>
        <w:t>overall goal of wide adoption by industry professionals</w:t>
      </w:r>
      <w:r w:rsidR="00210A8D"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T</w:t>
      </w:r>
      <w:r w:rsidR="00D11DF6">
        <w:rPr>
          <w:rFonts w:ascii="Times New Roman" w:hAnsi="Times New Roman" w:cs="Times New Roman"/>
          <w:sz w:val="24"/>
          <w:szCs w:val="24"/>
          <w:lang w:val="en-GB"/>
        </w:rPr>
        <w:t>his project sets out to examine</w:t>
      </w:r>
      <w:r w:rsidRPr="006B5893">
        <w:rPr>
          <w:rFonts w:ascii="Times New Roman" w:hAnsi="Times New Roman" w:cs="Times New Roman"/>
          <w:sz w:val="24"/>
          <w:szCs w:val="24"/>
          <w:lang w:val="en-GB"/>
        </w:rPr>
        <w:t xml:space="preserve"> th</w:t>
      </w:r>
      <w:r w:rsidR="00D11DF6">
        <w:rPr>
          <w:rFonts w:ascii="Times New Roman" w:hAnsi="Times New Roman" w:cs="Times New Roman"/>
          <w:sz w:val="24"/>
          <w:szCs w:val="24"/>
          <w:lang w:val="en-GB"/>
        </w:rPr>
        <w:t xml:space="preserve">e updated version of this tool </w:t>
      </w:r>
      <w:r w:rsidRPr="006B5893">
        <w:rPr>
          <w:rFonts w:ascii="Times New Roman" w:hAnsi="Times New Roman" w:cs="Times New Roman"/>
          <w:sz w:val="24"/>
          <w:szCs w:val="24"/>
          <w:lang w:val="en-GB"/>
        </w:rPr>
        <w:t>to see if a novice user can adopt the techniques required to specify and verify pieces of so</w:t>
      </w:r>
      <w:r w:rsidR="001D61A3" w:rsidRPr="006B5893">
        <w:rPr>
          <w:rFonts w:ascii="Times New Roman" w:hAnsi="Times New Roman" w:cs="Times New Roman"/>
          <w:sz w:val="24"/>
          <w:szCs w:val="24"/>
          <w:lang w:val="en-GB"/>
        </w:rPr>
        <w:t xml:space="preserve">ftware. We plan to determine </w:t>
      </w:r>
      <w:proofErr w:type="spellStart"/>
      <w:r w:rsidR="001D61A3" w:rsidRPr="006B5893">
        <w:rPr>
          <w:rFonts w:ascii="Times New Roman" w:hAnsi="Times New Roman" w:cs="Times New Roman"/>
          <w:sz w:val="24"/>
          <w:szCs w:val="24"/>
          <w:lang w:val="en-GB"/>
        </w:rPr>
        <w:t>OpenJML’s</w:t>
      </w:r>
      <w:proofErr w:type="spellEnd"/>
      <w:r w:rsidRPr="006B5893">
        <w:rPr>
          <w:rFonts w:ascii="Times New Roman" w:hAnsi="Times New Roman" w:cs="Times New Roman"/>
          <w:sz w:val="24"/>
          <w:szCs w:val="24"/>
          <w:lang w:val="en-GB"/>
        </w:rPr>
        <w:t xml:space="preserve"> validity as an industry alternative in comparison to simi</w:t>
      </w:r>
      <w:r w:rsidR="00D11DF6">
        <w:rPr>
          <w:rFonts w:ascii="Times New Roman" w:hAnsi="Times New Roman" w:cs="Times New Roman"/>
          <w:sz w:val="24"/>
          <w:szCs w:val="24"/>
          <w:lang w:val="en-GB"/>
        </w:rPr>
        <w:t>lar existing verification tools</w:t>
      </w:r>
      <w:r w:rsidRPr="006B5893">
        <w:rPr>
          <w:rFonts w:ascii="Times New Roman" w:hAnsi="Times New Roman" w:cs="Times New Roman"/>
          <w:sz w:val="24"/>
          <w:szCs w:val="24"/>
          <w:lang w:val="en-GB"/>
        </w:rPr>
        <w:t xml:space="preserve"> </w:t>
      </w:r>
      <w:r w:rsidR="001D61A3" w:rsidRPr="006B5893">
        <w:rPr>
          <w:rFonts w:ascii="Times New Roman" w:hAnsi="Times New Roman" w:cs="Times New Roman"/>
          <w:sz w:val="24"/>
          <w:szCs w:val="24"/>
          <w:lang w:val="en-GB"/>
        </w:rPr>
        <w:t>and</w:t>
      </w:r>
      <w:r w:rsidRPr="006B5893">
        <w:rPr>
          <w:rFonts w:ascii="Times New Roman" w:hAnsi="Times New Roman" w:cs="Times New Roman"/>
          <w:sz w:val="24"/>
          <w:szCs w:val="24"/>
          <w:lang w:val="en-GB"/>
        </w:rPr>
        <w:t xml:space="preserve"> to examine its performance as a standalone specification and verification tool.</w:t>
      </w:r>
    </w:p>
    <w:p w:rsidR="00D912F6" w:rsidRPr="006B5893" w:rsidRDefault="00D912F6" w:rsidP="00923DD6">
      <w:pPr>
        <w:rPr>
          <w:rFonts w:ascii="Times New Roman" w:hAnsi="Times New Roman" w:cs="Times New Roman"/>
          <w:sz w:val="24"/>
          <w:szCs w:val="24"/>
          <w:lang w:val="en-GB"/>
        </w:rPr>
      </w:pPr>
    </w:p>
    <w:p w:rsidR="0093720F" w:rsidRPr="006B5893" w:rsidRDefault="005361BC" w:rsidP="00923DD6">
      <w:pPr>
        <w:rPr>
          <w:rFonts w:ascii="Times New Roman" w:hAnsi="Times New Roman" w:cs="Times New Roman"/>
          <w:b/>
          <w:bCs/>
          <w:sz w:val="24"/>
          <w:szCs w:val="24"/>
          <w:lang w:val="en-GB"/>
        </w:rPr>
      </w:pPr>
      <w:r w:rsidRPr="006B5893">
        <w:rPr>
          <w:rFonts w:ascii="Times New Roman" w:hAnsi="Times New Roman" w:cs="Times New Roman"/>
          <w:b/>
          <w:bCs/>
          <w:sz w:val="24"/>
          <w:szCs w:val="24"/>
          <w:lang w:val="en-GB"/>
        </w:rPr>
        <w:t>Category, Terms, Keywords:</w:t>
      </w:r>
      <w:r w:rsidR="0093720F" w:rsidRPr="006B5893">
        <w:rPr>
          <w:rFonts w:ascii="Times New Roman" w:hAnsi="Times New Roman" w:cs="Times New Roman"/>
          <w:b/>
          <w:bCs/>
          <w:sz w:val="24"/>
          <w:szCs w:val="24"/>
          <w:lang w:val="en-GB"/>
        </w:rPr>
        <w:t xml:space="preserve"> </w:t>
      </w:r>
      <w:proofErr w:type="spellStart"/>
      <w:r w:rsidR="0093720F" w:rsidRPr="006B5893">
        <w:rPr>
          <w:rFonts w:ascii="Times New Roman" w:hAnsi="Times New Roman" w:cs="Times New Roman"/>
          <w:b/>
          <w:bCs/>
          <w:sz w:val="24"/>
          <w:szCs w:val="24"/>
          <w:lang w:val="en-GB"/>
        </w:rPr>
        <w:t>OpenJML</w:t>
      </w:r>
      <w:proofErr w:type="spellEnd"/>
      <w:r w:rsidR="0093720F" w:rsidRPr="006B5893">
        <w:rPr>
          <w:rFonts w:ascii="Times New Roman" w:hAnsi="Times New Roman" w:cs="Times New Roman"/>
          <w:b/>
          <w:bCs/>
          <w:sz w:val="24"/>
          <w:szCs w:val="24"/>
          <w:lang w:val="en-GB"/>
        </w:rPr>
        <w:t xml:space="preserve">, Formal Specification, JML, </w:t>
      </w:r>
      <w:proofErr w:type="spellStart"/>
      <w:r w:rsidR="0093720F" w:rsidRPr="006B5893">
        <w:rPr>
          <w:rFonts w:ascii="Times New Roman" w:hAnsi="Times New Roman" w:cs="Times New Roman"/>
          <w:b/>
          <w:bCs/>
          <w:sz w:val="24"/>
          <w:szCs w:val="24"/>
          <w:lang w:val="en-GB"/>
        </w:rPr>
        <w:t>KeY</w:t>
      </w:r>
      <w:proofErr w:type="spellEnd"/>
      <w:r w:rsidR="0093720F" w:rsidRPr="006B5893">
        <w:rPr>
          <w:rFonts w:ascii="Times New Roman" w:hAnsi="Times New Roman" w:cs="Times New Roman"/>
          <w:b/>
          <w:bCs/>
          <w:sz w:val="24"/>
          <w:szCs w:val="24"/>
          <w:lang w:val="en-GB"/>
        </w:rPr>
        <w:t>, Why3, Deductive Verification</w:t>
      </w:r>
    </w:p>
    <w:p w:rsidR="00244241" w:rsidRPr="006B5893" w:rsidRDefault="00244241" w:rsidP="00923DD6">
      <w:pPr>
        <w:rPr>
          <w:rFonts w:ascii="Times New Roman" w:hAnsi="Times New Roman" w:cs="Times New Roman"/>
          <w:sz w:val="24"/>
          <w:szCs w:val="24"/>
          <w:lang w:val="en-GB"/>
        </w:rPr>
      </w:pPr>
    </w:p>
    <w:p w:rsidR="00923DD6" w:rsidRPr="006B5893" w:rsidRDefault="00244241" w:rsidP="00923DD6">
      <w:pPr>
        <w:rPr>
          <w:rFonts w:ascii="Times New Roman" w:hAnsi="Times New Roman" w:cs="Times New Roman"/>
          <w:b/>
          <w:sz w:val="24"/>
          <w:szCs w:val="24"/>
          <w:lang w:val="en-GB"/>
        </w:rPr>
      </w:pPr>
      <w:r w:rsidRPr="006B5893">
        <w:rPr>
          <w:rFonts w:ascii="Times New Roman" w:hAnsi="Times New Roman" w:cs="Times New Roman"/>
          <w:b/>
          <w:sz w:val="24"/>
          <w:szCs w:val="24"/>
          <w:lang w:val="en-GB"/>
        </w:rPr>
        <w:t>NB: See Appendix 5 for the official guidelines on how to write this thesis.</w:t>
      </w:r>
      <w:r w:rsidR="00923DD6" w:rsidRPr="006B5893">
        <w:rPr>
          <w:b/>
          <w:lang w:val="en-GB"/>
        </w:rPr>
        <w:br w:type="page"/>
      </w:r>
    </w:p>
    <w:p w:rsidR="00C31E16" w:rsidRPr="006B5893" w:rsidRDefault="00C31E16" w:rsidP="002502A5">
      <w:pPr>
        <w:rPr>
          <w:rFonts w:ascii="Times New Roman" w:eastAsia="Arial Unicode MS" w:hAnsi="Arial Unicode MS" w:cs="Arial Unicode MS"/>
          <w:color w:val="000000"/>
          <w:sz w:val="24"/>
          <w:szCs w:val="24"/>
          <w:u w:color="000000"/>
          <w:bdr w:val="nil"/>
          <w:lang w:val="en-GB"/>
        </w:rPr>
      </w:pPr>
    </w:p>
    <w:p w:rsidR="00E309FB" w:rsidRPr="006B5893" w:rsidRDefault="00E309FB" w:rsidP="00E309FB">
      <w:pPr>
        <w:pStyle w:val="BodyA"/>
        <w:widowControl w:val="0"/>
        <w:tabs>
          <w:tab w:val="left" w:pos="2694"/>
        </w:tabs>
        <w:spacing w:line="360" w:lineRule="auto"/>
        <w:rPr>
          <w:lang w:val="en-GB"/>
        </w:rPr>
      </w:pPr>
    </w:p>
    <w:p w:rsidR="003E55F3" w:rsidRPr="006B5893" w:rsidRDefault="007066DE" w:rsidP="00ED641A">
      <w:pPr>
        <w:pStyle w:val="Heading2"/>
      </w:pPr>
      <w:bookmarkStart w:id="11" w:name="_Toc444517705"/>
      <w:bookmarkStart w:id="12" w:name="_Toc516738730"/>
      <w:r w:rsidRPr="006B5893">
        <w:t>List of Figures</w:t>
      </w:r>
      <w:bookmarkEnd w:id="11"/>
      <w:bookmarkEnd w:id="12"/>
    </w:p>
    <w:p w:rsidR="00C31E16" w:rsidRPr="006B5893" w:rsidRDefault="00C31E16">
      <w:pPr>
        <w:rPr>
          <w:lang w:val="en-GB"/>
        </w:rPr>
      </w:pPr>
    </w:p>
    <w:p w:rsidR="00327B57" w:rsidRPr="006B5893" w:rsidRDefault="00DF39E7">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"Figure" </w:instrText>
      </w:r>
      <w:r w:rsidRPr="006B5893">
        <w:rPr>
          <w:lang w:val="en-GB"/>
        </w:rPr>
        <w:fldChar w:fldCharType="separate"/>
      </w:r>
      <w:hyperlink w:anchor="_Toc445718606" w:history="1">
        <w:r w:rsidR="00327B57" w:rsidRPr="006B5893">
          <w:rPr>
            <w:rStyle w:val="Hyperlink"/>
            <w:rFonts w:ascii="Times New Roman" w:hAnsi="Times New Roman" w:cs="Times New Roman"/>
            <w:lang w:val="en-GB"/>
          </w:rPr>
          <w:t>Figure 3</w:t>
        </w:r>
        <w:r w:rsidR="00327B57" w:rsidRPr="006B5893">
          <w:rPr>
            <w:rStyle w:val="Hyperlink"/>
            <w:rFonts w:ascii="Times New Roman" w:hAnsi="Times New Roman" w:cs="Times New Roman"/>
            <w:lang w:val="en-GB"/>
          </w:rPr>
          <w:noBreakHyphen/>
          <w:t>1</w:t>
        </w:r>
        <w:r w:rsidR="00327B57" w:rsidRPr="006B5893">
          <w:rPr>
            <w:rFonts w:eastAsiaTheme="minorEastAsia"/>
            <w:sz w:val="22"/>
            <w:lang w:val="en-GB" w:eastAsia="en-IE"/>
          </w:rPr>
          <w:tab/>
        </w:r>
        <w:r w:rsidR="00327B57" w:rsidRPr="006B5893">
          <w:rPr>
            <w:rStyle w:val="Hyperlink"/>
            <w:rFonts w:ascii="Times New Roman" w:hAnsi="Times New Roman" w:cs="Times New Roman"/>
            <w:lang w:val="en-GB"/>
          </w:rPr>
          <w:t>UML class diagram overview for this project.</w:t>
        </w:r>
        <w:r w:rsidR="00327B57" w:rsidRPr="006B5893">
          <w:rPr>
            <w:webHidden/>
            <w:lang w:val="en-GB"/>
          </w:rPr>
          <w:tab/>
        </w:r>
        <w:r w:rsidR="00327B57" w:rsidRPr="006B5893">
          <w:rPr>
            <w:webHidden/>
            <w:lang w:val="en-GB"/>
          </w:rPr>
          <w:fldChar w:fldCharType="begin"/>
        </w:r>
        <w:r w:rsidR="00327B57" w:rsidRPr="006B5893">
          <w:rPr>
            <w:webHidden/>
            <w:lang w:val="en-GB"/>
          </w:rPr>
          <w:instrText xml:space="preserve"> PAGEREF _Toc445718606 \h </w:instrText>
        </w:r>
        <w:r w:rsidR="00327B57" w:rsidRPr="006B5893">
          <w:rPr>
            <w:webHidden/>
            <w:lang w:val="en-GB"/>
          </w:rPr>
        </w:r>
        <w:r w:rsidR="00327B57" w:rsidRPr="006B5893">
          <w:rPr>
            <w:webHidden/>
            <w:lang w:val="en-GB"/>
          </w:rPr>
          <w:fldChar w:fldCharType="separate"/>
        </w:r>
        <w:r w:rsidR="00327B57" w:rsidRPr="006B5893">
          <w:rPr>
            <w:webHidden/>
            <w:lang w:val="en-GB"/>
          </w:rPr>
          <w:t>4</w:t>
        </w:r>
        <w:r w:rsidR="00327B57" w:rsidRPr="006B5893">
          <w:rPr>
            <w:webHidden/>
            <w:lang w:val="en-GB"/>
          </w:rPr>
          <w:fldChar w:fldCharType="end"/>
        </w:r>
      </w:hyperlink>
    </w:p>
    <w:p w:rsidR="00DF39E7" w:rsidRPr="006B5893" w:rsidRDefault="00DF39E7">
      <w:pPr>
        <w:rPr>
          <w:lang w:val="en-GB"/>
        </w:rPr>
      </w:pPr>
      <w:r w:rsidRPr="006B5893">
        <w:rPr>
          <w:lang w:val="en-GB"/>
        </w:rPr>
        <w:fldChar w:fldCharType="end"/>
      </w:r>
    </w:p>
    <w:p w:rsidR="00DF39E7" w:rsidRPr="006B5893" w:rsidRDefault="00DF39E7">
      <w:pPr>
        <w:rPr>
          <w:lang w:val="en-GB"/>
        </w:rPr>
      </w:pPr>
    </w:p>
    <w:p w:rsidR="007066DE" w:rsidRPr="006B5893" w:rsidRDefault="007066DE" w:rsidP="00ED641A">
      <w:pPr>
        <w:pStyle w:val="Heading2"/>
      </w:pPr>
      <w:bookmarkStart w:id="13" w:name="_Toc444517706"/>
      <w:bookmarkStart w:id="14" w:name="_Toc516738731"/>
      <w:r w:rsidRPr="006B5893">
        <w:t>List of Tables</w:t>
      </w:r>
      <w:bookmarkEnd w:id="13"/>
      <w:bookmarkEnd w:id="14"/>
    </w:p>
    <w:p w:rsidR="00E1411B" w:rsidRPr="006B5893" w:rsidRDefault="00E1411B">
      <w:pPr>
        <w:rPr>
          <w:rFonts w:ascii="Times New Roman" w:hAnsi="Times New Roman" w:cs="Times New Roman"/>
          <w:sz w:val="32"/>
          <w:szCs w:val="32"/>
          <w:lang w:val="en-GB"/>
        </w:rPr>
      </w:pPr>
    </w:p>
    <w:p w:rsidR="00B56339" w:rsidRPr="006B5893" w:rsidRDefault="00672F65">
      <w:pPr>
        <w:pStyle w:val="TableofFigures"/>
        <w:tabs>
          <w:tab w:val="left" w:pos="1320"/>
          <w:tab w:val="right" w:leader="dot" w:pos="9016"/>
        </w:tabs>
        <w:rPr>
          <w:rFonts w:eastAsiaTheme="minorEastAsia"/>
          <w:sz w:val="22"/>
          <w:lang w:val="en-GB" w:eastAsia="en-IE"/>
        </w:rPr>
      </w:pPr>
      <w:r w:rsidRPr="006B5893">
        <w:rPr>
          <w:lang w:val="en-GB"/>
        </w:rPr>
        <w:fldChar w:fldCharType="begin"/>
      </w:r>
      <w:r w:rsidRPr="006B5893">
        <w:rPr>
          <w:lang w:val="en-GB"/>
        </w:rPr>
        <w:instrText xml:space="preserve"> TOC \h \z \c "Table" </w:instrText>
      </w:r>
      <w:r w:rsidRPr="006B5893">
        <w:rPr>
          <w:lang w:val="en-GB"/>
        </w:rPr>
        <w:fldChar w:fldCharType="separate"/>
      </w:r>
      <w:hyperlink w:anchor="_Toc445714278"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1</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Table of interest: Aspect of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_Toc445714278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B56339" w:rsidRPr="006B5893" w:rsidRDefault="00F922D9">
      <w:pPr>
        <w:pStyle w:val="TableofFigures"/>
        <w:tabs>
          <w:tab w:val="left" w:pos="1320"/>
          <w:tab w:val="right" w:leader="dot" w:pos="9016"/>
        </w:tabs>
        <w:rPr>
          <w:rFonts w:eastAsiaTheme="minorEastAsia"/>
          <w:sz w:val="22"/>
          <w:lang w:val="en-GB" w:eastAsia="en-IE"/>
        </w:rPr>
      </w:pPr>
      <w:hyperlink w:anchor="_Toc445714279" w:history="1">
        <w:r w:rsidR="00B56339" w:rsidRPr="006B5893">
          <w:rPr>
            <w:rStyle w:val="Hyperlink"/>
            <w:rFonts w:ascii="Times New Roman" w:hAnsi="Times New Roman" w:cs="Times New Roman"/>
            <w:lang w:val="en-GB"/>
          </w:rPr>
          <w:t>Table 2</w:t>
        </w:r>
        <w:r w:rsidR="00B56339" w:rsidRPr="006B5893">
          <w:rPr>
            <w:rStyle w:val="Hyperlink"/>
            <w:rFonts w:ascii="Times New Roman" w:hAnsi="Times New Roman" w:cs="Times New Roman"/>
            <w:lang w:val="en-GB"/>
          </w:rPr>
          <w:noBreakHyphen/>
          <w:t>2</w:t>
        </w:r>
        <w:r w:rsidR="00B56339" w:rsidRPr="006B5893">
          <w:rPr>
            <w:rFonts w:eastAsiaTheme="minorEastAsia"/>
            <w:sz w:val="22"/>
            <w:lang w:val="en-GB" w:eastAsia="en-IE"/>
          </w:rPr>
          <w:tab/>
        </w:r>
        <w:r w:rsidR="00B56339" w:rsidRPr="006B5893">
          <w:rPr>
            <w:rStyle w:val="Hyperlink"/>
            <w:rFonts w:ascii="Times New Roman" w:hAnsi="Times New Roman" w:cs="Times New Roman"/>
            <w:lang w:val="en-GB"/>
          </w:rPr>
          <w:t xml:space="preserve"> Data sources used in your implementation</w:t>
        </w:r>
        <w:r w:rsidR="00B56339" w:rsidRPr="006B5893">
          <w:rPr>
            <w:webHidden/>
            <w:lang w:val="en-GB"/>
          </w:rPr>
          <w:tab/>
        </w:r>
        <w:r w:rsidR="00B56339" w:rsidRPr="006B5893">
          <w:rPr>
            <w:webHidden/>
            <w:lang w:val="en-GB"/>
          </w:rPr>
          <w:fldChar w:fldCharType="begin"/>
        </w:r>
        <w:r w:rsidR="00B56339" w:rsidRPr="006B5893">
          <w:rPr>
            <w:webHidden/>
            <w:lang w:val="en-GB"/>
          </w:rPr>
          <w:instrText xml:space="preserve"> PAGEREF _Toc445714279 \h </w:instrText>
        </w:r>
        <w:r w:rsidR="00B56339" w:rsidRPr="006B5893">
          <w:rPr>
            <w:webHidden/>
            <w:lang w:val="en-GB"/>
          </w:rPr>
        </w:r>
        <w:r w:rsidR="00B56339" w:rsidRPr="006B5893">
          <w:rPr>
            <w:webHidden/>
            <w:lang w:val="en-GB"/>
          </w:rPr>
          <w:fldChar w:fldCharType="separate"/>
        </w:r>
        <w:r w:rsidR="00B56339" w:rsidRPr="006B5893">
          <w:rPr>
            <w:webHidden/>
            <w:lang w:val="en-GB"/>
          </w:rPr>
          <w:t>2</w:t>
        </w:r>
        <w:r w:rsidR="00B56339" w:rsidRPr="006B5893">
          <w:rPr>
            <w:webHidden/>
            <w:lang w:val="en-GB"/>
          </w:rPr>
          <w:fldChar w:fldCharType="end"/>
        </w:r>
      </w:hyperlink>
    </w:p>
    <w:p w:rsidR="00DF39E7" w:rsidRPr="006B5893" w:rsidRDefault="00672F65">
      <w:pPr>
        <w:rPr>
          <w:lang w:val="en-GB"/>
        </w:rPr>
      </w:pPr>
      <w:r w:rsidRPr="006B5893">
        <w:rPr>
          <w:b/>
          <w:bCs/>
          <w:lang w:val="en-GB"/>
        </w:rPr>
        <w:fldChar w:fldCharType="end"/>
      </w:r>
    </w:p>
    <w:p w:rsidR="00661E00" w:rsidRPr="006B5893" w:rsidRDefault="00661E00">
      <w:pPr>
        <w:rPr>
          <w:lang w:val="en-GB"/>
        </w:rPr>
        <w:sectPr w:rsidR="00661E00" w:rsidRPr="006B5893" w:rsidSect="00C526B1">
          <w:headerReference w:type="default" r:id="rId10"/>
          <w:footerReference w:type="default" r:id="rId11"/>
          <w:pgSz w:w="11906" w:h="16838"/>
          <w:pgMar w:top="1440" w:right="1440" w:bottom="1440" w:left="1440" w:header="709" w:footer="709" w:gutter="0"/>
          <w:pgNumType w:fmt="lowerRoman" w:start="1" w:chapStyle="1"/>
          <w:cols w:space="708"/>
          <w:docGrid w:linePitch="360"/>
        </w:sectPr>
      </w:pPr>
    </w:p>
    <w:p w:rsidR="00661E00" w:rsidRPr="006A0264" w:rsidRDefault="003A3674" w:rsidP="006A0264">
      <w:pPr>
        <w:pStyle w:val="Heading1"/>
      </w:pPr>
      <w:bookmarkStart w:id="15" w:name="_Toc516738732"/>
      <w:bookmarkStart w:id="16" w:name="_Toc444517707"/>
      <w:r w:rsidRPr="006A0264">
        <w:lastRenderedPageBreak/>
        <w:t>Chapter O</w:t>
      </w:r>
      <w:r w:rsidR="00BC7986" w:rsidRPr="006A0264">
        <w:t xml:space="preserve">ne: </w:t>
      </w:r>
      <w:r w:rsidR="002502A5" w:rsidRPr="006A0264">
        <w:t>Introduction</w:t>
      </w:r>
      <w:bookmarkEnd w:id="15"/>
      <w:r w:rsidR="00BC7986" w:rsidRPr="006A0264">
        <w:t xml:space="preserve"> </w:t>
      </w:r>
      <w:bookmarkEnd w:id="16"/>
    </w:p>
    <w:p w:rsidR="0084031A" w:rsidRPr="006B5893" w:rsidRDefault="0084031A">
      <w:pPr>
        <w:rPr>
          <w:rFonts w:ascii="Times New Roman" w:hAnsi="Times New Roman" w:cs="Times New Roman"/>
          <w:sz w:val="40"/>
          <w:szCs w:val="40"/>
          <w:lang w:val="en-GB"/>
        </w:rPr>
      </w:pPr>
    </w:p>
    <w:p w:rsidR="000D04C1" w:rsidRPr="006B5893" w:rsidRDefault="000D04C1" w:rsidP="00ED641A">
      <w:pPr>
        <w:pStyle w:val="Heading2"/>
      </w:pPr>
      <w:bookmarkStart w:id="17" w:name="_Toc444517708"/>
      <w:bookmarkStart w:id="18" w:name="_Toc516738733"/>
      <w:r w:rsidRPr="006B5893">
        <w:t>Summary</w:t>
      </w:r>
      <w:bookmarkEnd w:id="17"/>
      <w:bookmarkEnd w:id="18"/>
    </w:p>
    <w:p w:rsidR="000D04C1" w:rsidRPr="006B5893" w:rsidRDefault="00886F8A" w:rsidP="00EE3F0B">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Chapter 1</w:t>
      </w:r>
      <w:r w:rsidR="002502A5" w:rsidRPr="006B5893">
        <w:rPr>
          <w:rFonts w:ascii="Times New Roman" w:hAnsi="Times New Roman" w:cs="Times New Roman"/>
          <w:sz w:val="24"/>
          <w:szCs w:val="24"/>
          <w:lang w:val="en-GB"/>
        </w:rPr>
        <w:t xml:space="preserve"> describes….</w:t>
      </w:r>
    </w:p>
    <w:p w:rsidR="005361BC" w:rsidRPr="006B5893" w:rsidRDefault="005361BC" w:rsidP="005361BC">
      <w:pPr>
        <w:pStyle w:val="NormalWeb"/>
        <w:spacing w:before="0" w:beforeAutospacing="0" w:after="0" w:afterAutospacing="0"/>
        <w:rPr>
          <w:b/>
          <w:bCs/>
          <w:color w:val="0070C0"/>
          <w:sz w:val="20"/>
          <w:szCs w:val="20"/>
          <w:lang w:val="en-GB"/>
        </w:rPr>
      </w:pPr>
      <w:r w:rsidRPr="006B5893">
        <w:rPr>
          <w:b/>
          <w:bCs/>
          <w:color w:val="0070C0"/>
          <w:sz w:val="20"/>
          <w:szCs w:val="20"/>
          <w:lang w:val="en-GB"/>
        </w:rPr>
        <w:t>Introduction – a high level description of the research question and the problem domain that can be understood by somebody new to the subject area.</w:t>
      </w:r>
    </w:p>
    <w:p w:rsidR="005361BC" w:rsidRPr="006B5893" w:rsidRDefault="005361BC" w:rsidP="005361BC">
      <w:pPr>
        <w:pStyle w:val="NormalWeb"/>
        <w:spacing w:before="0" w:beforeAutospacing="0" w:after="0" w:afterAutospacing="0"/>
        <w:rPr>
          <w:b/>
          <w:bCs/>
          <w:color w:val="0070C0"/>
          <w:sz w:val="20"/>
          <w:szCs w:val="20"/>
          <w:lang w:val="en-GB"/>
        </w:rPr>
      </w:pPr>
    </w:p>
    <w:p w:rsidR="005361BC" w:rsidRPr="006B5893" w:rsidRDefault="005361BC" w:rsidP="009D4F6D">
      <w:pPr>
        <w:pStyle w:val="NormalWeb"/>
        <w:numPr>
          <w:ilvl w:val="1"/>
          <w:numId w:val="2"/>
        </w:numPr>
        <w:tabs>
          <w:tab w:val="clear" w:pos="502"/>
          <w:tab w:val="num" w:pos="567"/>
        </w:tabs>
        <w:spacing w:before="0" w:beforeAutospacing="0" w:after="0" w:afterAutospacing="0"/>
        <w:ind w:left="567" w:hanging="567"/>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Research Question</w:t>
      </w:r>
      <w:r w:rsidRPr="006B5893">
        <w:rPr>
          <w:color w:val="0070C0"/>
          <w:sz w:val="20"/>
          <w:szCs w:val="20"/>
          <w:lang w:val="en-GB"/>
        </w:rPr>
        <w:t xml:space="preserve"> – State the technical problem that you have focused on in your project in the form of a question which you address.</w:t>
      </w:r>
    </w:p>
    <w:p w:rsidR="005361BC" w:rsidRPr="006B5893" w:rsidRDefault="005361BC" w:rsidP="009D4F6D">
      <w:pPr>
        <w:pStyle w:val="NormalWeb"/>
        <w:numPr>
          <w:ilvl w:val="1"/>
          <w:numId w:val="2"/>
        </w:numPr>
        <w:tabs>
          <w:tab w:val="clear" w:pos="502"/>
          <w:tab w:val="num" w:pos="567"/>
        </w:tabs>
        <w:spacing w:after="0" w:afterAutospacing="0"/>
        <w:ind w:left="567" w:hanging="567"/>
        <w:rPr>
          <w:color w:val="0070C0"/>
          <w:sz w:val="20"/>
          <w:szCs w:val="20"/>
          <w:lang w:val="en-GB"/>
        </w:rPr>
      </w:pPr>
      <w:r w:rsidRPr="006B5893">
        <w:rPr>
          <w:b/>
          <w:bCs/>
          <w:color w:val="0070C0"/>
          <w:sz w:val="20"/>
          <w:szCs w:val="20"/>
          <w:lang w:val="en-GB"/>
        </w:rPr>
        <w:t xml:space="preserve">Motivation </w:t>
      </w:r>
      <w:r w:rsidRPr="006B5893">
        <w:rPr>
          <w:color w:val="0070C0"/>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5361BC" w:rsidRPr="006B5893" w:rsidRDefault="005361BC" w:rsidP="009D4F6D">
      <w:pPr>
        <w:pStyle w:val="ListParagraph"/>
        <w:numPr>
          <w:ilvl w:val="1"/>
          <w:numId w:val="2"/>
        </w:numPr>
        <w:tabs>
          <w:tab w:val="clear" w:pos="502"/>
          <w:tab w:val="num" w:pos="567"/>
        </w:tabs>
        <w:autoSpaceDE w:val="0"/>
        <w:autoSpaceDN w:val="0"/>
        <w:adjustRightInd w:val="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Aims and Objectives</w:t>
      </w:r>
      <w:r w:rsidRPr="006B5893">
        <w:rPr>
          <w:rFonts w:ascii="Times New Roman" w:hAnsi="Times New Roman" w:cs="Times New Roman"/>
          <w:color w:val="0070C0"/>
          <w:sz w:val="20"/>
          <w:szCs w:val="20"/>
          <w:lang w:val="en-GB"/>
        </w:rPr>
        <w:t xml:space="preserve"> – State the aims and objectives of your project. The </w:t>
      </w:r>
      <w:r w:rsidRPr="006B5893">
        <w:rPr>
          <w:rFonts w:ascii="Times New Roman" w:hAnsi="Times New Roman" w:cs="Times New Roman"/>
          <w:b/>
          <w:bCs/>
          <w:color w:val="0070C0"/>
          <w:sz w:val="20"/>
          <w:szCs w:val="20"/>
          <w:lang w:val="en-GB"/>
        </w:rPr>
        <w:t>aims</w:t>
      </w:r>
      <w:r w:rsidRPr="006B5893">
        <w:rPr>
          <w:rFonts w:ascii="Times New Roman" w:hAnsi="Times New Roman" w:cs="Times New Roman"/>
          <w:color w:val="0070C0"/>
          <w:sz w:val="20"/>
          <w:szCs w:val="20"/>
          <w:lang w:val="en-GB"/>
        </w:rPr>
        <w:t xml:space="preserve"> of your project are the overall goal, and the </w:t>
      </w:r>
      <w:r w:rsidRPr="006B5893">
        <w:rPr>
          <w:rFonts w:ascii="Times New Roman" w:hAnsi="Times New Roman" w:cs="Times New Roman"/>
          <w:b/>
          <w:bCs/>
          <w:color w:val="0070C0"/>
          <w:sz w:val="20"/>
          <w:szCs w:val="20"/>
          <w:lang w:val="en-GB"/>
        </w:rPr>
        <w:t>objectives</w:t>
      </w:r>
      <w:r w:rsidRPr="006B5893">
        <w:rPr>
          <w:rFonts w:ascii="Times New Roman" w:hAnsi="Times New Roman" w:cs="Times New Roman"/>
          <w:color w:val="0070C0"/>
          <w:sz w:val="20"/>
          <w:szCs w:val="20"/>
          <w:lang w:val="en-GB"/>
        </w:rPr>
        <w:t xml:space="preserve"> are the stepping stones in reaching that goal. Identifying the objectives helps the reader to understand your overall project approach.</w:t>
      </w:r>
    </w:p>
    <w:p w:rsidR="005361BC" w:rsidRPr="006B5893" w:rsidRDefault="005361BC" w:rsidP="009D4F6D">
      <w:pPr>
        <w:pStyle w:val="ListParagraph"/>
        <w:numPr>
          <w:ilvl w:val="1"/>
          <w:numId w:val="2"/>
        </w:numPr>
        <w:tabs>
          <w:tab w:val="clear" w:pos="502"/>
          <w:tab w:val="num" w:pos="567"/>
        </w:tabs>
        <w:autoSpaceDE w:val="0"/>
        <w:autoSpaceDN w:val="0"/>
        <w:adjustRightInd w:val="0"/>
        <w:spacing w:after="0"/>
        <w:ind w:left="567" w:hanging="567"/>
        <w:rPr>
          <w:rFonts w:ascii="Times New Roman" w:hAnsi="Times New Roman" w:cs="Times New Roman"/>
          <w:color w:val="0070C0"/>
          <w:sz w:val="20"/>
          <w:szCs w:val="20"/>
          <w:lang w:val="en-GB"/>
        </w:rPr>
      </w:pPr>
      <w:r w:rsidRPr="006B5893">
        <w:rPr>
          <w:rFonts w:ascii="Times New Roman" w:hAnsi="Times New Roman" w:cs="Times New Roman"/>
          <w:b/>
          <w:bCs/>
          <w:color w:val="0070C0"/>
          <w:sz w:val="20"/>
          <w:szCs w:val="20"/>
          <w:lang w:val="en-GB"/>
        </w:rPr>
        <w:t>Report Structure</w:t>
      </w:r>
      <w:r w:rsidRPr="006B5893">
        <w:rPr>
          <w:rFonts w:ascii="Times New Roman" w:hAnsi="Times New Roman" w:cs="Times New Roman"/>
          <w:color w:val="0070C0"/>
          <w:sz w:val="20"/>
          <w:szCs w:val="20"/>
          <w:lang w:val="en-GB"/>
        </w:rPr>
        <w:t xml:space="preserve"> - Outline the structure of the report summarizing each chapter in one sentence.</w:t>
      </w:r>
    </w:p>
    <w:p w:rsidR="000D04C1" w:rsidRPr="006B5893" w:rsidRDefault="000D04C1" w:rsidP="000D04C1">
      <w:pPr>
        <w:rPr>
          <w:lang w:val="en-GB"/>
        </w:rPr>
      </w:pPr>
    </w:p>
    <w:p w:rsidR="005361BC" w:rsidRPr="006B5893" w:rsidRDefault="005361BC" w:rsidP="000D04C1">
      <w:pPr>
        <w:rPr>
          <w:lang w:val="en-GB"/>
        </w:rPr>
      </w:pPr>
    </w:p>
    <w:p w:rsidR="00E555FE" w:rsidRPr="006B5893" w:rsidRDefault="00096DB7" w:rsidP="00ED641A">
      <w:pPr>
        <w:pStyle w:val="Heading2"/>
      </w:pPr>
      <w:bookmarkStart w:id="19" w:name="_Toc444517709"/>
      <w:bookmarkStart w:id="20" w:name="_Toc516738734"/>
      <w:r w:rsidRPr="006B5893">
        <w:t>1.1</w:t>
      </w:r>
      <w:r w:rsidRPr="006B5893">
        <w:tab/>
      </w:r>
      <w:bookmarkEnd w:id="19"/>
      <w:r w:rsidR="00AB074A" w:rsidRPr="006B5893">
        <w:t>Overview</w:t>
      </w:r>
      <w:bookmarkEnd w:id="20"/>
    </w:p>
    <w:p w:rsidR="008A721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Formal specification and software verification of software have become increasingly pertinent in the past decade, as a way of supplementing the already popular software testing techniques, to both improve software quality and provide a more concrete proof of reliability. This </w:t>
      </w:r>
      <w:r w:rsidR="002E3334" w:rsidRPr="006B5893">
        <w:rPr>
          <w:rFonts w:ascii="Times New Roman" w:hAnsi="Times New Roman" w:cs="Times New Roman"/>
          <w:sz w:val="24"/>
          <w:szCs w:val="24"/>
          <w:lang w:val="en-GB"/>
        </w:rPr>
        <w:t xml:space="preserve">lead to the </w:t>
      </w:r>
      <w:r w:rsidRPr="006B5893">
        <w:rPr>
          <w:rFonts w:ascii="Times New Roman" w:hAnsi="Times New Roman" w:cs="Times New Roman"/>
          <w:sz w:val="24"/>
          <w:szCs w:val="24"/>
          <w:lang w:val="en-GB"/>
        </w:rPr>
        <w:t xml:space="preserve">Programming by Contract approach </w:t>
      </w:r>
      <w:r w:rsidR="002E3334" w:rsidRPr="006B5893">
        <w:rPr>
          <w:rFonts w:ascii="Times New Roman" w:hAnsi="Times New Roman" w:cs="Times New Roman"/>
          <w:sz w:val="24"/>
          <w:szCs w:val="24"/>
          <w:lang w:val="en-GB"/>
        </w:rPr>
        <w:t xml:space="preserve">that </w:t>
      </w:r>
      <w:r w:rsidRPr="006B5893">
        <w:rPr>
          <w:rFonts w:ascii="Times New Roman" w:hAnsi="Times New Roman" w:cs="Times New Roman"/>
          <w:sz w:val="24"/>
          <w:szCs w:val="24"/>
          <w:lang w:val="en-GB"/>
        </w:rPr>
        <w:t>was popularised by Bertrand Meyer</w:t>
      </w:r>
      <w:r w:rsidR="002E3334" w:rsidRPr="006B5893">
        <w:rPr>
          <w:rFonts w:ascii="Times New Roman" w:hAnsi="Times New Roman" w:cs="Times New Roman"/>
          <w:sz w:val="24"/>
          <w:szCs w:val="24"/>
          <w:lang w:val="en-GB"/>
        </w:rPr>
        <w:t xml:space="preserve">, </w:t>
      </w:r>
      <w:r w:rsidR="00541644">
        <w:rPr>
          <w:rFonts w:ascii="Times New Roman" w:hAnsi="Times New Roman" w:cs="Times New Roman"/>
          <w:sz w:val="24"/>
          <w:szCs w:val="24"/>
          <w:lang w:val="en-GB"/>
        </w:rPr>
        <w:t>developed</w:t>
      </w:r>
      <w:r w:rsidR="002E3334" w:rsidRPr="006B5893">
        <w:rPr>
          <w:rFonts w:ascii="Times New Roman" w:hAnsi="Times New Roman" w:cs="Times New Roman"/>
          <w:sz w:val="24"/>
          <w:szCs w:val="24"/>
          <w:lang w:val="en-GB"/>
        </w:rPr>
        <w:t xml:space="preserve"> with the</w:t>
      </w:r>
      <w:r w:rsidR="003165E8" w:rsidRPr="006B5893">
        <w:rPr>
          <w:rFonts w:ascii="Times New Roman" w:hAnsi="Times New Roman" w:cs="Times New Roman"/>
          <w:sz w:val="24"/>
          <w:szCs w:val="24"/>
          <w:lang w:val="en-GB"/>
        </w:rPr>
        <w:t xml:space="preserve"> overall goal to reduce defensive programming and increase reliability by introducing mathematical proofs into </w:t>
      </w:r>
      <w:r w:rsidR="002E3334" w:rsidRPr="006B5893">
        <w:rPr>
          <w:rFonts w:ascii="Times New Roman" w:hAnsi="Times New Roman" w:cs="Times New Roman"/>
          <w:sz w:val="24"/>
          <w:szCs w:val="24"/>
          <w:lang w:val="en-GB"/>
        </w:rPr>
        <w:t>a methods specification</w:t>
      </w:r>
      <w:r w:rsidR="003165E8" w:rsidRPr="006B5893">
        <w:rPr>
          <w:rFonts w:ascii="Times New Roman" w:hAnsi="Times New Roman" w:cs="Times New Roman"/>
          <w:sz w:val="24"/>
          <w:szCs w:val="24"/>
          <w:lang w:val="en-GB"/>
        </w:rPr>
        <w:t>, therefore enforcing the clients and suppliers compliance</w:t>
      </w:r>
      <w:r w:rsidR="006D25CE" w:rsidRPr="006B5893">
        <w:rPr>
          <w:rFonts w:ascii="Times New Roman" w:hAnsi="Times New Roman" w:cs="Times New Roman"/>
          <w:sz w:val="24"/>
          <w:szCs w:val="24"/>
          <w:lang w:val="en-GB"/>
        </w:rPr>
        <w:t xml:space="preserve"> </w:t>
      </w:r>
      <w:r w:rsidR="00A35288" w:rsidRPr="006A4629">
        <w:rPr>
          <w:rFonts w:ascii="Century Schoolbook" w:hAnsi="Century Schoolbook" w:cstheme="minorHAnsi"/>
          <w:i/>
          <w:color w:val="7030A0"/>
          <w:sz w:val="16"/>
          <w:lang w:val="en-GB"/>
        </w:rPr>
        <w:t>(Meyer, B. (1992))</w:t>
      </w:r>
      <w:r w:rsidR="003165E8" w:rsidRPr="006B5893">
        <w:rPr>
          <w:rFonts w:ascii="Times New Roman" w:hAnsi="Times New Roman" w:cs="Times New Roman"/>
          <w:sz w:val="24"/>
          <w:szCs w:val="24"/>
          <w:highlight w:val="yellow"/>
          <w:lang w:val="en-GB"/>
        </w:rPr>
        <w:t>.</w:t>
      </w:r>
      <w:r w:rsidR="003165E8" w:rsidRPr="006B5893">
        <w:rPr>
          <w:rFonts w:ascii="Times New Roman" w:hAnsi="Times New Roman" w:cs="Times New Roman"/>
          <w:sz w:val="24"/>
          <w:szCs w:val="24"/>
          <w:lang w:val="en-GB"/>
        </w:rPr>
        <w:t xml:space="preserve"> </w:t>
      </w:r>
    </w:p>
    <w:p w:rsidR="00AB074A" w:rsidRPr="006B5893" w:rsidRDefault="00AB074A" w:rsidP="00AB074A">
      <w:pPr>
        <w:rPr>
          <w:rFonts w:ascii="Times New Roman" w:hAnsi="Times New Roman" w:cs="Times New Roman"/>
          <w:sz w:val="24"/>
          <w:szCs w:val="24"/>
          <w:lang w:val="en-GB"/>
        </w:rPr>
      </w:pPr>
      <w:r w:rsidRPr="006B5893">
        <w:rPr>
          <w:rFonts w:ascii="Times New Roman" w:hAnsi="Times New Roman" w:cs="Times New Roman"/>
          <w:sz w:val="24"/>
          <w:szCs w:val="24"/>
          <w:lang w:val="en-GB"/>
        </w:rPr>
        <w:t>However, the use of these proof techniques has not been wholly adopted by industry due to business factors such as the time required for specifying the source code and costs related to such a process, to the more technical factors such as the difficulty in specifying and verifying code with the current tools and languages available</w:t>
      </w:r>
      <w:r w:rsidR="002B6079" w:rsidRPr="006B5893">
        <w:rPr>
          <w:rFonts w:ascii="Times New Roman" w:hAnsi="Times New Roman" w:cs="Times New Roman"/>
          <w:sz w:val="24"/>
          <w:szCs w:val="24"/>
          <w:lang w:val="en-GB"/>
        </w:rPr>
        <w:t>,</w:t>
      </w:r>
      <w:r w:rsidRPr="006B5893">
        <w:rPr>
          <w:rFonts w:ascii="Times New Roman" w:hAnsi="Times New Roman" w:cs="Times New Roman"/>
          <w:sz w:val="24"/>
          <w:szCs w:val="24"/>
          <w:lang w:val="en-GB"/>
        </w:rPr>
        <w:t xml:space="preserve"> with an expert in the domain often required to get valid implementations. </w:t>
      </w:r>
    </w:p>
    <w:p w:rsidR="002A3F77" w:rsidRPr="006B5893" w:rsidRDefault="002A3F77"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B074A" w:rsidRPr="006B5893" w:rsidRDefault="00AB074A" w:rsidP="001A2A72">
      <w:pPr>
        <w:autoSpaceDE w:val="0"/>
        <w:autoSpaceDN w:val="0"/>
        <w:adjustRightInd w:val="0"/>
        <w:spacing w:after="0" w:line="240" w:lineRule="auto"/>
        <w:jc w:val="both"/>
        <w:rPr>
          <w:rFonts w:ascii="Times New Roman" w:hAnsi="Times New Roman" w:cs="Times New Roman"/>
          <w:color w:val="00000A"/>
          <w:sz w:val="24"/>
          <w:szCs w:val="24"/>
          <w:lang w:val="en-GB"/>
        </w:rPr>
      </w:pPr>
    </w:p>
    <w:p w:rsidR="00A177F4" w:rsidRPr="006B5893" w:rsidRDefault="00096DB7" w:rsidP="00ED641A">
      <w:pPr>
        <w:pStyle w:val="Heading2"/>
      </w:pPr>
      <w:bookmarkStart w:id="21" w:name="_Toc444517710"/>
      <w:bookmarkStart w:id="22" w:name="_Toc516738735"/>
      <w:r w:rsidRPr="006B5893">
        <w:t>1.2</w:t>
      </w:r>
      <w:r w:rsidRPr="006B5893">
        <w:tab/>
      </w:r>
      <w:bookmarkEnd w:id="21"/>
      <w:r w:rsidR="001A2A72" w:rsidRPr="006B5893">
        <w:t>Motivation</w:t>
      </w:r>
      <w:bookmarkEnd w:id="22"/>
    </w:p>
    <w:p w:rsidR="00E245BE" w:rsidRPr="006B5893" w:rsidRDefault="00F8795D"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 </w:t>
      </w:r>
      <w:r w:rsidR="00A22A29" w:rsidRPr="006B5893">
        <w:rPr>
          <w:rFonts w:ascii="Times New Roman" w:hAnsi="Times New Roman" w:cs="Times New Roman"/>
          <w:color w:val="00000A"/>
          <w:sz w:val="24"/>
          <w:szCs w:val="24"/>
          <w:lang w:val="en-GB"/>
        </w:rPr>
        <w:t>‘</w:t>
      </w:r>
      <w:proofErr w:type="spellStart"/>
      <w:r w:rsidR="00A22A29" w:rsidRPr="006B5893">
        <w:rPr>
          <w:rFonts w:ascii="Times New Roman" w:hAnsi="Times New Roman" w:cs="Times New Roman"/>
          <w:color w:val="00000A"/>
          <w:sz w:val="24"/>
          <w:szCs w:val="24"/>
          <w:lang w:val="en-GB"/>
        </w:rPr>
        <w:t>VerifyThis</w:t>
      </w:r>
      <w:proofErr w:type="spellEnd"/>
      <w:r w:rsidR="00A22A29" w:rsidRPr="006B5893">
        <w:rPr>
          <w:rFonts w:ascii="Times New Roman" w:hAnsi="Times New Roman" w:cs="Times New Roman"/>
          <w:color w:val="00000A"/>
          <w:sz w:val="24"/>
          <w:szCs w:val="24"/>
          <w:lang w:val="en-GB"/>
        </w:rPr>
        <w:t xml:space="preserve">’ </w:t>
      </w:r>
      <w:r w:rsidR="00A22A29" w:rsidRPr="00924C12">
        <w:rPr>
          <w:rFonts w:ascii="Century Schoolbook" w:hAnsi="Century Schoolbook" w:cs="Times New Roman"/>
          <w:i/>
          <w:color w:val="7030A0"/>
          <w:sz w:val="16"/>
          <w:szCs w:val="16"/>
          <w:lang w:val="en-GB"/>
        </w:rPr>
        <w:t>(</w:t>
      </w:r>
      <w:r w:rsidR="00A22A29" w:rsidRPr="00924C12">
        <w:rPr>
          <w:rFonts w:ascii="Century Schoolbook" w:hAnsi="Century Schoolbook" w:cs="Segoe UI"/>
          <w:bCs/>
          <w:i/>
          <w:color w:val="7030A0"/>
          <w:sz w:val="16"/>
          <w:szCs w:val="16"/>
          <w:lang w:val="en-GB"/>
        </w:rPr>
        <w:t>Pm.inf.ethz.ch. (2018</w:t>
      </w:r>
      <w:r w:rsidR="00A22A29" w:rsidRPr="00924C12">
        <w:rPr>
          <w:rFonts w:ascii="Century Schoolbook" w:hAnsi="Century Schoolbook" w:cs="Times New Roman"/>
          <w:i/>
          <w:color w:val="7030A0"/>
          <w:sz w:val="16"/>
          <w:szCs w:val="16"/>
          <w:lang w:val="en-GB"/>
        </w:rPr>
        <w:t>)</w:t>
      </w:r>
      <w:r w:rsidR="00A22A29" w:rsidRPr="00924C12">
        <w:rPr>
          <w:rFonts w:ascii="Times New Roman" w:hAnsi="Times New Roman" w:cs="Times New Roman"/>
          <w:color w:val="7030A0"/>
          <w:sz w:val="24"/>
          <w:szCs w:val="24"/>
          <w:lang w:val="en-GB"/>
        </w:rPr>
        <w:t xml:space="preserve"> </w:t>
      </w:r>
      <w:r w:rsidR="00A22A29" w:rsidRPr="006B5893">
        <w:rPr>
          <w:rFonts w:ascii="Times New Roman" w:hAnsi="Times New Roman" w:cs="Times New Roman"/>
          <w:color w:val="00000A"/>
          <w:sz w:val="24"/>
          <w:szCs w:val="24"/>
          <w:lang w:val="en-GB"/>
        </w:rPr>
        <w:t xml:space="preserve">is a program verification competition that requires contestants to specify and verify a certain number of tasks within a certain time limit, usually 45 minutes per question. The winners of these competitions in the past five years, 2018 </w:t>
      </w:r>
      <w:r w:rsidR="00E245BE" w:rsidRPr="006B5893">
        <w:rPr>
          <w:rFonts w:ascii="Times New Roman" w:hAnsi="Times New Roman" w:cs="Times New Roman"/>
          <w:color w:val="00000A"/>
          <w:sz w:val="24"/>
          <w:szCs w:val="24"/>
          <w:lang w:val="en-GB"/>
        </w:rPr>
        <w:t xml:space="preserve">included, </w:t>
      </w:r>
      <w:r w:rsidR="00A22A29" w:rsidRPr="006B5893">
        <w:rPr>
          <w:rFonts w:ascii="Times New Roman" w:hAnsi="Times New Roman" w:cs="Times New Roman"/>
          <w:color w:val="00000A"/>
          <w:sz w:val="24"/>
          <w:szCs w:val="24"/>
          <w:lang w:val="en-GB"/>
        </w:rPr>
        <w:t xml:space="preserve">were teams that used the verification tools </w:t>
      </w:r>
      <w:r w:rsidR="00E245BE" w:rsidRPr="00924C12">
        <w:rPr>
          <w:rFonts w:ascii="Times New Roman" w:hAnsi="Times New Roman" w:cs="Times New Roman"/>
          <w:color w:val="00000A"/>
          <w:sz w:val="24"/>
          <w:szCs w:val="24"/>
          <w:highlight w:val="yellow"/>
          <w:lang w:val="en-GB"/>
        </w:rPr>
        <w:t xml:space="preserve">Isabelle, Why3, KIV, </w:t>
      </w:r>
      <w:proofErr w:type="spellStart"/>
      <w:r w:rsidR="00E245BE" w:rsidRPr="00924C12">
        <w:rPr>
          <w:rFonts w:ascii="Times New Roman" w:hAnsi="Times New Roman" w:cs="Times New Roman"/>
          <w:color w:val="00000A"/>
          <w:sz w:val="24"/>
          <w:szCs w:val="24"/>
          <w:highlight w:val="yellow"/>
          <w:lang w:val="en-GB"/>
        </w:rPr>
        <w:t>Verifast</w:t>
      </w:r>
      <w:proofErr w:type="spellEnd"/>
      <w:r w:rsidR="00E245BE" w:rsidRPr="00924C12">
        <w:rPr>
          <w:rFonts w:ascii="Times New Roman" w:hAnsi="Times New Roman" w:cs="Times New Roman"/>
          <w:color w:val="00000A"/>
          <w:sz w:val="24"/>
          <w:szCs w:val="24"/>
          <w:highlight w:val="yellow"/>
          <w:lang w:val="en-GB"/>
        </w:rPr>
        <w:t xml:space="preserve"> with </w:t>
      </w:r>
      <w:proofErr w:type="spellStart"/>
      <w:r w:rsidR="00E245BE" w:rsidRPr="00924C12">
        <w:rPr>
          <w:rFonts w:ascii="Times New Roman" w:hAnsi="Times New Roman" w:cs="Times New Roman"/>
          <w:color w:val="00000A"/>
          <w:sz w:val="24"/>
          <w:szCs w:val="24"/>
          <w:highlight w:val="yellow"/>
          <w:lang w:val="en-GB"/>
        </w:rPr>
        <w:t>KeY</w:t>
      </w:r>
      <w:proofErr w:type="spellEnd"/>
      <w:r w:rsidR="00E245BE" w:rsidRPr="00924C12">
        <w:rPr>
          <w:rFonts w:ascii="Times New Roman" w:hAnsi="Times New Roman" w:cs="Times New Roman"/>
          <w:color w:val="00000A"/>
          <w:sz w:val="24"/>
          <w:szCs w:val="24"/>
          <w:highlight w:val="yellow"/>
          <w:lang w:val="en-GB"/>
        </w:rPr>
        <w:t xml:space="preserve"> and </w:t>
      </w:r>
      <w:proofErr w:type="spellStart"/>
      <w:r w:rsidR="00E245BE" w:rsidRPr="00924C12">
        <w:rPr>
          <w:rFonts w:ascii="Times New Roman" w:hAnsi="Times New Roman" w:cs="Times New Roman"/>
          <w:color w:val="00000A"/>
          <w:sz w:val="24"/>
          <w:szCs w:val="24"/>
          <w:highlight w:val="yellow"/>
          <w:lang w:val="en-GB"/>
        </w:rPr>
        <w:t>Dafny</w:t>
      </w:r>
      <w:proofErr w:type="spellEnd"/>
      <w:r w:rsidR="00E245BE" w:rsidRPr="006B5893">
        <w:rPr>
          <w:rFonts w:ascii="Times New Roman" w:hAnsi="Times New Roman" w:cs="Times New Roman"/>
          <w:color w:val="00000A"/>
          <w:sz w:val="24"/>
          <w:szCs w:val="24"/>
          <w:lang w:val="en-GB"/>
        </w:rPr>
        <w:t xml:space="preserve"> also proving popular. These tools, with the exception perhaps of </w:t>
      </w:r>
      <w:proofErr w:type="spellStart"/>
      <w:r w:rsidR="00E245BE" w:rsidRPr="006B5893">
        <w:rPr>
          <w:rFonts w:ascii="Times New Roman" w:hAnsi="Times New Roman" w:cs="Times New Roman"/>
          <w:color w:val="00000A"/>
          <w:sz w:val="24"/>
          <w:szCs w:val="24"/>
          <w:lang w:val="en-GB"/>
        </w:rPr>
        <w:t>Dafny</w:t>
      </w:r>
      <w:proofErr w:type="spellEnd"/>
      <w:r w:rsidR="00E245BE" w:rsidRPr="006B5893">
        <w:rPr>
          <w:rFonts w:ascii="Times New Roman" w:hAnsi="Times New Roman" w:cs="Times New Roman"/>
          <w:color w:val="00000A"/>
          <w:sz w:val="24"/>
          <w:szCs w:val="24"/>
          <w:lang w:val="en-GB"/>
        </w:rPr>
        <w:t xml:space="preserve">, are non-intuitive by nature and require vast amounts of expertise and skill to master with no </w:t>
      </w:r>
      <w:r w:rsidR="003D7AE4" w:rsidRPr="006B5893">
        <w:rPr>
          <w:rFonts w:ascii="Times New Roman" w:hAnsi="Times New Roman" w:cs="Times New Roman"/>
          <w:color w:val="00000A"/>
          <w:sz w:val="24"/>
          <w:szCs w:val="24"/>
          <w:lang w:val="en-GB"/>
        </w:rPr>
        <w:t xml:space="preserve">regular </w:t>
      </w:r>
      <w:r w:rsidR="00E245BE" w:rsidRPr="006B5893">
        <w:rPr>
          <w:rFonts w:ascii="Times New Roman" w:hAnsi="Times New Roman" w:cs="Times New Roman"/>
          <w:color w:val="00000A"/>
          <w:sz w:val="24"/>
          <w:szCs w:val="24"/>
          <w:lang w:val="en-GB"/>
        </w:rPr>
        <w:t>cross-over functionality between them</w:t>
      </w:r>
      <w:r w:rsidR="003D7AE4" w:rsidRPr="006B5893">
        <w:rPr>
          <w:rFonts w:ascii="Times New Roman" w:hAnsi="Times New Roman" w:cs="Times New Roman"/>
          <w:color w:val="00000A"/>
          <w:sz w:val="24"/>
          <w:szCs w:val="24"/>
          <w:lang w:val="en-GB"/>
        </w:rPr>
        <w:t xml:space="preserve"> or interface to connect them</w:t>
      </w:r>
      <w:r w:rsidRPr="006B5893">
        <w:rPr>
          <w:rFonts w:ascii="Times New Roman" w:hAnsi="Times New Roman" w:cs="Times New Roman"/>
          <w:color w:val="00000A"/>
          <w:sz w:val="24"/>
          <w:szCs w:val="24"/>
          <w:lang w:val="en-GB"/>
        </w:rPr>
        <w:t xml:space="preserve"> </w:t>
      </w:r>
      <w:r w:rsidR="00924C12" w:rsidRPr="00924C12">
        <w:rPr>
          <w:rFonts w:ascii="Times New Roman" w:hAnsi="Times New Roman" w:cs="Times New Roman"/>
          <w:color w:val="7030A0"/>
          <w:sz w:val="16"/>
          <w:szCs w:val="16"/>
          <w:lang w:val="en-GB"/>
        </w:rPr>
        <w:t>(</w:t>
      </w:r>
      <w:r w:rsidR="00924C12" w:rsidRPr="00924C12">
        <w:rPr>
          <w:rFonts w:ascii="Century Schoolbook" w:eastAsia="Times New Roman" w:hAnsi="Century Schoolbook" w:cs="Times New Roman"/>
          <w:i/>
          <w:color w:val="7030A0"/>
          <w:sz w:val="16"/>
          <w:szCs w:val="16"/>
          <w:lang w:val="en-GB" w:eastAsia="en-GB"/>
        </w:rPr>
        <w:t xml:space="preserve">Huisman, M., </w:t>
      </w:r>
      <w:proofErr w:type="spellStart"/>
      <w:r w:rsidR="00924C12" w:rsidRPr="00924C12">
        <w:rPr>
          <w:rFonts w:ascii="Century Schoolbook" w:eastAsia="Times New Roman" w:hAnsi="Century Schoolbook" w:cs="Times New Roman"/>
          <w:i/>
          <w:color w:val="7030A0"/>
          <w:sz w:val="16"/>
          <w:szCs w:val="16"/>
          <w:lang w:val="en-GB" w:eastAsia="en-GB"/>
        </w:rPr>
        <w:t>Klebanov</w:t>
      </w:r>
      <w:proofErr w:type="spellEnd"/>
      <w:r w:rsidR="00924C12" w:rsidRPr="00924C12">
        <w:rPr>
          <w:rFonts w:ascii="Century Schoolbook" w:eastAsia="Times New Roman" w:hAnsi="Century Schoolbook" w:cs="Times New Roman"/>
          <w:i/>
          <w:color w:val="7030A0"/>
          <w:sz w:val="16"/>
          <w:szCs w:val="16"/>
          <w:lang w:val="en-GB" w:eastAsia="en-GB"/>
        </w:rPr>
        <w:t>, V. &amp; Monahan, R. (2015))</w:t>
      </w:r>
      <w:r w:rsidR="00E245BE" w:rsidRPr="006B5893">
        <w:rPr>
          <w:rFonts w:ascii="Times New Roman" w:hAnsi="Times New Roman" w:cs="Times New Roman"/>
          <w:color w:val="00000A"/>
          <w:sz w:val="24"/>
          <w:szCs w:val="24"/>
          <w:lang w:val="en-GB"/>
        </w:rPr>
        <w:t xml:space="preserve">. </w:t>
      </w:r>
    </w:p>
    <w:p w:rsidR="003D7AE4" w:rsidRPr="006B5893" w:rsidRDefault="00E245BE" w:rsidP="00E245BE">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lastRenderedPageBreak/>
        <w:t xml:space="preserve">The </w:t>
      </w:r>
      <w:r w:rsidR="003D7AE4" w:rsidRPr="006B5893">
        <w:rPr>
          <w:rFonts w:ascii="Times New Roman" w:hAnsi="Times New Roman" w:cs="Times New Roman"/>
          <w:color w:val="00000A"/>
          <w:sz w:val="24"/>
          <w:szCs w:val="24"/>
          <w:lang w:val="en-GB"/>
        </w:rPr>
        <w:t>developer</w:t>
      </w:r>
      <w:r w:rsidRPr="006B5893">
        <w:rPr>
          <w:rFonts w:ascii="Times New Roman" w:hAnsi="Times New Roman" w:cs="Times New Roman"/>
          <w:color w:val="00000A"/>
          <w:sz w:val="24"/>
          <w:szCs w:val="24"/>
          <w:lang w:val="en-GB"/>
        </w:rPr>
        <w:t>s of these tools do not communicate regularly</w:t>
      </w:r>
      <w:r w:rsidR="00E242FA" w:rsidRPr="006B5893">
        <w:rPr>
          <w:rFonts w:ascii="Times New Roman" w:hAnsi="Times New Roman" w:cs="Times New Roman"/>
          <w:color w:val="00000A"/>
          <w:sz w:val="24"/>
          <w:szCs w:val="24"/>
          <w:lang w:val="en-GB"/>
        </w:rPr>
        <w:t xml:space="preserve"> (</w:t>
      </w:r>
      <w:r w:rsidR="00E242FA" w:rsidRPr="006B5893">
        <w:rPr>
          <w:rFonts w:ascii="Times New Roman" w:hAnsi="Times New Roman" w:cs="Times New Roman"/>
          <w:color w:val="00000A"/>
          <w:sz w:val="24"/>
          <w:szCs w:val="24"/>
          <w:highlight w:val="yellow"/>
          <w:lang w:val="en-GB"/>
        </w:rPr>
        <w:t>Source</w:t>
      </w:r>
      <w:r w:rsidR="00E242FA"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with e</w:t>
      </w:r>
      <w:r w:rsidR="00924C12">
        <w:rPr>
          <w:rFonts w:ascii="Times New Roman" w:hAnsi="Times New Roman" w:cs="Times New Roman"/>
          <w:color w:val="00000A"/>
          <w:sz w:val="24"/>
          <w:szCs w:val="24"/>
          <w:lang w:val="en-GB"/>
        </w:rPr>
        <w:t>ach other and focus primarily on</w:t>
      </w:r>
      <w:r w:rsidRPr="006B5893">
        <w:rPr>
          <w:rFonts w:ascii="Times New Roman" w:hAnsi="Times New Roman" w:cs="Times New Roman"/>
          <w:color w:val="00000A"/>
          <w:sz w:val="24"/>
          <w:szCs w:val="24"/>
          <w:lang w:val="en-GB"/>
        </w:rPr>
        <w:t xml:space="preserve"> developing their own tool’s functionality. This lack of co-ordination has led to many different tools that</w:t>
      </w:r>
      <w:r w:rsidR="003D7AE4" w:rsidRPr="006B5893">
        <w:rPr>
          <w:rFonts w:ascii="Times New Roman" w:hAnsi="Times New Roman" w:cs="Times New Roman"/>
          <w:color w:val="00000A"/>
          <w:sz w:val="24"/>
          <w:szCs w:val="24"/>
          <w:lang w:val="en-GB"/>
        </w:rPr>
        <w:t>,</w:t>
      </w:r>
      <w:r w:rsidRPr="006B5893">
        <w:rPr>
          <w:rFonts w:ascii="Times New Roman" w:hAnsi="Times New Roman" w:cs="Times New Roman"/>
          <w:color w:val="00000A"/>
          <w:sz w:val="24"/>
          <w:szCs w:val="24"/>
          <w:lang w:val="en-GB"/>
        </w:rPr>
        <w:t xml:space="preserve"> even though proven to work, are not adopted by many users outside of their field. Novice users, just coming into the formal verification domain, especially have a steep learning curve with separate libraries and syntax variables to conquer while </w:t>
      </w:r>
      <w:r w:rsidR="003D7AE4" w:rsidRPr="006B5893">
        <w:rPr>
          <w:rFonts w:ascii="Times New Roman" w:hAnsi="Times New Roman" w:cs="Times New Roman"/>
          <w:color w:val="00000A"/>
          <w:sz w:val="24"/>
          <w:szCs w:val="24"/>
          <w:lang w:val="en-GB"/>
        </w:rPr>
        <w:t>trying to embrace</w:t>
      </w:r>
      <w:r w:rsidRPr="006B5893">
        <w:rPr>
          <w:rFonts w:ascii="Times New Roman" w:hAnsi="Times New Roman" w:cs="Times New Roman"/>
          <w:color w:val="00000A"/>
          <w:sz w:val="24"/>
          <w:szCs w:val="24"/>
          <w:lang w:val="en-GB"/>
        </w:rPr>
        <w:t xml:space="preserve"> the core concepts of Programming by Contract.</w:t>
      </w:r>
      <w:r w:rsidR="003D7AE4" w:rsidRPr="006B5893">
        <w:rPr>
          <w:rFonts w:ascii="Times New Roman" w:hAnsi="Times New Roman" w:cs="Times New Roman"/>
          <w:color w:val="00000A"/>
          <w:sz w:val="24"/>
          <w:szCs w:val="24"/>
          <w:lang w:val="en-GB"/>
        </w:rPr>
        <w:t xml:space="preserve"> This lack of co-ordination has increased the delay of verification being adopted outside of academia with industry primarily focused on developing software products in a timely, cost effective matter. </w:t>
      </w:r>
      <w:r w:rsidR="003D7AE4" w:rsidRPr="00924C12">
        <w:rPr>
          <w:rFonts w:ascii="Times New Roman" w:hAnsi="Times New Roman" w:cs="Times New Roman"/>
          <w:color w:val="00000A"/>
          <w:sz w:val="24"/>
          <w:szCs w:val="24"/>
          <w:highlight w:val="green"/>
          <w:lang w:val="en-GB"/>
        </w:rPr>
        <w:t>Ensuring reliability is paramount to all software development projects</w:t>
      </w:r>
      <w:r w:rsidR="00F8795D" w:rsidRPr="00924C12">
        <w:rPr>
          <w:rFonts w:ascii="Times New Roman" w:hAnsi="Times New Roman" w:cs="Times New Roman"/>
          <w:color w:val="00000A"/>
          <w:sz w:val="24"/>
          <w:szCs w:val="24"/>
          <w:highlight w:val="green"/>
          <w:lang w:val="en-GB"/>
        </w:rPr>
        <w:t>,</w:t>
      </w:r>
      <w:r w:rsidR="003D7AE4" w:rsidRPr="00924C12">
        <w:rPr>
          <w:rFonts w:ascii="Times New Roman" w:hAnsi="Times New Roman" w:cs="Times New Roman"/>
          <w:color w:val="00000A"/>
          <w:sz w:val="24"/>
          <w:szCs w:val="24"/>
          <w:highlight w:val="green"/>
          <w:lang w:val="en-GB"/>
        </w:rPr>
        <w:t xml:space="preserve"> however the time and expertise required for integrating one of the verification tools above seems to be too much for industry to handle and relies primarily on the proven but not fully sound software testing techniques</w:t>
      </w:r>
      <w:r w:rsidR="00F8795D" w:rsidRPr="006B5893">
        <w:rPr>
          <w:rFonts w:ascii="Times New Roman" w:hAnsi="Times New Roman" w:cs="Times New Roman"/>
          <w:color w:val="00000A"/>
          <w:sz w:val="24"/>
          <w:szCs w:val="24"/>
          <w:lang w:val="en-GB"/>
        </w:rPr>
        <w:t xml:space="preserve"> (</w:t>
      </w:r>
      <w:r w:rsidR="00F8795D" w:rsidRPr="006B5893">
        <w:rPr>
          <w:rFonts w:ascii="Times New Roman" w:hAnsi="Times New Roman" w:cs="Times New Roman"/>
          <w:color w:val="00000A"/>
          <w:sz w:val="24"/>
          <w:szCs w:val="24"/>
          <w:highlight w:val="yellow"/>
          <w:lang w:val="en-GB"/>
        </w:rPr>
        <w:t>Source</w:t>
      </w:r>
      <w:r w:rsidR="00F8795D" w:rsidRPr="006B5893">
        <w:rPr>
          <w:rFonts w:ascii="Times New Roman" w:hAnsi="Times New Roman" w:cs="Times New Roman"/>
          <w:color w:val="00000A"/>
          <w:sz w:val="24"/>
          <w:szCs w:val="24"/>
          <w:lang w:val="en-GB"/>
        </w:rPr>
        <w:t>)</w:t>
      </w:r>
      <w:r w:rsidR="003D7AE4" w:rsidRPr="006B5893">
        <w:rPr>
          <w:rFonts w:ascii="Times New Roman" w:hAnsi="Times New Roman" w:cs="Times New Roman"/>
          <w:color w:val="00000A"/>
          <w:sz w:val="24"/>
          <w:szCs w:val="24"/>
          <w:lang w:val="en-GB"/>
        </w:rPr>
        <w:t>.</w:t>
      </w:r>
    </w:p>
    <w:p w:rsidR="003D7AE4" w:rsidRPr="006B5893" w:rsidRDefault="003D7AE4" w:rsidP="00E245BE">
      <w:pPr>
        <w:autoSpaceDE w:val="0"/>
        <w:autoSpaceDN w:val="0"/>
        <w:adjustRightInd w:val="0"/>
        <w:spacing w:after="0" w:line="240" w:lineRule="auto"/>
        <w:jc w:val="both"/>
        <w:rPr>
          <w:rFonts w:ascii="Times New Roman" w:hAnsi="Times New Roman" w:cs="Times New Roman"/>
          <w:color w:val="00000A"/>
          <w:sz w:val="24"/>
          <w:szCs w:val="24"/>
          <w:lang w:val="en-GB"/>
        </w:rPr>
      </w:pP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aims to bridge this gap by allowing its freely available tool to be integrated into the Eclipse IDE directly and using only the </w:t>
      </w:r>
      <w:r w:rsidRPr="004737B3">
        <w:rPr>
          <w:rFonts w:ascii="Times New Roman" w:hAnsi="Times New Roman" w:cs="Times New Roman"/>
          <w:color w:val="00000A"/>
          <w:sz w:val="24"/>
          <w:szCs w:val="24"/>
          <w:lang w:val="en-GB"/>
        </w:rPr>
        <w:t>popular JML specification</w:t>
      </w:r>
      <w:r w:rsidRPr="006B5893">
        <w:rPr>
          <w:rFonts w:ascii="Times New Roman" w:hAnsi="Times New Roman" w:cs="Times New Roman"/>
          <w:color w:val="00000A"/>
          <w:sz w:val="24"/>
          <w:szCs w:val="24"/>
          <w:lang w:val="en-GB"/>
        </w:rPr>
        <w:t xml:space="preserve"> language</w:t>
      </w:r>
      <w:r w:rsidR="004737B3">
        <w:rPr>
          <w:rFonts w:ascii="Times New Roman" w:hAnsi="Times New Roman" w:cs="Times New Roman"/>
          <w:color w:val="00000A"/>
          <w:sz w:val="24"/>
          <w:szCs w:val="24"/>
          <w:lang w:val="en-GB"/>
        </w:rPr>
        <w:t xml:space="preserve"> </w:t>
      </w:r>
      <w:r w:rsidR="004737B3">
        <w:rPr>
          <w:rFonts w:cstheme="minorHAnsi"/>
          <w:color w:val="00000A"/>
          <w:lang w:val="en-GB"/>
        </w:rPr>
        <w:t>(</w:t>
      </w:r>
      <w:r w:rsidR="004737B3" w:rsidRPr="004737B3">
        <w:rPr>
          <w:rFonts w:cstheme="minorHAnsi"/>
          <w:color w:val="00000A"/>
          <w:highlight w:val="darkCyan"/>
          <w:lang w:val="en-GB"/>
        </w:rPr>
        <w:t>Section 2.6)</w:t>
      </w:r>
      <w:r w:rsidRPr="006B5893">
        <w:rPr>
          <w:rFonts w:ascii="Times New Roman" w:hAnsi="Times New Roman" w:cs="Times New Roman"/>
          <w:color w:val="00000A"/>
          <w:sz w:val="24"/>
          <w:szCs w:val="24"/>
          <w:lang w:val="en-GB"/>
        </w:rPr>
        <w:t xml:space="preserve"> with sequential Java programs. A command-line tool is also available and the overall goal of the </w:t>
      </w:r>
      <w:r w:rsidR="00FF4908" w:rsidRPr="006B5893">
        <w:rPr>
          <w:rFonts w:ascii="Times New Roman" w:hAnsi="Times New Roman" w:cs="Times New Roman"/>
          <w:color w:val="00000A"/>
          <w:sz w:val="24"/>
          <w:szCs w:val="24"/>
          <w:lang w:val="en-GB"/>
        </w:rPr>
        <w:t>tool</w:t>
      </w:r>
      <w:r w:rsidRPr="006B5893">
        <w:rPr>
          <w:rFonts w:ascii="Times New Roman" w:hAnsi="Times New Roman" w:cs="Times New Roman"/>
          <w:color w:val="00000A"/>
          <w:sz w:val="24"/>
          <w:szCs w:val="24"/>
          <w:lang w:val="en-GB"/>
        </w:rPr>
        <w:t xml:space="preserve"> is simplicity for novice and expert users alike. This project aims to evaluate how this tool</w:t>
      </w:r>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functions </w:t>
      </w:r>
      <w:r w:rsidR="00FF4908" w:rsidRPr="006B5893">
        <w:rPr>
          <w:rFonts w:ascii="Times New Roman" w:hAnsi="Times New Roman" w:cs="Times New Roman"/>
          <w:color w:val="00000A"/>
          <w:sz w:val="24"/>
          <w:szCs w:val="24"/>
          <w:lang w:val="en-GB"/>
        </w:rPr>
        <w:t xml:space="preserve">in comparison to its competitors, </w:t>
      </w:r>
      <w:proofErr w:type="spellStart"/>
      <w:r w:rsidR="00FF4908" w:rsidRPr="006B5893">
        <w:rPr>
          <w:rFonts w:ascii="Times New Roman" w:hAnsi="Times New Roman" w:cs="Times New Roman"/>
          <w:color w:val="00000A"/>
          <w:sz w:val="24"/>
          <w:szCs w:val="24"/>
          <w:lang w:val="en-GB"/>
        </w:rPr>
        <w:t>KeY</w:t>
      </w:r>
      <w:proofErr w:type="spellEnd"/>
      <w:r w:rsidR="00FF4908" w:rsidRPr="006B5893">
        <w:rPr>
          <w:rFonts w:ascii="Times New Roman" w:hAnsi="Times New Roman" w:cs="Times New Roman"/>
          <w:color w:val="00000A"/>
          <w:sz w:val="24"/>
          <w:szCs w:val="24"/>
          <w:lang w:val="en-GB"/>
        </w:rPr>
        <w:t xml:space="preserve"> </w:t>
      </w:r>
      <w:r w:rsidR="00924C12">
        <w:rPr>
          <w:rFonts w:ascii="Times New Roman" w:hAnsi="Times New Roman" w:cs="Times New Roman"/>
          <w:color w:val="00000A"/>
          <w:sz w:val="24"/>
          <w:szCs w:val="24"/>
          <w:lang w:val="en-GB"/>
        </w:rPr>
        <w:t xml:space="preserve">and Krakatoa for this project, </w:t>
      </w:r>
      <w:r w:rsidR="00FF4908" w:rsidRPr="006B5893">
        <w:rPr>
          <w:rFonts w:ascii="Times New Roman" w:hAnsi="Times New Roman" w:cs="Times New Roman"/>
          <w:color w:val="00000A"/>
          <w:sz w:val="24"/>
          <w:szCs w:val="24"/>
          <w:lang w:val="en-GB"/>
        </w:rPr>
        <w:t xml:space="preserve">and if the stripping down to just the basics of JML with Java would </w:t>
      </w:r>
      <w:r w:rsidR="00380264" w:rsidRPr="006B5893">
        <w:rPr>
          <w:rFonts w:ascii="Times New Roman" w:hAnsi="Times New Roman" w:cs="Times New Roman"/>
          <w:color w:val="00000A"/>
          <w:sz w:val="24"/>
          <w:szCs w:val="24"/>
          <w:lang w:val="en-GB"/>
        </w:rPr>
        <w:t>be</w:t>
      </w:r>
      <w:r w:rsidR="00FF4908" w:rsidRPr="006B5893">
        <w:rPr>
          <w:rFonts w:ascii="Times New Roman" w:hAnsi="Times New Roman" w:cs="Times New Roman"/>
          <w:color w:val="00000A"/>
          <w:sz w:val="24"/>
          <w:szCs w:val="24"/>
          <w:lang w:val="en-GB"/>
        </w:rPr>
        <w:t xml:space="preserve"> viable for real-life industrial systems.</w:t>
      </w:r>
    </w:p>
    <w:p w:rsidR="00A177F4" w:rsidRPr="006B5893" w:rsidRDefault="00A177F4" w:rsidP="00A177F4">
      <w:pPr>
        <w:spacing w:after="0" w:line="480" w:lineRule="auto"/>
        <w:jc w:val="both"/>
        <w:rPr>
          <w:rFonts w:ascii="Times New Roman" w:eastAsia="SimSun" w:hAnsi="Times New Roman"/>
          <w:sz w:val="24"/>
          <w:szCs w:val="24"/>
          <w:lang w:val="en-GB" w:eastAsia="zh-CN"/>
        </w:rPr>
      </w:pPr>
    </w:p>
    <w:p w:rsidR="001A2A72" w:rsidRPr="006B5893" w:rsidRDefault="00096DB7" w:rsidP="00ED641A">
      <w:pPr>
        <w:pStyle w:val="Heading2"/>
      </w:pPr>
      <w:bookmarkStart w:id="23" w:name="_Toc444517711"/>
      <w:bookmarkStart w:id="24" w:name="_Toc516738736"/>
      <w:r w:rsidRPr="006B5893">
        <w:t>1.3</w:t>
      </w:r>
      <w:r w:rsidRPr="006B5893">
        <w:tab/>
      </w:r>
      <w:bookmarkEnd w:id="23"/>
      <w:r w:rsidR="00380264" w:rsidRPr="006B5893">
        <w:t>Objectives</w:t>
      </w:r>
      <w:bookmarkEnd w:id="24"/>
    </w:p>
    <w:p w:rsidR="000E627A"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The main goal of this project is to determine how effective </w:t>
      </w:r>
      <w:proofErr w:type="spellStart"/>
      <w:r w:rsidRPr="006B5893">
        <w:rPr>
          <w:rFonts w:ascii="Times New Roman" w:hAnsi="Times New Roman" w:cs="Times New Roman"/>
          <w:color w:val="00000A"/>
          <w:sz w:val="24"/>
          <w:szCs w:val="24"/>
          <w:lang w:val="en-GB"/>
        </w:rPr>
        <w:t>Open</w:t>
      </w:r>
      <w:r w:rsidR="000D239C">
        <w:rPr>
          <w:rFonts w:ascii="Times New Roman" w:hAnsi="Times New Roman" w:cs="Times New Roman"/>
          <w:color w:val="00000A"/>
          <w:sz w:val="24"/>
          <w:szCs w:val="24"/>
          <w:lang w:val="en-GB"/>
        </w:rPr>
        <w:t>JML</w:t>
      </w:r>
      <w:proofErr w:type="spellEnd"/>
      <w:r w:rsidR="000D239C">
        <w:rPr>
          <w:rFonts w:ascii="Times New Roman" w:hAnsi="Times New Roman" w:cs="Times New Roman"/>
          <w:color w:val="00000A"/>
          <w:sz w:val="24"/>
          <w:szCs w:val="24"/>
          <w:lang w:val="en-GB"/>
        </w:rPr>
        <w:t xml:space="preserve"> can be</w:t>
      </w:r>
      <w:r w:rsidRPr="006B5893">
        <w:rPr>
          <w:rFonts w:ascii="Times New Roman" w:hAnsi="Times New Roman" w:cs="Times New Roman"/>
          <w:color w:val="00000A"/>
          <w:sz w:val="24"/>
          <w:szCs w:val="24"/>
          <w:lang w:val="en-GB"/>
        </w:rPr>
        <w:t xml:space="preserve"> specifying software programs with its use of JML and determine if the verification tool can provide adequate and accurately valid results for said specifications. We set out to solve pr</w:t>
      </w:r>
      <w:r w:rsidR="000D239C">
        <w:rPr>
          <w:rFonts w:ascii="Times New Roman" w:hAnsi="Times New Roman" w:cs="Times New Roman"/>
          <w:color w:val="00000A"/>
          <w:sz w:val="24"/>
          <w:szCs w:val="24"/>
          <w:lang w:val="en-GB"/>
        </w:rPr>
        <w:t xml:space="preserve">ograms from the </w:t>
      </w:r>
      <w:proofErr w:type="spellStart"/>
      <w:r w:rsidR="000D239C">
        <w:rPr>
          <w:rFonts w:ascii="Times New Roman" w:hAnsi="Times New Roman" w:cs="Times New Roman"/>
          <w:color w:val="00000A"/>
          <w:sz w:val="24"/>
          <w:szCs w:val="24"/>
          <w:lang w:val="en-GB"/>
        </w:rPr>
        <w:t>VerifyThis</w:t>
      </w:r>
      <w:proofErr w:type="spellEnd"/>
      <w:r w:rsidR="000D239C">
        <w:rPr>
          <w:rFonts w:ascii="Times New Roman" w:hAnsi="Times New Roman" w:cs="Times New Roman"/>
          <w:color w:val="00000A"/>
          <w:sz w:val="24"/>
          <w:szCs w:val="24"/>
          <w:lang w:val="en-GB"/>
        </w:rPr>
        <w:t xml:space="preserve"> </w:t>
      </w:r>
      <w:r w:rsidRPr="006B5893">
        <w:rPr>
          <w:rFonts w:ascii="Times New Roman" w:hAnsi="Times New Roman" w:cs="Times New Roman"/>
          <w:color w:val="00000A"/>
          <w:sz w:val="24"/>
          <w:szCs w:val="24"/>
          <w:lang w:val="en-GB"/>
        </w:rPr>
        <w:t xml:space="preserve">competition, specifically the </w:t>
      </w:r>
      <w:proofErr w:type="spellStart"/>
      <w:r w:rsidRPr="006B5893">
        <w:rPr>
          <w:rFonts w:ascii="Times New Roman" w:hAnsi="Times New Roman" w:cs="Times New Roman"/>
          <w:color w:val="00000A"/>
          <w:sz w:val="24"/>
          <w:szCs w:val="24"/>
          <w:lang w:val="en-GB"/>
        </w:rPr>
        <w:t>PrefixSum</w:t>
      </w:r>
      <w:proofErr w:type="spellEnd"/>
      <w:r w:rsidRPr="006B5893">
        <w:rPr>
          <w:rFonts w:ascii="Times New Roman" w:hAnsi="Times New Roman" w:cs="Times New Roman"/>
          <w:color w:val="00000A"/>
          <w:sz w:val="24"/>
          <w:szCs w:val="24"/>
          <w:lang w:val="en-GB"/>
        </w:rPr>
        <w:t xml:space="preserve"> and Longest Repeating Substring questions</w:t>
      </w:r>
      <w:r w:rsidR="009E0F78">
        <w:rPr>
          <w:rFonts w:ascii="Times New Roman" w:hAnsi="Times New Roman" w:cs="Times New Roman"/>
          <w:color w:val="00000A"/>
          <w:sz w:val="24"/>
          <w:szCs w:val="24"/>
          <w:lang w:val="en-GB"/>
        </w:rPr>
        <w:t xml:space="preserve"> from the 2012 competition</w:t>
      </w:r>
      <w:r w:rsidRPr="006B5893">
        <w:rPr>
          <w:rFonts w:ascii="Times New Roman" w:hAnsi="Times New Roman" w:cs="Times New Roman"/>
          <w:color w:val="00000A"/>
          <w:sz w:val="24"/>
          <w:szCs w:val="24"/>
          <w:lang w:val="en-GB"/>
        </w:rPr>
        <w:t xml:space="preserve">, as they have been specified and verified by other tools with a clear benchmark in place for comparison. </w:t>
      </w:r>
    </w:p>
    <w:p w:rsidR="00264397" w:rsidRPr="006B5893" w:rsidRDefault="00C4210B"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t xml:space="preserve">With respect to the </w:t>
      </w:r>
      <w:proofErr w:type="spellStart"/>
      <w:r w:rsidR="00264397" w:rsidRPr="006B5893">
        <w:rPr>
          <w:rFonts w:ascii="Times New Roman" w:hAnsi="Times New Roman" w:cs="Times New Roman"/>
          <w:color w:val="00000A"/>
          <w:sz w:val="24"/>
          <w:szCs w:val="24"/>
          <w:lang w:val="en-GB"/>
        </w:rPr>
        <w:t>OpenJML</w:t>
      </w:r>
      <w:proofErr w:type="spellEnd"/>
      <w:r w:rsidR="00264397" w:rsidRPr="006B5893">
        <w:rPr>
          <w:rFonts w:ascii="Times New Roman" w:hAnsi="Times New Roman" w:cs="Times New Roman"/>
          <w:color w:val="00000A"/>
          <w:sz w:val="24"/>
          <w:szCs w:val="24"/>
          <w:lang w:val="en-GB"/>
        </w:rPr>
        <w:t xml:space="preserve"> Deductive Verification process we hoped to determine its difficulty, adaptability and usability in working with these programs and therefore determine its validity in comparison to other similar tools such as </w:t>
      </w:r>
      <w:proofErr w:type="spellStart"/>
      <w:r w:rsidR="00264397" w:rsidRPr="006B5893">
        <w:rPr>
          <w:rFonts w:ascii="Times New Roman" w:hAnsi="Times New Roman" w:cs="Times New Roman"/>
          <w:color w:val="00000A"/>
          <w:sz w:val="24"/>
          <w:szCs w:val="24"/>
          <w:lang w:val="en-GB"/>
        </w:rPr>
        <w:t>KeY</w:t>
      </w:r>
      <w:proofErr w:type="spellEnd"/>
      <w:r w:rsidR="00264397" w:rsidRPr="006B5893">
        <w:rPr>
          <w:rFonts w:ascii="Times New Roman" w:hAnsi="Times New Roman" w:cs="Times New Roman"/>
          <w:color w:val="00000A"/>
          <w:sz w:val="24"/>
          <w:szCs w:val="24"/>
          <w:lang w:val="en-GB"/>
        </w:rPr>
        <w:t xml:space="preserve"> and Why3. </w:t>
      </w:r>
    </w:p>
    <w:p w:rsidR="00264397" w:rsidRPr="006B5893" w:rsidRDefault="00264397" w:rsidP="00264397">
      <w:pPr>
        <w:autoSpaceDE w:val="0"/>
        <w:autoSpaceDN w:val="0"/>
        <w:adjustRightInd w:val="0"/>
        <w:spacing w:after="0" w:line="24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 xml:space="preserve">We also provide feedback and data to the developer, David R. </w:t>
      </w:r>
      <w:proofErr w:type="spellStart"/>
      <w:r w:rsidRPr="006B5893">
        <w:rPr>
          <w:rFonts w:ascii="Times New Roman" w:hAnsi="Times New Roman" w:cs="Times New Roman"/>
          <w:color w:val="00000A"/>
          <w:sz w:val="24"/>
          <w:szCs w:val="24"/>
          <w:lang w:val="en-GB"/>
        </w:rPr>
        <w:t>Cok</w:t>
      </w:r>
      <w:proofErr w:type="spellEnd"/>
      <w:r w:rsidRPr="006B5893">
        <w:rPr>
          <w:rFonts w:ascii="Times New Roman" w:hAnsi="Times New Roman" w:cs="Times New Roman"/>
          <w:color w:val="00000A"/>
          <w:sz w:val="24"/>
          <w:szCs w:val="24"/>
          <w:lang w:val="en-GB"/>
        </w:rPr>
        <w:t xml:space="preserve">, of the </w:t>
      </w:r>
      <w:proofErr w:type="spellStart"/>
      <w:r w:rsidRPr="006B5893">
        <w:rPr>
          <w:rFonts w:ascii="Times New Roman" w:hAnsi="Times New Roman" w:cs="Times New Roman"/>
          <w:color w:val="00000A"/>
          <w:sz w:val="24"/>
          <w:szCs w:val="24"/>
          <w:lang w:val="en-GB"/>
        </w:rPr>
        <w:t>OpenJML</w:t>
      </w:r>
      <w:proofErr w:type="spellEnd"/>
      <w:r w:rsidRPr="006B5893">
        <w:rPr>
          <w:rFonts w:ascii="Times New Roman" w:hAnsi="Times New Roman" w:cs="Times New Roman"/>
          <w:color w:val="00000A"/>
          <w:sz w:val="24"/>
          <w:szCs w:val="24"/>
          <w:lang w:val="en-GB"/>
        </w:rPr>
        <w:t xml:space="preserve"> tool as we </w:t>
      </w:r>
      <w:r w:rsidR="002E4571" w:rsidRPr="006B5893">
        <w:rPr>
          <w:rFonts w:ascii="Times New Roman" w:hAnsi="Times New Roman" w:cs="Times New Roman"/>
          <w:color w:val="00000A"/>
          <w:sz w:val="24"/>
          <w:szCs w:val="24"/>
          <w:lang w:val="en-GB"/>
        </w:rPr>
        <w:t>progress</w:t>
      </w:r>
      <w:r w:rsidR="000E627A" w:rsidRPr="006B5893">
        <w:rPr>
          <w:rFonts w:ascii="Times New Roman" w:hAnsi="Times New Roman" w:cs="Times New Roman"/>
          <w:color w:val="00000A"/>
          <w:sz w:val="24"/>
          <w:szCs w:val="24"/>
          <w:lang w:val="en-GB"/>
        </w:rPr>
        <w:t xml:space="preserve"> through our implementations;</w:t>
      </w:r>
      <w:r w:rsidRPr="006B5893">
        <w:rPr>
          <w:rFonts w:ascii="Times New Roman" w:hAnsi="Times New Roman" w:cs="Times New Roman"/>
          <w:color w:val="00000A"/>
          <w:sz w:val="24"/>
          <w:szCs w:val="24"/>
          <w:lang w:val="en-GB"/>
        </w:rPr>
        <w:t xml:space="preserve"> reporting issues, bugs and specification difficulties </w:t>
      </w:r>
      <w:r w:rsidR="000E627A" w:rsidRPr="006B5893">
        <w:rPr>
          <w:rFonts w:ascii="Times New Roman" w:hAnsi="Times New Roman" w:cs="Times New Roman"/>
          <w:color w:val="00000A"/>
          <w:sz w:val="24"/>
          <w:szCs w:val="24"/>
          <w:lang w:val="en-GB"/>
        </w:rPr>
        <w:t>for both assistance and possible recommended updates that may be required.</w:t>
      </w:r>
      <w:r w:rsidR="00C4210B">
        <w:rPr>
          <w:rFonts w:ascii="Times New Roman" w:hAnsi="Times New Roman" w:cs="Times New Roman"/>
          <w:color w:val="00000A"/>
          <w:sz w:val="24"/>
          <w:szCs w:val="24"/>
          <w:lang w:val="en-GB"/>
        </w:rPr>
        <w:t xml:space="preserve"> Our overall goal i</w:t>
      </w:r>
      <w:r w:rsidR="002E4571" w:rsidRPr="006B5893">
        <w:rPr>
          <w:rFonts w:ascii="Times New Roman" w:hAnsi="Times New Roman" w:cs="Times New Roman"/>
          <w:color w:val="00000A"/>
          <w:sz w:val="24"/>
          <w:szCs w:val="24"/>
          <w:lang w:val="en-GB"/>
        </w:rPr>
        <w:t xml:space="preserve">s to determine if the </w:t>
      </w:r>
      <w:proofErr w:type="spellStart"/>
      <w:r w:rsidR="002E4571" w:rsidRPr="006B5893">
        <w:rPr>
          <w:rFonts w:ascii="Times New Roman" w:hAnsi="Times New Roman" w:cs="Times New Roman"/>
          <w:color w:val="00000A"/>
          <w:sz w:val="24"/>
          <w:szCs w:val="24"/>
          <w:lang w:val="en-GB"/>
        </w:rPr>
        <w:t>OpenJML</w:t>
      </w:r>
      <w:proofErr w:type="spellEnd"/>
      <w:r w:rsidR="002E4571" w:rsidRPr="006B5893">
        <w:rPr>
          <w:rFonts w:ascii="Times New Roman" w:hAnsi="Times New Roman" w:cs="Times New Roman"/>
          <w:color w:val="00000A"/>
          <w:sz w:val="24"/>
          <w:szCs w:val="24"/>
          <w:lang w:val="en-GB"/>
        </w:rPr>
        <w:t xml:space="preserve"> tool is complete enough to replace all other verification tools and streamline the formal verification academic area to focus solely on this tool moving forward reducing complexity for users and with the hope of widespread adoption in both academia and industry alike.</w:t>
      </w:r>
    </w:p>
    <w:p w:rsidR="00380264" w:rsidRPr="006B5893" w:rsidRDefault="00380264" w:rsidP="00380264">
      <w:pPr>
        <w:autoSpaceDE w:val="0"/>
        <w:autoSpaceDN w:val="0"/>
        <w:adjustRightInd w:val="0"/>
        <w:spacing w:after="0" w:line="240" w:lineRule="auto"/>
        <w:jc w:val="both"/>
        <w:rPr>
          <w:rFonts w:ascii="Times New Roman" w:hAnsi="Times New Roman" w:cs="Times New Roman"/>
          <w:color w:val="00000A"/>
          <w:sz w:val="24"/>
          <w:szCs w:val="24"/>
          <w:lang w:val="en-GB"/>
        </w:rPr>
      </w:pPr>
    </w:p>
    <w:p w:rsidR="002A3F77" w:rsidRPr="006B5893" w:rsidRDefault="002A3F77" w:rsidP="002A3F77">
      <w:pPr>
        <w:autoSpaceDE w:val="0"/>
        <w:autoSpaceDN w:val="0"/>
        <w:adjustRightInd w:val="0"/>
        <w:spacing w:after="0" w:line="240" w:lineRule="auto"/>
        <w:jc w:val="both"/>
        <w:rPr>
          <w:rFonts w:ascii="Times New Roman" w:hAnsi="Times New Roman" w:cs="Times New Roman"/>
          <w:color w:val="00000A"/>
          <w:sz w:val="24"/>
          <w:szCs w:val="24"/>
          <w:lang w:val="en-GB"/>
        </w:rPr>
      </w:pPr>
    </w:p>
    <w:p w:rsidR="00DE18E3" w:rsidRPr="006B5893" w:rsidRDefault="00DE18E3" w:rsidP="00ED641A">
      <w:pPr>
        <w:pStyle w:val="Heading2"/>
      </w:pPr>
      <w:bookmarkStart w:id="25" w:name="_Toc516738737"/>
      <w:r w:rsidRPr="006B5893">
        <w:t>1.4</w:t>
      </w:r>
      <w:r w:rsidRPr="006B5893">
        <w:tab/>
      </w:r>
      <w:r w:rsidR="001A2A72" w:rsidRPr="006B5893">
        <w:t>Approach</w:t>
      </w:r>
      <w:bookmarkEnd w:id="25"/>
    </w:p>
    <w:p w:rsidR="002A3F77"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Summarise how you addressed solving the problem.</w:t>
      </w:r>
    </w:p>
    <w:p w:rsidR="001A2A72" w:rsidRPr="006B5893" w:rsidRDefault="002A3F77" w:rsidP="00753EC9">
      <w:pPr>
        <w:autoSpaceDE w:val="0"/>
        <w:autoSpaceDN w:val="0"/>
        <w:adjustRightInd w:val="0"/>
        <w:spacing w:after="0" w:line="480" w:lineRule="auto"/>
        <w:jc w:val="both"/>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Provide an overview of how you analysed the problem, how you designed a solution, and how you evaluated your solution. (e.g. use of models, simulation, prototypes, real-world experiments, cases studies, etc.). What important variables did you control, ignore, or measure in your evaluation.</w:t>
      </w:r>
    </w:p>
    <w:p w:rsidR="001A2A72" w:rsidRPr="006B5893" w:rsidRDefault="009714A6" w:rsidP="009714A6">
      <w:pPr>
        <w:spacing w:line="240" w:lineRule="auto"/>
        <w:rPr>
          <w:lang w:val="en-GB" w:eastAsia="en-IE"/>
        </w:rPr>
      </w:pPr>
      <w:proofErr w:type="spellStart"/>
      <w:r w:rsidRPr="006B5893">
        <w:rPr>
          <w:lang w:val="en-GB" w:eastAsia="en-IE"/>
        </w:rPr>
        <w:t>PrefixSum</w:t>
      </w:r>
      <w:proofErr w:type="spellEnd"/>
    </w:p>
    <w:p w:rsidR="009714A6" w:rsidRPr="006B5893" w:rsidRDefault="009714A6" w:rsidP="009714A6">
      <w:pPr>
        <w:spacing w:line="240" w:lineRule="auto"/>
        <w:rPr>
          <w:lang w:val="en-GB" w:eastAsia="en-IE"/>
        </w:rPr>
      </w:pPr>
      <w:r w:rsidRPr="006B5893">
        <w:rPr>
          <w:lang w:val="en-GB" w:eastAsia="en-IE"/>
        </w:rPr>
        <w:lastRenderedPageBreak/>
        <w:t>Longest</w:t>
      </w:r>
      <w:r w:rsidR="002F2ED2" w:rsidRPr="006B5893">
        <w:rPr>
          <w:lang w:val="en-GB" w:eastAsia="en-IE"/>
        </w:rPr>
        <w:t xml:space="preserve"> </w:t>
      </w:r>
      <w:r w:rsidRPr="006B5893">
        <w:rPr>
          <w:lang w:val="en-GB" w:eastAsia="en-IE"/>
        </w:rPr>
        <w:t>Repeating</w:t>
      </w:r>
      <w:r w:rsidR="002F2ED2" w:rsidRPr="006B5893">
        <w:rPr>
          <w:lang w:val="en-GB" w:eastAsia="en-IE"/>
        </w:rPr>
        <w:t xml:space="preserve"> </w:t>
      </w:r>
      <w:r w:rsidRPr="006B5893">
        <w:rPr>
          <w:lang w:val="en-GB" w:eastAsia="en-IE"/>
        </w:rPr>
        <w:t>Substring</w:t>
      </w:r>
    </w:p>
    <w:p w:rsidR="002F2ED2" w:rsidRPr="006B5893" w:rsidRDefault="002F2ED2" w:rsidP="009714A6">
      <w:pPr>
        <w:spacing w:line="240" w:lineRule="auto"/>
        <w:rPr>
          <w:lang w:val="en-GB" w:eastAsia="en-IE"/>
        </w:rPr>
      </w:pPr>
      <w:r w:rsidRPr="006B5893">
        <w:rPr>
          <w:lang w:val="en-GB" w:eastAsia="en-IE"/>
        </w:rPr>
        <w:t xml:space="preserve">We started the process by selecting two programs from the </w:t>
      </w:r>
      <w:proofErr w:type="spellStart"/>
      <w:r w:rsidRPr="006B5893">
        <w:rPr>
          <w:lang w:val="en-GB" w:eastAsia="en-IE"/>
        </w:rPr>
        <w:t>VerifyThis</w:t>
      </w:r>
      <w:proofErr w:type="spellEnd"/>
      <w:r w:rsidRPr="006B5893">
        <w:rPr>
          <w:lang w:val="en-GB" w:eastAsia="en-IE"/>
        </w:rPr>
        <w:t xml:space="preserve"> 2012 competition, </w:t>
      </w:r>
      <w:proofErr w:type="spellStart"/>
      <w:r w:rsidRPr="006B5893">
        <w:rPr>
          <w:lang w:val="en-GB" w:eastAsia="en-IE"/>
        </w:rPr>
        <w:t>PrefixSum</w:t>
      </w:r>
      <w:proofErr w:type="spellEnd"/>
      <w:r w:rsidRPr="006B5893">
        <w:rPr>
          <w:lang w:val="en-GB" w:eastAsia="en-IE"/>
        </w:rPr>
        <w:t xml:space="preserve"> and Longest Repeating Substring.</w:t>
      </w:r>
    </w:p>
    <w:p w:rsidR="00380264" w:rsidRPr="006B5893" w:rsidRDefault="00380264" w:rsidP="00380264">
      <w:pPr>
        <w:spacing w:line="240" w:lineRule="auto"/>
        <w:rPr>
          <w:lang w:val="en-GB" w:eastAsia="en-IE"/>
        </w:rPr>
      </w:pPr>
    </w:p>
    <w:p w:rsidR="001A2A72" w:rsidRPr="006B5893" w:rsidRDefault="001A2A72" w:rsidP="00ED641A">
      <w:pPr>
        <w:pStyle w:val="Heading2"/>
      </w:pPr>
      <w:bookmarkStart w:id="26" w:name="_Toc516738738"/>
      <w:r w:rsidRPr="006B5893">
        <w:t>1.5</w:t>
      </w:r>
      <w:r w:rsidRPr="006B5893">
        <w:tab/>
        <w:t>Metric</w:t>
      </w:r>
      <w:r w:rsidR="002A3F77" w:rsidRPr="006B5893">
        <w:t>s</w:t>
      </w:r>
      <w:bookmarkEnd w:id="26"/>
    </w:p>
    <w:p w:rsidR="006B6291" w:rsidRPr="006B5893" w:rsidRDefault="002A3F77" w:rsidP="001A2A72">
      <w:pPr>
        <w:rPr>
          <w:rFonts w:ascii="Times New Roman" w:hAnsi="Times New Roman" w:cs="Times New Roman"/>
          <w:color w:val="00000A"/>
          <w:sz w:val="24"/>
          <w:szCs w:val="24"/>
          <w:lang w:val="en-GB"/>
        </w:rPr>
      </w:pPr>
      <w:r w:rsidRPr="006B5893">
        <w:rPr>
          <w:rFonts w:ascii="Times New Roman" w:hAnsi="Times New Roman" w:cs="Times New Roman"/>
          <w:color w:val="00000A"/>
          <w:sz w:val="24"/>
          <w:szCs w:val="24"/>
          <w:lang w:val="en-GB"/>
        </w:rPr>
        <w:t>Describe how you are going to evaluate your work.</w:t>
      </w:r>
    </w:p>
    <w:p w:rsidR="00380264" w:rsidRPr="006B5893" w:rsidRDefault="00380264" w:rsidP="00380264">
      <w:pPr>
        <w:spacing w:line="240" w:lineRule="auto"/>
        <w:rPr>
          <w:rFonts w:ascii="Times New Roman" w:hAnsi="Times New Roman" w:cs="Times New Roman"/>
          <w:sz w:val="24"/>
          <w:szCs w:val="24"/>
          <w:lang w:val="en-GB" w:eastAsia="en-IE"/>
        </w:rPr>
      </w:pPr>
    </w:p>
    <w:p w:rsidR="006B6291" w:rsidRPr="006B5893" w:rsidRDefault="006B6291" w:rsidP="00380264">
      <w:p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 xml:space="preserve">Comparison to </w:t>
      </w:r>
      <w:proofErr w:type="spellStart"/>
      <w:r w:rsidRPr="006B5893">
        <w:rPr>
          <w:rFonts w:ascii="Times New Roman" w:hAnsi="Times New Roman" w:cs="Times New Roman"/>
          <w:sz w:val="24"/>
          <w:szCs w:val="24"/>
          <w:lang w:val="en-GB" w:eastAsia="en-IE"/>
        </w:rPr>
        <w:t>KeY</w:t>
      </w:r>
      <w:proofErr w:type="spellEnd"/>
      <w:r w:rsidRPr="006B5893">
        <w:rPr>
          <w:rFonts w:ascii="Times New Roman" w:hAnsi="Times New Roman" w:cs="Times New Roman"/>
          <w:sz w:val="24"/>
          <w:szCs w:val="24"/>
          <w:lang w:val="en-GB" w:eastAsia="en-IE"/>
        </w:rPr>
        <w:t xml:space="preserve"> and Why3 tools on similar programs.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Lines of code</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Specification differences</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Difficulty</w:t>
      </w:r>
    </w:p>
    <w:p w:rsidR="00264397" w:rsidRPr="006B5893" w:rsidRDefault="00A7480E"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Adaptability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Usability</w:t>
      </w:r>
    </w:p>
    <w:p w:rsidR="00264397" w:rsidRPr="006B5893" w:rsidRDefault="00264397" w:rsidP="00264397">
      <w:pPr>
        <w:pStyle w:val="ListParagraph"/>
        <w:numPr>
          <w:ilvl w:val="1"/>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Validity</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Libraries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Obligations</w:t>
      </w:r>
    </w:p>
    <w:p w:rsidR="006B6291" w:rsidRPr="0098643C" w:rsidRDefault="006B6291" w:rsidP="0098643C">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Proof Discharges</w:t>
      </w:r>
    </w:p>
    <w:p w:rsidR="006B6291" w:rsidRPr="006B5893" w:rsidRDefault="006B6291" w:rsidP="009D4F6D">
      <w:pPr>
        <w:pStyle w:val="ListParagraph"/>
        <w:numPr>
          <w:ilvl w:val="0"/>
          <w:numId w:val="5"/>
        </w:numPr>
        <w:spacing w:line="240" w:lineRule="auto"/>
        <w:rPr>
          <w:rFonts w:ascii="Times New Roman" w:hAnsi="Times New Roman" w:cs="Times New Roman"/>
          <w:sz w:val="24"/>
          <w:szCs w:val="24"/>
          <w:lang w:val="en-GB" w:eastAsia="en-IE"/>
        </w:rPr>
      </w:pPr>
      <w:r w:rsidRPr="006B5893">
        <w:rPr>
          <w:rFonts w:ascii="Times New Roman" w:hAnsi="Times New Roman" w:cs="Times New Roman"/>
          <w:sz w:val="24"/>
          <w:szCs w:val="24"/>
          <w:lang w:val="en-GB" w:eastAsia="en-IE"/>
        </w:rPr>
        <w:t>Valid proofs</w:t>
      </w:r>
    </w:p>
    <w:p w:rsidR="001A2A72" w:rsidRPr="006B5893" w:rsidRDefault="001A2A72" w:rsidP="00ED641A">
      <w:pPr>
        <w:pStyle w:val="Heading2"/>
      </w:pPr>
      <w:bookmarkStart w:id="27" w:name="_Toc516738739"/>
      <w:r w:rsidRPr="006B5893">
        <w:t>1.6</w:t>
      </w:r>
      <w:r w:rsidRPr="006B5893">
        <w:tab/>
      </w:r>
      <w:r w:rsidR="00753EC9" w:rsidRPr="006B5893">
        <w:t>Project</w:t>
      </w:r>
      <w:bookmarkEnd w:id="27"/>
    </w:p>
    <w:p w:rsidR="00BC7986" w:rsidRPr="006B5893" w:rsidRDefault="00753EC9" w:rsidP="00953DA5">
      <w:pPr>
        <w:autoSpaceDE w:val="0"/>
        <w:autoSpaceDN w:val="0"/>
        <w:adjustRightInd w:val="0"/>
        <w:spacing w:after="0" w:line="480" w:lineRule="auto"/>
        <w:rPr>
          <w:rFonts w:ascii="Times New Roman" w:hAnsi="Times New Roman" w:cs="Times New Roman"/>
          <w:b/>
          <w:sz w:val="40"/>
          <w:szCs w:val="40"/>
          <w:lang w:val="en-GB"/>
        </w:rPr>
      </w:pPr>
      <w:r w:rsidRPr="006B5893">
        <w:rPr>
          <w:rFonts w:ascii="Times New Roman" w:hAnsi="Times New Roman" w:cs="Times New Roman"/>
          <w:color w:val="00000A"/>
          <w:sz w:val="24"/>
          <w:szCs w:val="24"/>
          <w:lang w:val="en-GB"/>
        </w:rPr>
        <w:t>List, and briefly describe your significant achievements in the project (probably 3-5 of these in a typical project). If you have come up with any contributions</w:t>
      </w:r>
    </w:p>
    <w:p w:rsidR="006A0264" w:rsidRDefault="006A0264">
      <w:pPr>
        <w:rPr>
          <w:rFonts w:asciiTheme="majorHAnsi" w:eastAsiaTheme="majorEastAsia" w:hAnsiTheme="majorHAnsi" w:cstheme="majorBidi"/>
          <w:color w:val="2E74B5" w:themeColor="accent1" w:themeShade="BF"/>
          <w:sz w:val="32"/>
          <w:szCs w:val="32"/>
        </w:rPr>
      </w:pPr>
      <w:bookmarkStart w:id="28" w:name="_Toc444517712"/>
      <w:r>
        <w:br w:type="page"/>
      </w:r>
    </w:p>
    <w:p w:rsidR="00BC7986" w:rsidRPr="006A0264" w:rsidRDefault="003A3674" w:rsidP="006A0264">
      <w:pPr>
        <w:pStyle w:val="Heading1"/>
      </w:pPr>
      <w:bookmarkStart w:id="29" w:name="_Toc516738740"/>
      <w:r w:rsidRPr="006A0264">
        <w:lastRenderedPageBreak/>
        <w:t>Chapter T</w:t>
      </w:r>
      <w:r w:rsidR="00BC7986" w:rsidRPr="006A0264">
        <w:t xml:space="preserve">wo: </w:t>
      </w:r>
      <w:bookmarkEnd w:id="28"/>
      <w:r w:rsidR="000628AA" w:rsidRPr="006A0264">
        <w:t>Related Work</w:t>
      </w:r>
      <w:bookmarkEnd w:id="29"/>
    </w:p>
    <w:p w:rsidR="00600E78" w:rsidRDefault="00600E78" w:rsidP="00A827F5">
      <w:pPr>
        <w:pStyle w:val="Heading3"/>
        <w:rPr>
          <w:u w:val="single"/>
          <w:lang w:val="en-GB"/>
        </w:rPr>
      </w:pPr>
    </w:p>
    <w:p w:rsidR="00A133E7" w:rsidRPr="00A827F5" w:rsidRDefault="004737B3" w:rsidP="004737B3">
      <w:pPr>
        <w:pStyle w:val="Heading2"/>
      </w:pPr>
      <w:bookmarkStart w:id="30" w:name="_Toc516738741"/>
      <w:r>
        <w:t xml:space="preserve">2.1 </w:t>
      </w:r>
      <w:r>
        <w:tab/>
      </w:r>
      <w:r w:rsidR="00A827F5" w:rsidRPr="00A827F5">
        <w:t>Deductive Software Verification</w:t>
      </w:r>
      <w:bookmarkEnd w:id="30"/>
    </w:p>
    <w:p w:rsidR="00A827F5" w:rsidRDefault="00A133E7"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Deductive Software Verification is the process of developing speci</w:t>
      </w:r>
      <w:r w:rsidR="004737B3">
        <w:rPr>
          <w:rFonts w:cstheme="minorHAnsi"/>
          <w:color w:val="00000A"/>
          <w:lang w:val="en-GB"/>
        </w:rPr>
        <w:t>fications that can be mathe</w:t>
      </w:r>
      <w:r w:rsidRPr="00737946">
        <w:rPr>
          <w:rFonts w:cstheme="minorHAnsi"/>
          <w:color w:val="00000A"/>
          <w:lang w:val="en-GB"/>
        </w:rPr>
        <w:t>matically proven to show a program functions as intended. The program, along with its specifications, are turned into formulas which can then be proven</w:t>
      </w:r>
      <w:r w:rsidR="00B0116C" w:rsidRPr="00737946">
        <w:rPr>
          <w:rFonts w:cstheme="minorHAnsi"/>
          <w:color w:val="00000A"/>
          <w:lang w:val="en-GB"/>
        </w:rPr>
        <w:t xml:space="preserve"> </w:t>
      </w:r>
      <w:r w:rsidR="00B0116C" w:rsidRPr="006A4629">
        <w:rPr>
          <w:rFonts w:ascii="Century Schoolbook" w:hAnsi="Century Schoolbook" w:cstheme="minorHAnsi"/>
          <w:color w:val="7030A0"/>
          <w:sz w:val="16"/>
          <w:lang w:val="en-GB"/>
        </w:rPr>
        <w:t>(</w:t>
      </w:r>
      <w:proofErr w:type="spellStart"/>
      <w:r w:rsidR="00B0116C" w:rsidRPr="006A4629">
        <w:rPr>
          <w:rFonts w:ascii="Century Schoolbook" w:eastAsia="Times New Roman" w:hAnsi="Century Schoolbook" w:cstheme="minorHAnsi"/>
          <w:i/>
          <w:color w:val="7030A0"/>
          <w:sz w:val="16"/>
          <w:lang w:val="en-GB" w:eastAsia="en-GB"/>
        </w:rPr>
        <w:t>Filliâtre</w:t>
      </w:r>
      <w:proofErr w:type="spellEnd"/>
      <w:r w:rsidR="00B0116C" w:rsidRPr="006A4629">
        <w:rPr>
          <w:rFonts w:ascii="Century Schoolbook" w:eastAsia="Times New Roman" w:hAnsi="Century Schoolbook" w:cstheme="minorHAnsi"/>
          <w:i/>
          <w:color w:val="7030A0"/>
          <w:sz w:val="16"/>
          <w:lang w:val="en-GB" w:eastAsia="en-GB"/>
        </w:rPr>
        <w:t>, J. (2011))</w:t>
      </w:r>
      <w:r w:rsidR="00B0116C" w:rsidRPr="006A4629">
        <w:rPr>
          <w:rFonts w:ascii="Century Schoolbook" w:hAnsi="Century Schoolbook" w:cstheme="minorHAnsi"/>
          <w:color w:val="00000A"/>
          <w:sz w:val="16"/>
          <w:lang w:val="en-GB"/>
        </w:rPr>
        <w:t xml:space="preserve"> </w:t>
      </w:r>
      <w:r w:rsidRPr="00737946">
        <w:rPr>
          <w:rFonts w:cstheme="minorHAnsi"/>
          <w:color w:val="00000A"/>
          <w:lang w:val="en-GB"/>
        </w:rPr>
        <w:t xml:space="preserve"> using inference rules a</w:t>
      </w:r>
      <w:r w:rsidR="00DA0AD0" w:rsidRPr="00737946">
        <w:rPr>
          <w:rFonts w:cstheme="minorHAnsi"/>
          <w:color w:val="00000A"/>
          <w:lang w:val="en-GB"/>
        </w:rPr>
        <w:t>p</w:t>
      </w:r>
      <w:r w:rsidR="008E37FC" w:rsidRPr="00737946">
        <w:rPr>
          <w:rFonts w:cstheme="minorHAnsi"/>
          <w:color w:val="00000A"/>
          <w:lang w:val="en-GB"/>
        </w:rPr>
        <w:t>p</w:t>
      </w:r>
      <w:r w:rsidR="00DA0AD0" w:rsidRPr="00737946">
        <w:rPr>
          <w:rFonts w:cstheme="minorHAnsi"/>
          <w:color w:val="00000A"/>
          <w:lang w:val="en-GB"/>
        </w:rPr>
        <w:t>lied to</w:t>
      </w:r>
      <w:r w:rsidRPr="00737946">
        <w:rPr>
          <w:rFonts w:cstheme="minorHAnsi"/>
          <w:color w:val="00000A"/>
          <w:lang w:val="en-GB"/>
        </w:rPr>
        <w:t xml:space="preserve"> sets of axioms determined by the programming language used</w:t>
      </w:r>
      <w:r w:rsidR="0053295D" w:rsidRPr="00737946">
        <w:rPr>
          <w:rFonts w:cstheme="minorHAnsi"/>
          <w:color w:val="00000A"/>
          <w:lang w:val="en-GB"/>
        </w:rPr>
        <w:t xml:space="preserve"> </w:t>
      </w:r>
      <w:r w:rsidR="008E37FC" w:rsidRPr="00737946">
        <w:rPr>
          <w:rFonts w:cstheme="minorHAnsi"/>
          <w:color w:val="00000A"/>
          <w:lang w:val="en-GB"/>
        </w:rPr>
        <w:t>as well as the logic applied</w:t>
      </w:r>
      <w:r w:rsidR="00B0116C" w:rsidRPr="00737946">
        <w:rPr>
          <w:rFonts w:cstheme="minorHAnsi"/>
          <w:color w:val="00000A"/>
          <w:lang w:val="en-GB"/>
        </w:rPr>
        <w:t xml:space="preserve"> </w:t>
      </w:r>
      <w:r w:rsidR="00B0116C" w:rsidRPr="006A4629">
        <w:rPr>
          <w:rFonts w:ascii="Century Schoolbook" w:hAnsi="Century Schoolbook" w:cstheme="minorHAnsi"/>
          <w:i/>
          <w:color w:val="7030A0"/>
          <w:sz w:val="16"/>
          <w:lang w:val="en-GB"/>
        </w:rPr>
        <w:t>(Hoare, C. (1983))</w:t>
      </w:r>
      <w:r w:rsidR="008E37FC" w:rsidRPr="00737946">
        <w:rPr>
          <w:rFonts w:cstheme="minorHAnsi"/>
          <w:color w:val="00000A"/>
          <w:lang w:val="en-GB"/>
        </w:rPr>
        <w:t>.</w:t>
      </w:r>
      <w:r w:rsidR="00F4265C" w:rsidRPr="00737946">
        <w:rPr>
          <w:rFonts w:cstheme="minorHAnsi"/>
          <w:color w:val="00000A"/>
          <w:lang w:val="en-GB"/>
        </w:rPr>
        <w:t xml:space="preserve"> </w:t>
      </w:r>
      <w:r w:rsidR="00AC609C" w:rsidRPr="00737946">
        <w:rPr>
          <w:rFonts w:cstheme="minorHAnsi"/>
          <w:color w:val="00000A"/>
          <w:lang w:val="en-GB"/>
        </w:rPr>
        <w:t>Deductive verification is primarily employed for transitional systems using Hoare Triples to model the input-function-output structure (</w:t>
      </w:r>
      <w:r w:rsidR="006A4629">
        <w:rPr>
          <w:rFonts w:cstheme="minorHAnsi"/>
          <w:color w:val="00000A"/>
          <w:lang w:val="en-GB"/>
        </w:rPr>
        <w:t xml:space="preserve"> </w:t>
      </w:r>
      <w:r w:rsidR="00AC609C" w:rsidRPr="00737946">
        <w:rPr>
          <w:rFonts w:cstheme="minorHAnsi"/>
          <w:color w:val="00000A"/>
          <w:lang w:val="en-GB"/>
        </w:rPr>
        <w:t>{P}S{Q}</w:t>
      </w:r>
      <w:r w:rsidR="006A4629">
        <w:rPr>
          <w:rFonts w:cstheme="minorHAnsi"/>
          <w:color w:val="00000A"/>
          <w:lang w:val="en-GB"/>
        </w:rPr>
        <w:t xml:space="preserve"> </w:t>
      </w:r>
      <w:r w:rsidR="00AC609C" w:rsidRPr="006A4629">
        <w:rPr>
          <w:rFonts w:ascii="Century Schoolbook" w:hAnsi="Century Schoolbook" w:cstheme="minorHAnsi"/>
          <w:i/>
          <w:color w:val="7030A0"/>
          <w:sz w:val="16"/>
          <w:lang w:val="en-GB"/>
        </w:rPr>
        <w:t>(Hoare, C. (1983))</w:t>
      </w:r>
      <w:r w:rsidR="006A4629" w:rsidRPr="006A4629">
        <w:rPr>
          <w:rFonts w:ascii="Century Schoolbook" w:hAnsi="Century Schoolbook" w:cstheme="minorHAnsi"/>
          <w:i/>
          <w:color w:val="7030A0"/>
          <w:sz w:val="16"/>
          <w:lang w:val="en-GB"/>
        </w:rPr>
        <w:t xml:space="preserve"> </w:t>
      </w:r>
      <w:r w:rsidR="00AC609C" w:rsidRPr="00737946">
        <w:rPr>
          <w:rFonts w:cstheme="minorHAnsi"/>
          <w:color w:val="00000A"/>
          <w:lang w:val="en-GB"/>
        </w:rPr>
        <w:t xml:space="preserve">) and can be performed on programs with an infinite state space. </w:t>
      </w:r>
    </w:p>
    <w:p w:rsidR="00733F0F" w:rsidRDefault="00733F0F" w:rsidP="00953DA5">
      <w:pPr>
        <w:autoSpaceDE w:val="0"/>
        <w:autoSpaceDN w:val="0"/>
        <w:adjustRightInd w:val="0"/>
        <w:spacing w:after="0" w:line="240" w:lineRule="auto"/>
        <w:jc w:val="both"/>
        <w:rPr>
          <w:rFonts w:cstheme="minorHAnsi"/>
          <w:color w:val="00000A"/>
          <w:lang w:val="en-GB"/>
        </w:rPr>
      </w:pPr>
    </w:p>
    <w:p w:rsidR="00733F0F" w:rsidRPr="00737946" w:rsidRDefault="00733F0F" w:rsidP="00733F0F">
      <w:pPr>
        <w:pStyle w:val="Heading2"/>
      </w:pPr>
      <w:bookmarkStart w:id="31" w:name="_Toc516738742"/>
      <w:r>
        <w:t xml:space="preserve">2.2 </w:t>
      </w:r>
      <w:r>
        <w:tab/>
        <w:t>Model Checking</w:t>
      </w:r>
      <w:bookmarkEnd w:id="31"/>
    </w:p>
    <w:p w:rsidR="00733F0F" w:rsidRDefault="00733F0F" w:rsidP="00733F0F">
      <w:pPr>
        <w:autoSpaceDE w:val="0"/>
        <w:autoSpaceDN w:val="0"/>
        <w:adjustRightInd w:val="0"/>
        <w:spacing w:after="0" w:line="240" w:lineRule="auto"/>
        <w:jc w:val="both"/>
        <w:rPr>
          <w:lang w:val="en-GB"/>
        </w:rPr>
      </w:pPr>
      <w:r w:rsidRPr="00737946">
        <w:rPr>
          <w:rFonts w:cstheme="minorHAnsi"/>
          <w:color w:val="00000A"/>
          <w:lang w:val="en-GB"/>
        </w:rPr>
        <w:t>Model checking, as opposed to deductive verification, is performed on reactive systems that often have no termination point and use temporal logic for specifying their requirements. The two types of temporal logic employed are Linear Time Logic (LTL), “</w:t>
      </w:r>
      <w:r w:rsidRPr="00737946">
        <w:rPr>
          <w:rFonts w:cstheme="minorHAnsi"/>
          <w:i/>
          <w:color w:val="00B050"/>
          <w:lang w:val="en-GB"/>
        </w:rPr>
        <w:t>a  property of a computation sequence</w:t>
      </w:r>
      <w:r w:rsidRPr="00737946">
        <w:rPr>
          <w:rFonts w:cstheme="minorHAnsi"/>
          <w:color w:val="00000A"/>
          <w:lang w:val="en-GB"/>
        </w:rPr>
        <w:t>” , and Computation Tree Logic (CTL), a bra</w:t>
      </w:r>
      <w:r>
        <w:rPr>
          <w:rFonts w:cstheme="minorHAnsi"/>
          <w:color w:val="00000A"/>
          <w:lang w:val="en-GB"/>
        </w:rPr>
        <w:t>n</w:t>
      </w:r>
      <w:r w:rsidRPr="00737946">
        <w:rPr>
          <w:rFonts w:cstheme="minorHAnsi"/>
          <w:color w:val="00000A"/>
          <w:lang w:val="en-GB"/>
        </w:rPr>
        <w:t>c</w:t>
      </w:r>
      <w:r>
        <w:rPr>
          <w:rFonts w:cstheme="minorHAnsi"/>
          <w:color w:val="00000A"/>
          <w:lang w:val="en-GB"/>
        </w:rPr>
        <w:t>h</w:t>
      </w:r>
      <w:r w:rsidRPr="00737946">
        <w:rPr>
          <w:rFonts w:cstheme="minorHAnsi"/>
          <w:color w:val="00000A"/>
          <w:lang w:val="en-GB"/>
        </w:rPr>
        <w:t>ing logic where “</w:t>
      </w:r>
      <w:r w:rsidRPr="00737946">
        <w:rPr>
          <w:rFonts w:cstheme="minorHAnsi"/>
          <w:i/>
          <w:color w:val="00B050"/>
          <w:lang w:val="en-GB"/>
        </w:rPr>
        <w:t>every temporal operator has to be precede</w:t>
      </w:r>
      <w:r>
        <w:rPr>
          <w:rFonts w:cstheme="minorHAnsi"/>
          <w:i/>
          <w:color w:val="00B050"/>
          <w:lang w:val="en-GB"/>
        </w:rPr>
        <w:t>d by a path quantifier, and henc</w:t>
      </w:r>
      <w:r w:rsidRPr="00737946">
        <w:rPr>
          <w:rFonts w:cstheme="minorHAnsi"/>
          <w:i/>
          <w:color w:val="00B050"/>
          <w:lang w:val="en-GB"/>
        </w:rPr>
        <w:t>e such a formula expresses a property of a computation tree</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266CD3">
        <w:rPr>
          <w:rFonts w:ascii="Century Schoolbook" w:eastAsia="Times New Roman" w:hAnsi="Century Schoolbook" w:cstheme="minorHAnsi"/>
          <w:i/>
          <w:color w:val="7030A0"/>
          <w:sz w:val="16"/>
          <w:lang w:val="en-GB" w:eastAsia="en-GB"/>
        </w:rPr>
        <w:t>Maidi</w:t>
      </w:r>
      <w:proofErr w:type="spellEnd"/>
      <w:r w:rsidRPr="00266CD3">
        <w:rPr>
          <w:rFonts w:ascii="Century Schoolbook" w:eastAsia="Times New Roman" w:hAnsi="Century Schoolbook" w:cstheme="minorHAnsi"/>
          <w:i/>
          <w:color w:val="7030A0"/>
          <w:sz w:val="16"/>
          <w:lang w:val="en-GB" w:eastAsia="en-GB"/>
        </w:rPr>
        <w:t xml:space="preserve">, M. </w:t>
      </w:r>
      <w:r w:rsidRPr="006A4629">
        <w:rPr>
          <w:rFonts w:ascii="Century Schoolbook" w:eastAsia="Times New Roman" w:hAnsi="Century Schoolbook" w:cstheme="minorHAnsi"/>
          <w:i/>
          <w:color w:val="7030A0"/>
          <w:sz w:val="16"/>
          <w:lang w:val="en-GB" w:eastAsia="en-GB"/>
        </w:rPr>
        <w:t>(</w:t>
      </w:r>
      <w:r w:rsidRPr="00266CD3">
        <w:rPr>
          <w:rFonts w:ascii="Century Schoolbook" w:eastAsia="Times New Roman" w:hAnsi="Century Schoolbook" w:cstheme="minorHAnsi"/>
          <w:i/>
          <w:color w:val="7030A0"/>
          <w:sz w:val="16"/>
          <w:lang w:val="en-GB" w:eastAsia="en-GB"/>
        </w:rPr>
        <w:t>2000</w:t>
      </w:r>
      <w:r w:rsidRPr="006A4629">
        <w:rPr>
          <w:rFonts w:ascii="Century Schoolbook" w:eastAsia="Times New Roman" w:hAnsi="Century Schoolbook" w:cstheme="minorHAnsi"/>
          <w:i/>
          <w:color w:val="7030A0"/>
          <w:sz w:val="16"/>
          <w:lang w:val="en-GB" w:eastAsia="en-GB"/>
        </w:rPr>
        <w:t>))</w:t>
      </w:r>
      <w:r w:rsidRPr="00737946">
        <w:rPr>
          <w:rFonts w:cstheme="minorHAnsi"/>
          <w:color w:val="00000A"/>
          <w:lang w:val="en-GB"/>
        </w:rPr>
        <w:t xml:space="preserve">. Model checking applies algorithms to </w:t>
      </w:r>
      <w:proofErr w:type="spellStart"/>
      <w:r w:rsidRPr="00737946">
        <w:rPr>
          <w:rFonts w:cstheme="minorHAnsi"/>
          <w:color w:val="00000A"/>
          <w:lang w:val="en-GB"/>
        </w:rPr>
        <w:t>Kripke</w:t>
      </w:r>
      <w:proofErr w:type="spellEnd"/>
      <w:r w:rsidRPr="00737946">
        <w:rPr>
          <w:rFonts w:cstheme="minorHAnsi"/>
          <w:color w:val="00000A"/>
          <w:lang w:val="en-GB"/>
        </w:rPr>
        <w:t xml:space="preserve"> structures, </w:t>
      </w:r>
      <w:r w:rsidRPr="00737946">
        <w:rPr>
          <w:lang w:val="en-GB"/>
        </w:rPr>
        <w:t>a collection of first-order structures</w:t>
      </w:r>
      <w:r w:rsidRPr="00737946">
        <w:rPr>
          <w:rFonts w:cstheme="minorHAnsi"/>
          <w:color w:val="00000A"/>
          <w:lang w:val="en-GB"/>
        </w:rPr>
        <w:t xml:space="preserve"> </w:t>
      </w:r>
      <w:r>
        <w:rPr>
          <w:rFonts w:cstheme="minorHAnsi"/>
          <w:color w:val="00000A"/>
          <w:lang w:val="en-GB"/>
        </w:rPr>
        <w:t xml:space="preserve">describing </w:t>
      </w:r>
      <w:r w:rsidRPr="00737946">
        <w:rPr>
          <w:rFonts w:cstheme="minorHAnsi"/>
          <w:color w:val="00000A"/>
          <w:lang w:val="en-GB"/>
        </w:rPr>
        <w:t>finite state space</w:t>
      </w:r>
      <w:r>
        <w:rPr>
          <w:rFonts w:cstheme="minorHAnsi"/>
          <w:color w:val="00000A"/>
          <w:lang w:val="en-GB"/>
        </w:rPr>
        <w:t xml:space="preserve"> and </w:t>
      </w:r>
      <w:r w:rsidRPr="00737946">
        <w:rPr>
          <w:lang w:val="en-GB"/>
        </w:rPr>
        <w:t>representing the variables and their values as states</w:t>
      </w:r>
      <w:r w:rsidRPr="00737946">
        <w:rPr>
          <w:rFonts w:cstheme="minorHAnsi"/>
          <w:color w:val="00000A"/>
          <w:lang w:val="en-GB"/>
        </w:rPr>
        <w:t>, to determine if any model of the system can satisfy the formulae by check</w:t>
      </w:r>
      <w:r>
        <w:rPr>
          <w:rFonts w:cstheme="minorHAnsi"/>
          <w:color w:val="00000A"/>
          <w:lang w:val="en-GB"/>
        </w:rPr>
        <w:t>ing the correctness of the temp</w:t>
      </w:r>
      <w:r w:rsidRPr="00737946">
        <w:rPr>
          <w:rFonts w:cstheme="minorHAnsi"/>
          <w:color w:val="00000A"/>
          <w:lang w:val="en-GB"/>
        </w:rPr>
        <w:t>o</w:t>
      </w:r>
      <w:r>
        <w:rPr>
          <w:rFonts w:cstheme="minorHAnsi"/>
          <w:color w:val="00000A"/>
          <w:lang w:val="en-GB"/>
        </w:rPr>
        <w:t>r</w:t>
      </w:r>
      <w:r w:rsidRPr="00737946">
        <w:rPr>
          <w:rFonts w:cstheme="minorHAnsi"/>
          <w:color w:val="00000A"/>
          <w:lang w:val="en-GB"/>
        </w:rPr>
        <w:t>al logic patterns</w:t>
      </w:r>
      <w:r w:rsidRPr="00737946">
        <w:rPr>
          <w:rFonts w:cstheme="minorHAnsi"/>
          <w:lang w:val="en-GB"/>
        </w:rPr>
        <w:t>.</w:t>
      </w:r>
      <w:r w:rsidRPr="00737946">
        <w:rPr>
          <w:lang w:val="en-GB"/>
        </w:rPr>
        <w:t xml:space="preserve"> </w:t>
      </w:r>
      <w:r>
        <w:rPr>
          <w:lang w:val="en-GB"/>
        </w:rPr>
        <w:t xml:space="preserve">The </w:t>
      </w:r>
      <w:proofErr w:type="spellStart"/>
      <w:r>
        <w:rPr>
          <w:lang w:val="en-GB"/>
        </w:rPr>
        <w:t>KeY</w:t>
      </w:r>
      <w:proofErr w:type="spellEnd"/>
      <w:r>
        <w:rPr>
          <w:lang w:val="en-GB"/>
        </w:rPr>
        <w:t xml:space="preserve"> verification uses </w:t>
      </w:r>
      <w:proofErr w:type="spellStart"/>
      <w:r w:rsidRPr="00737946">
        <w:rPr>
          <w:lang w:val="en-GB"/>
        </w:rPr>
        <w:t>JavaDL</w:t>
      </w:r>
      <w:proofErr w:type="spellEnd"/>
      <w:r>
        <w:rPr>
          <w:lang w:val="en-GB"/>
        </w:rPr>
        <w:t xml:space="preserve"> as its basis of logic and it</w:t>
      </w:r>
      <w:r w:rsidRPr="00737946">
        <w:rPr>
          <w:lang w:val="en-GB"/>
        </w:rPr>
        <w:t xml:space="preserve"> evaluates </w:t>
      </w:r>
      <w:r>
        <w:rPr>
          <w:lang w:val="en-GB"/>
        </w:rPr>
        <w:t xml:space="preserve">formulas in a </w:t>
      </w:r>
      <w:proofErr w:type="spellStart"/>
      <w:r>
        <w:rPr>
          <w:lang w:val="en-GB"/>
        </w:rPr>
        <w:t>Kripke</w:t>
      </w:r>
      <w:proofErr w:type="spellEnd"/>
      <w:r>
        <w:rPr>
          <w:lang w:val="en-GB"/>
        </w:rPr>
        <w:t xml:space="preserve"> structure.</w:t>
      </w:r>
      <w:r w:rsidRPr="00737946">
        <w:rPr>
          <w:lang w:val="en-GB"/>
        </w:rPr>
        <w:t xml:space="preserve"> A valid path </w:t>
      </w:r>
      <w:r>
        <w:rPr>
          <w:lang w:val="en-GB"/>
        </w:rPr>
        <w:t xml:space="preserve">through a </w:t>
      </w:r>
      <w:proofErr w:type="spellStart"/>
      <w:r>
        <w:rPr>
          <w:lang w:val="en-GB"/>
        </w:rPr>
        <w:t>Kripke</w:t>
      </w:r>
      <w:proofErr w:type="spellEnd"/>
      <w:r>
        <w:rPr>
          <w:lang w:val="en-GB"/>
        </w:rPr>
        <w:t xml:space="preserve"> structure </w:t>
      </w:r>
      <w:r w:rsidRPr="00737946">
        <w:rPr>
          <w:lang w:val="en-GB"/>
        </w:rPr>
        <w:t xml:space="preserve">could be an infinite sequence of </w:t>
      </w:r>
      <w:r>
        <w:rPr>
          <w:lang w:val="en-GB"/>
        </w:rPr>
        <w:t xml:space="preserve">transitions through </w:t>
      </w:r>
      <w:r w:rsidRPr="00737946">
        <w:rPr>
          <w:lang w:val="en-GB"/>
        </w:rPr>
        <w:t>states for which a formula can hold</w:t>
      </w:r>
      <w:r>
        <w:rPr>
          <w:lang w:val="en-GB"/>
        </w:rPr>
        <w:t xml:space="preserve"> </w:t>
      </w:r>
      <w:r w:rsidRPr="005568ED">
        <w:rPr>
          <w:i/>
          <w:color w:val="7030A0"/>
          <w:sz w:val="16"/>
          <w:szCs w:val="16"/>
          <w:lang w:val="en-GB"/>
        </w:rPr>
        <w:t>(</w:t>
      </w:r>
      <w:proofErr w:type="spellStart"/>
      <w:r w:rsidRPr="005568ED">
        <w:rPr>
          <w:rFonts w:ascii="Century Schoolbook" w:eastAsia="Times New Roman" w:hAnsi="Century Schoolbook" w:cs="Helvetica"/>
          <w:i/>
          <w:color w:val="7030A0"/>
          <w:sz w:val="16"/>
          <w:szCs w:val="16"/>
          <w:lang w:val="en-GB" w:eastAsia="en-GB"/>
        </w:rPr>
        <w:t>Kuhtz</w:t>
      </w:r>
      <w:proofErr w:type="spellEnd"/>
      <w:r w:rsidRPr="005568ED">
        <w:rPr>
          <w:rFonts w:ascii="Century Schoolbook" w:eastAsia="Times New Roman" w:hAnsi="Century Schoolbook" w:cs="Helvetica"/>
          <w:i/>
          <w:color w:val="7030A0"/>
          <w:sz w:val="16"/>
          <w:szCs w:val="16"/>
          <w:lang w:val="en-GB" w:eastAsia="en-GB"/>
        </w:rPr>
        <w:t xml:space="preserve">, L. &amp; </w:t>
      </w:r>
      <w:proofErr w:type="spellStart"/>
      <w:r w:rsidRPr="005568ED">
        <w:rPr>
          <w:rFonts w:ascii="Century Schoolbook" w:eastAsia="Times New Roman" w:hAnsi="Century Schoolbook" w:cs="Helvetica"/>
          <w:i/>
          <w:color w:val="7030A0"/>
          <w:sz w:val="16"/>
          <w:szCs w:val="16"/>
          <w:lang w:val="en-GB" w:eastAsia="en-GB"/>
        </w:rPr>
        <w:t>Finkbeiner</w:t>
      </w:r>
      <w:proofErr w:type="spellEnd"/>
      <w:r w:rsidRPr="005568ED">
        <w:rPr>
          <w:rFonts w:ascii="Century Schoolbook" w:eastAsia="Times New Roman" w:hAnsi="Century Schoolbook" w:cs="Helvetica"/>
          <w:i/>
          <w:color w:val="7030A0"/>
          <w:sz w:val="16"/>
          <w:szCs w:val="16"/>
          <w:lang w:val="en-GB" w:eastAsia="en-GB"/>
        </w:rPr>
        <w:t>, B. (2011))</w:t>
      </w:r>
      <w:r w:rsidRPr="00737946">
        <w:rPr>
          <w:lang w:val="en-GB"/>
        </w:rPr>
        <w:t xml:space="preserve">. </w:t>
      </w:r>
      <w:r w:rsidRPr="00D926E6">
        <w:rPr>
          <w:lang w:val="en-GB"/>
        </w:rPr>
        <w:t xml:space="preserve">Safety, nothing bad happens, and liveness, something good happens, are two crucial aspects of a </w:t>
      </w:r>
      <w:proofErr w:type="spellStart"/>
      <w:r w:rsidRPr="00D926E6">
        <w:rPr>
          <w:lang w:val="en-GB"/>
        </w:rPr>
        <w:t>Kripke</w:t>
      </w:r>
      <w:proofErr w:type="spellEnd"/>
      <w:r w:rsidRPr="00D926E6">
        <w:rPr>
          <w:lang w:val="en-GB"/>
        </w:rPr>
        <w:t xml:space="preserve"> structure ensuring the model functions correctly, with deadlock-freedom</w:t>
      </w:r>
      <w:r>
        <w:rPr>
          <w:lang w:val="en-GB"/>
        </w:rPr>
        <w:t xml:space="preserve"> </w:t>
      </w:r>
      <w:r w:rsidRPr="00737946">
        <w:rPr>
          <w:lang w:val="en-GB"/>
        </w:rPr>
        <w:t xml:space="preserve">also </w:t>
      </w:r>
      <w:r>
        <w:rPr>
          <w:lang w:val="en-GB"/>
        </w:rPr>
        <w:t xml:space="preserve">an </w:t>
      </w:r>
      <w:r w:rsidRPr="00737946">
        <w:rPr>
          <w:lang w:val="en-GB"/>
        </w:rPr>
        <w:t>ideal</w:t>
      </w:r>
      <w:r>
        <w:rPr>
          <w:lang w:val="en-GB"/>
        </w:rPr>
        <w:t xml:space="preserve"> characteristic</w:t>
      </w:r>
      <w:r w:rsidRPr="00737946">
        <w:rPr>
          <w:lang w:val="en-GB"/>
        </w:rPr>
        <w:t>.</w:t>
      </w:r>
    </w:p>
    <w:p w:rsidR="00733F0F" w:rsidRDefault="00733F0F" w:rsidP="00953DA5">
      <w:pPr>
        <w:autoSpaceDE w:val="0"/>
        <w:autoSpaceDN w:val="0"/>
        <w:adjustRightInd w:val="0"/>
        <w:spacing w:after="0" w:line="240" w:lineRule="auto"/>
        <w:jc w:val="both"/>
        <w:rPr>
          <w:rFonts w:cstheme="minorHAnsi"/>
          <w:color w:val="00000A"/>
          <w:lang w:val="en-GB"/>
        </w:rPr>
      </w:pPr>
    </w:p>
    <w:p w:rsidR="004737B3" w:rsidRDefault="004737B3" w:rsidP="00953DA5">
      <w:pPr>
        <w:autoSpaceDE w:val="0"/>
        <w:autoSpaceDN w:val="0"/>
        <w:adjustRightInd w:val="0"/>
        <w:spacing w:after="0" w:line="240" w:lineRule="auto"/>
        <w:jc w:val="both"/>
        <w:rPr>
          <w:rFonts w:cstheme="minorHAnsi"/>
          <w:color w:val="00000A"/>
          <w:lang w:val="en-GB"/>
        </w:rPr>
      </w:pPr>
    </w:p>
    <w:p w:rsidR="00A827F5" w:rsidRPr="00A827F5" w:rsidRDefault="00733F0F" w:rsidP="004737B3">
      <w:pPr>
        <w:pStyle w:val="Heading2"/>
      </w:pPr>
      <w:bookmarkStart w:id="32" w:name="_Toc516738743"/>
      <w:r>
        <w:t>2.3</w:t>
      </w:r>
      <w:r w:rsidR="004737B3">
        <w:t xml:space="preserve"> </w:t>
      </w:r>
      <w:r w:rsidR="004737B3">
        <w:tab/>
      </w:r>
      <w:r w:rsidR="00A827F5" w:rsidRPr="00A827F5">
        <w:t>Logic</w:t>
      </w:r>
      <w:r>
        <w:t>s</w:t>
      </w:r>
      <w:bookmarkEnd w:id="32"/>
    </w:p>
    <w:p w:rsidR="00A133E7" w:rsidRPr="00737946" w:rsidRDefault="00F4265C" w:rsidP="00953DA5">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There are many types of logic available today however the main logics we foc</w:t>
      </w:r>
      <w:r w:rsidR="007E446F" w:rsidRPr="00737946">
        <w:rPr>
          <w:rFonts w:cstheme="minorHAnsi"/>
          <w:color w:val="00000A"/>
          <w:lang w:val="en-GB"/>
        </w:rPr>
        <w:t>u</w:t>
      </w:r>
      <w:r w:rsidRPr="00737946">
        <w:rPr>
          <w:rFonts w:cstheme="minorHAnsi"/>
          <w:color w:val="00000A"/>
          <w:lang w:val="en-GB"/>
        </w:rPr>
        <w:t>s on regarding deductive v</w:t>
      </w:r>
      <w:r w:rsidR="00A827F5">
        <w:rPr>
          <w:rFonts w:cstheme="minorHAnsi"/>
          <w:color w:val="00000A"/>
          <w:lang w:val="en-GB"/>
        </w:rPr>
        <w:t>erification are first-order pre</w:t>
      </w:r>
      <w:r w:rsidRPr="00737946">
        <w:rPr>
          <w:rFonts w:cstheme="minorHAnsi"/>
          <w:color w:val="00000A"/>
          <w:lang w:val="en-GB"/>
        </w:rPr>
        <w:t>d</w:t>
      </w:r>
      <w:r w:rsidR="00A827F5">
        <w:rPr>
          <w:rFonts w:cstheme="minorHAnsi"/>
          <w:color w:val="00000A"/>
          <w:lang w:val="en-GB"/>
        </w:rPr>
        <w:t>i</w:t>
      </w:r>
      <w:r w:rsidRPr="00737946">
        <w:rPr>
          <w:rFonts w:cstheme="minorHAnsi"/>
          <w:color w:val="00000A"/>
          <w:lang w:val="en-GB"/>
        </w:rPr>
        <w:t>cate logic, propositional logic and Hoare logic.</w:t>
      </w:r>
    </w:p>
    <w:p w:rsidR="00F4265C" w:rsidRPr="00737946" w:rsidRDefault="00C53BAC"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First-Order Predicate Logic</w:t>
      </w:r>
      <w:r w:rsidR="001E4F09" w:rsidRPr="00737946">
        <w:rPr>
          <w:rFonts w:cstheme="minorHAnsi"/>
          <w:color w:val="00000A"/>
          <w:lang w:val="en-GB"/>
        </w:rPr>
        <w:t xml:space="preserve"> </w:t>
      </w:r>
      <w:r w:rsidR="00E4308D" w:rsidRPr="00737946">
        <w:rPr>
          <w:rFonts w:cstheme="minorHAnsi"/>
          <w:color w:val="00000A"/>
          <w:lang w:val="en-GB"/>
        </w:rPr>
        <w:t xml:space="preserve">is a basis for constructing formulas from using “symbolic structures comprised of predicates, functions, variables, constants, quantifiers and logical connectives” </w:t>
      </w:r>
      <w:r w:rsidR="00E4308D" w:rsidRPr="006A4629">
        <w:rPr>
          <w:rFonts w:ascii="Century Schoolbook" w:hAnsi="Century Schoolbook" w:cstheme="minorHAnsi"/>
          <w:color w:val="7030A0"/>
          <w:sz w:val="16"/>
          <w:lang w:val="en-GB"/>
        </w:rPr>
        <w:t>(</w:t>
      </w:r>
      <w:r w:rsidR="00E4308D" w:rsidRPr="006A4629">
        <w:rPr>
          <w:rFonts w:ascii="Century Schoolbook" w:eastAsia="Times New Roman" w:hAnsi="Century Schoolbook" w:cstheme="minorHAnsi"/>
          <w:i/>
          <w:color w:val="7030A0"/>
          <w:sz w:val="16"/>
          <w:lang w:val="en-GB" w:eastAsia="en-GB"/>
        </w:rPr>
        <w:t>Yang, K.H., Olson, D. &amp; Kim, J. (2004))</w:t>
      </w:r>
      <w:r w:rsidR="00E4308D" w:rsidRPr="00737946">
        <w:rPr>
          <w:rFonts w:eastAsia="Times New Roman" w:cstheme="minorHAnsi"/>
          <w:i/>
          <w:color w:val="7030A0"/>
          <w:lang w:val="en-GB" w:eastAsia="en-GB"/>
        </w:rPr>
        <w:t xml:space="preserve"> </w:t>
      </w:r>
      <w:r w:rsidR="00E4308D" w:rsidRPr="00737946">
        <w:rPr>
          <w:rFonts w:cstheme="minorHAnsi"/>
          <w:color w:val="7030A0"/>
          <w:lang w:val="en-GB"/>
        </w:rPr>
        <w:t xml:space="preserve"> </w:t>
      </w:r>
      <w:r w:rsidR="00E4308D" w:rsidRPr="00737946">
        <w:rPr>
          <w:rFonts w:cstheme="minorHAnsi"/>
          <w:color w:val="00000A"/>
          <w:lang w:val="en-GB"/>
        </w:rPr>
        <w:t xml:space="preserve">and is the basis for many verification systems in use today, albeit expanded to include such theories as equality, linear arithmetic, purely applicative arrays and bit vectors </w:t>
      </w:r>
      <w:r w:rsidR="00E4308D" w:rsidRPr="006A4629">
        <w:rPr>
          <w:rFonts w:ascii="Century Schoolbook" w:hAnsi="Century Schoolbook" w:cstheme="minorHAnsi"/>
          <w:color w:val="7030A0"/>
          <w:sz w:val="16"/>
          <w:lang w:val="en-GB"/>
        </w:rPr>
        <w:t>(</w:t>
      </w:r>
      <w:proofErr w:type="spellStart"/>
      <w:r w:rsidR="00E4308D" w:rsidRPr="006A4629">
        <w:rPr>
          <w:rFonts w:ascii="Century Schoolbook" w:eastAsia="Times New Roman" w:hAnsi="Century Schoolbook" w:cstheme="minorHAnsi"/>
          <w:i/>
          <w:color w:val="7030A0"/>
          <w:sz w:val="16"/>
          <w:lang w:val="en-GB" w:eastAsia="en-GB"/>
        </w:rPr>
        <w:t>Filliâtre</w:t>
      </w:r>
      <w:proofErr w:type="spellEnd"/>
      <w:r w:rsidR="00E4308D" w:rsidRPr="006A4629">
        <w:rPr>
          <w:rFonts w:ascii="Century Schoolbook" w:eastAsia="Times New Roman" w:hAnsi="Century Schoolbook" w:cstheme="minorHAnsi"/>
          <w:i/>
          <w:color w:val="7030A0"/>
          <w:sz w:val="16"/>
          <w:lang w:val="en-GB" w:eastAsia="en-GB"/>
        </w:rPr>
        <w:t>, J. (2011))</w:t>
      </w:r>
      <w:r w:rsidR="00E4308D" w:rsidRPr="00737946">
        <w:rPr>
          <w:rFonts w:cstheme="minorHAnsi"/>
          <w:color w:val="00000A"/>
          <w:lang w:val="en-GB"/>
        </w:rPr>
        <w:t xml:space="preserve"> . </w:t>
      </w:r>
    </w:p>
    <w:p w:rsidR="00FA1189" w:rsidRPr="00737946" w:rsidRDefault="00E4308D" w:rsidP="00E4308D">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Propositional Logic is a simplified version of predicate logic by a</w:t>
      </w:r>
      <w:r w:rsidR="00F4265C" w:rsidRPr="00737946">
        <w:rPr>
          <w:rFonts w:cstheme="minorHAnsi"/>
          <w:color w:val="00000A"/>
          <w:lang w:val="en-GB"/>
        </w:rPr>
        <w:t>ssigning a true or false value to each variable in a formula and defining the connectives through truth tables</w:t>
      </w:r>
      <w:r w:rsidR="00DE3812" w:rsidRPr="00737946">
        <w:rPr>
          <w:rFonts w:cstheme="minorHAnsi"/>
          <w:color w:val="00000A"/>
          <w:lang w:val="en-GB"/>
        </w:rPr>
        <w:t xml:space="preserve"> </w:t>
      </w:r>
      <w:r w:rsidR="00DE3812" w:rsidRPr="006A4629">
        <w:rPr>
          <w:rFonts w:ascii="Century Schoolbook" w:hAnsi="Century Schoolbook" w:cstheme="minorHAnsi"/>
          <w:color w:val="7030A0"/>
          <w:sz w:val="16"/>
          <w:lang w:val="en-GB"/>
        </w:rPr>
        <w:t>(</w:t>
      </w:r>
      <w:r w:rsidR="00DE3812" w:rsidRPr="006A4629">
        <w:rPr>
          <w:rFonts w:ascii="Century Schoolbook" w:eastAsia="Times New Roman" w:hAnsi="Century Schoolbook" w:cstheme="minorHAnsi"/>
          <w:i/>
          <w:color w:val="7030A0"/>
          <w:sz w:val="16"/>
          <w:lang w:val="en-GB" w:eastAsia="en-GB"/>
        </w:rPr>
        <w:t>Yang, K.H., Olson, D. &amp; Kim, J. (2004))</w:t>
      </w:r>
      <w:r w:rsidR="00F4265C" w:rsidRPr="00737946">
        <w:rPr>
          <w:rFonts w:cstheme="minorHAnsi"/>
          <w:color w:val="00000A"/>
          <w:lang w:val="en-GB"/>
        </w:rPr>
        <w:t xml:space="preserve">. This logic is popular when constructing normal forms to be used in SAT solvers, discussed later in this chapter, </w:t>
      </w:r>
      <w:r w:rsidR="006B510D" w:rsidRPr="00737946">
        <w:rPr>
          <w:rFonts w:cstheme="minorHAnsi"/>
          <w:color w:val="00000A"/>
          <w:lang w:val="en-GB"/>
        </w:rPr>
        <w:t>to determine the validity of formulas, an example of which being the construction of</w:t>
      </w:r>
      <w:r w:rsidR="00F4265C" w:rsidRPr="00737946">
        <w:rPr>
          <w:rFonts w:cstheme="minorHAnsi"/>
          <w:color w:val="00000A"/>
          <w:lang w:val="en-GB"/>
        </w:rPr>
        <w:t xml:space="preserve"> Conjunctive Normal Form</w:t>
      </w:r>
      <w:r w:rsidR="006B510D" w:rsidRPr="00737946">
        <w:rPr>
          <w:rFonts w:cstheme="minorHAnsi"/>
          <w:color w:val="00000A"/>
          <w:lang w:val="en-GB"/>
        </w:rPr>
        <w:t>s to be</w:t>
      </w:r>
      <w:r w:rsidR="00F4265C" w:rsidRPr="00737946">
        <w:rPr>
          <w:rFonts w:cstheme="minorHAnsi"/>
          <w:color w:val="00000A"/>
          <w:lang w:val="en-GB"/>
        </w:rPr>
        <w:t xml:space="preserve"> used in the DPLL framework</w:t>
      </w:r>
      <w:r w:rsidR="006B510D" w:rsidRPr="00737946">
        <w:rPr>
          <w:rFonts w:cstheme="minorHAnsi"/>
          <w:color w:val="00000A"/>
          <w:lang w:val="en-GB"/>
        </w:rPr>
        <w:t xml:space="preserve"> </w:t>
      </w:r>
      <w:r w:rsidR="006B510D" w:rsidRPr="006A4629">
        <w:rPr>
          <w:rFonts w:ascii="Century Schoolbook" w:hAnsi="Century Schoolbook" w:cstheme="minorHAnsi"/>
          <w:color w:val="7030A0"/>
          <w:sz w:val="16"/>
          <w:lang w:val="en-GB"/>
        </w:rPr>
        <w:t>(</w:t>
      </w:r>
      <w:proofErr w:type="spellStart"/>
      <w:r w:rsidR="006B510D" w:rsidRPr="006A4629">
        <w:rPr>
          <w:rFonts w:ascii="Century Schoolbook" w:eastAsia="Times New Roman" w:hAnsi="Century Schoolbook" w:cstheme="minorHAnsi"/>
          <w:i/>
          <w:color w:val="7030A0"/>
          <w:sz w:val="16"/>
          <w:lang w:val="en-GB" w:eastAsia="en-GB"/>
        </w:rPr>
        <w:t>Nieuwenhuis</w:t>
      </w:r>
      <w:proofErr w:type="spellEnd"/>
      <w:r w:rsidR="006B510D" w:rsidRPr="006A4629">
        <w:rPr>
          <w:rFonts w:ascii="Century Schoolbook" w:eastAsia="Times New Roman" w:hAnsi="Century Schoolbook" w:cstheme="minorHAnsi"/>
          <w:i/>
          <w:color w:val="7030A0"/>
          <w:sz w:val="16"/>
          <w:lang w:val="en-GB" w:eastAsia="en-GB"/>
        </w:rPr>
        <w:t xml:space="preserve">, R., </w:t>
      </w:r>
      <w:proofErr w:type="spellStart"/>
      <w:r w:rsidR="006B510D" w:rsidRPr="006A4629">
        <w:rPr>
          <w:rFonts w:ascii="Century Schoolbook" w:eastAsia="Times New Roman" w:hAnsi="Century Schoolbook" w:cstheme="minorHAnsi"/>
          <w:i/>
          <w:color w:val="7030A0"/>
          <w:sz w:val="16"/>
          <w:lang w:val="en-GB" w:eastAsia="en-GB"/>
        </w:rPr>
        <w:t>Oliveras</w:t>
      </w:r>
      <w:proofErr w:type="spellEnd"/>
      <w:r w:rsidR="006B510D" w:rsidRPr="006A4629">
        <w:rPr>
          <w:rFonts w:ascii="Century Schoolbook" w:eastAsia="Times New Roman" w:hAnsi="Century Schoolbook" w:cstheme="minorHAnsi"/>
          <w:i/>
          <w:color w:val="7030A0"/>
          <w:sz w:val="16"/>
          <w:lang w:val="en-GB" w:eastAsia="en-GB"/>
        </w:rPr>
        <w:t xml:space="preserve">, A. &amp; </w:t>
      </w:r>
      <w:proofErr w:type="spellStart"/>
      <w:r w:rsidR="006B510D" w:rsidRPr="006A4629">
        <w:rPr>
          <w:rFonts w:ascii="Century Schoolbook" w:eastAsia="Times New Roman" w:hAnsi="Century Schoolbook" w:cstheme="minorHAnsi"/>
          <w:i/>
          <w:color w:val="7030A0"/>
          <w:sz w:val="16"/>
          <w:lang w:val="en-GB" w:eastAsia="en-GB"/>
        </w:rPr>
        <w:t>Tinelli</w:t>
      </w:r>
      <w:proofErr w:type="spellEnd"/>
      <w:r w:rsidR="006B510D" w:rsidRPr="006A4629">
        <w:rPr>
          <w:rFonts w:ascii="Century Schoolbook" w:eastAsia="Times New Roman" w:hAnsi="Century Schoolbook" w:cstheme="minorHAnsi"/>
          <w:i/>
          <w:color w:val="7030A0"/>
          <w:sz w:val="16"/>
          <w:lang w:val="en-GB" w:eastAsia="en-GB"/>
        </w:rPr>
        <w:t>, C. (2006))</w:t>
      </w:r>
      <w:r w:rsidR="00F4265C" w:rsidRPr="00737946">
        <w:rPr>
          <w:rFonts w:cstheme="minorHAnsi"/>
          <w:color w:val="00000A"/>
          <w:lang w:val="en-GB"/>
        </w:rPr>
        <w:t xml:space="preserve">. </w:t>
      </w:r>
    </w:p>
    <w:p w:rsidR="00FA1189" w:rsidRDefault="00FA1189" w:rsidP="00FA1189">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Hoare Logic was proposed by Tony Hoare in his paper </w:t>
      </w:r>
      <w:r w:rsidR="00C53BAC" w:rsidRPr="00737946">
        <w:rPr>
          <w:rFonts w:cstheme="minorHAnsi"/>
          <w:color w:val="00000A"/>
          <w:lang w:val="en-GB"/>
        </w:rPr>
        <w:t>“</w:t>
      </w:r>
      <w:r w:rsidRPr="00737946">
        <w:rPr>
          <w:rFonts w:cstheme="minorHAnsi"/>
          <w:color w:val="00000A"/>
          <w:lang w:val="en-GB"/>
        </w:rPr>
        <w:t>An Axiomatic B</w:t>
      </w:r>
      <w:r w:rsidR="00A827F5">
        <w:rPr>
          <w:rFonts w:cstheme="minorHAnsi"/>
          <w:color w:val="00000A"/>
          <w:lang w:val="en-GB"/>
        </w:rPr>
        <w:t>asis for Computer P</w:t>
      </w:r>
      <w:r w:rsidRPr="00737946">
        <w:rPr>
          <w:rFonts w:cstheme="minorHAnsi"/>
          <w:color w:val="00000A"/>
          <w:lang w:val="en-GB"/>
        </w:rPr>
        <w:t>r</w:t>
      </w:r>
      <w:r w:rsidR="00A827F5">
        <w:rPr>
          <w:rFonts w:cstheme="minorHAnsi"/>
          <w:color w:val="00000A"/>
          <w:lang w:val="en-GB"/>
        </w:rPr>
        <w:t>o</w:t>
      </w:r>
      <w:r w:rsidRPr="00737946">
        <w:rPr>
          <w:rFonts w:cstheme="minorHAnsi"/>
          <w:color w:val="00000A"/>
          <w:lang w:val="en-GB"/>
        </w:rPr>
        <w:t>gramming</w:t>
      </w:r>
      <w:r w:rsidR="00C53BAC" w:rsidRPr="00737946">
        <w:rPr>
          <w:rFonts w:cstheme="minorHAnsi"/>
          <w:color w:val="00000A"/>
          <w:lang w:val="en-GB"/>
        </w:rPr>
        <w:t>”</w:t>
      </w:r>
      <w:r w:rsidRPr="00737946">
        <w:rPr>
          <w:rFonts w:cstheme="minorHAnsi"/>
          <w:color w:val="00000A"/>
          <w:lang w:val="en-GB"/>
        </w:rPr>
        <w:t xml:space="preserve"> </w:t>
      </w:r>
      <w:r w:rsidRPr="006A4629">
        <w:rPr>
          <w:rFonts w:ascii="Century Schoolbook" w:hAnsi="Century Schoolbook" w:cstheme="minorHAnsi"/>
          <w:i/>
          <w:color w:val="7030A0"/>
          <w:sz w:val="16"/>
          <w:lang w:val="en-GB"/>
        </w:rPr>
        <w:t>(Hoare, C. (1983))</w:t>
      </w:r>
      <w:r w:rsidR="003D5D62" w:rsidRPr="00737946">
        <w:rPr>
          <w:rFonts w:cstheme="minorHAnsi"/>
          <w:color w:val="00000A"/>
          <w:lang w:val="en-GB"/>
        </w:rPr>
        <w:t xml:space="preserve">, </w:t>
      </w:r>
      <w:r w:rsidRPr="00737946">
        <w:rPr>
          <w:rFonts w:cstheme="minorHAnsi"/>
          <w:color w:val="00000A"/>
          <w:lang w:val="en-GB"/>
        </w:rPr>
        <w:t>and introduced applying deductive reasoning</w:t>
      </w:r>
      <w:r w:rsidR="00C53BAC" w:rsidRPr="00737946">
        <w:rPr>
          <w:rFonts w:cstheme="minorHAnsi"/>
          <w:color w:val="00000A"/>
          <w:lang w:val="en-GB"/>
        </w:rPr>
        <w:t xml:space="preserve"> as a way to formally reason about and</w:t>
      </w:r>
      <w:r w:rsidRPr="00737946">
        <w:rPr>
          <w:rFonts w:cstheme="minorHAnsi"/>
          <w:color w:val="00000A"/>
          <w:lang w:val="en-GB"/>
        </w:rPr>
        <w:t xml:space="preserve"> dev</w:t>
      </w:r>
      <w:r w:rsidR="00C53BAC" w:rsidRPr="00737946">
        <w:rPr>
          <w:rFonts w:cstheme="minorHAnsi"/>
          <w:color w:val="00000A"/>
          <w:lang w:val="en-GB"/>
        </w:rPr>
        <w:t xml:space="preserve">elop </w:t>
      </w:r>
      <w:r w:rsidRPr="00737946">
        <w:rPr>
          <w:rFonts w:cstheme="minorHAnsi"/>
          <w:color w:val="00000A"/>
          <w:lang w:val="en-GB"/>
        </w:rPr>
        <w:t>software programs</w:t>
      </w:r>
      <w:r w:rsidR="00A827F5">
        <w:rPr>
          <w:rFonts w:cstheme="minorHAnsi"/>
          <w:color w:val="00000A"/>
          <w:lang w:val="en-GB"/>
        </w:rPr>
        <w:t>, that</w:t>
      </w:r>
      <w:r w:rsidR="00C53BAC" w:rsidRPr="00737946">
        <w:rPr>
          <w:rFonts w:cstheme="minorHAnsi"/>
          <w:color w:val="00000A"/>
          <w:lang w:val="en-GB"/>
        </w:rPr>
        <w:t xml:space="preserve"> could be </w:t>
      </w:r>
      <w:r w:rsidR="00A827F5" w:rsidRPr="00737946">
        <w:rPr>
          <w:rFonts w:cstheme="minorHAnsi"/>
          <w:color w:val="00000A"/>
          <w:lang w:val="en-GB"/>
        </w:rPr>
        <w:t>mathematically</w:t>
      </w:r>
      <w:r w:rsidR="00C53BAC" w:rsidRPr="00737946">
        <w:rPr>
          <w:rFonts w:cstheme="minorHAnsi"/>
          <w:color w:val="00000A"/>
          <w:lang w:val="en-GB"/>
        </w:rPr>
        <w:t xml:space="preserve"> proven to function as required</w:t>
      </w:r>
      <w:r w:rsidRPr="00737946">
        <w:rPr>
          <w:rFonts w:cstheme="minorHAnsi"/>
          <w:color w:val="00000A"/>
          <w:lang w:val="en-GB"/>
        </w:rPr>
        <w:t xml:space="preserve">. </w:t>
      </w:r>
      <w:r w:rsidR="00C53BAC" w:rsidRPr="00737946">
        <w:rPr>
          <w:rFonts w:cstheme="minorHAnsi"/>
          <w:color w:val="00000A"/>
          <w:lang w:val="en-GB"/>
        </w:rPr>
        <w:t>Inference rules and axioms were developed to reason with computer programs, such as the widely used {P}S{Q} notation stating “</w:t>
      </w:r>
      <w:r w:rsidR="00C53BAC" w:rsidRPr="00737946">
        <w:rPr>
          <w:rFonts w:cstheme="minorHAnsi"/>
          <w:i/>
          <w:color w:val="00B050"/>
          <w:lang w:val="en-GB"/>
        </w:rPr>
        <w:t>If proposition P is true when control is at the beginning of statement S, then proposition Q will be true when control is at the end of statement S</w:t>
      </w:r>
      <w:r w:rsidR="00C53BAC" w:rsidRPr="00737946">
        <w:rPr>
          <w:rFonts w:cstheme="minorHAnsi"/>
          <w:color w:val="00000A"/>
          <w:lang w:val="en-GB"/>
        </w:rPr>
        <w:t>”</w:t>
      </w:r>
      <w:r w:rsidR="003D5D62"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(Hoare, C. (1983))</w:t>
      </w:r>
      <w:r w:rsidR="00C53BAC" w:rsidRPr="00737946">
        <w:rPr>
          <w:rFonts w:cstheme="minorHAnsi"/>
          <w:color w:val="00000A"/>
          <w:lang w:val="en-GB"/>
        </w:rPr>
        <w:t>. These inference rules were applied using assertions to ensure all programs satisfied the</w:t>
      </w:r>
      <w:r w:rsidR="003D5D62" w:rsidRPr="00737946">
        <w:rPr>
          <w:rFonts w:cstheme="minorHAnsi"/>
          <w:color w:val="00000A"/>
          <w:lang w:val="en-GB"/>
        </w:rPr>
        <w:t>se inference rules</w:t>
      </w:r>
      <w:r w:rsidR="00C53BAC" w:rsidRPr="00737946">
        <w:rPr>
          <w:rFonts w:cstheme="minorHAnsi"/>
          <w:color w:val="00000A"/>
          <w:lang w:val="en-GB"/>
        </w:rPr>
        <w:t>.</w:t>
      </w:r>
    </w:p>
    <w:p w:rsidR="004737B3" w:rsidRPr="00737946" w:rsidRDefault="004737B3" w:rsidP="00FA1189">
      <w:pPr>
        <w:autoSpaceDE w:val="0"/>
        <w:autoSpaceDN w:val="0"/>
        <w:adjustRightInd w:val="0"/>
        <w:spacing w:after="0" w:line="240" w:lineRule="auto"/>
        <w:jc w:val="both"/>
        <w:rPr>
          <w:rFonts w:cstheme="minorHAnsi"/>
          <w:color w:val="00000A"/>
          <w:lang w:val="en-GB"/>
        </w:rPr>
      </w:pPr>
    </w:p>
    <w:p w:rsidR="00A827F5" w:rsidRDefault="00733F0F" w:rsidP="004737B3">
      <w:pPr>
        <w:pStyle w:val="Heading2"/>
      </w:pPr>
      <w:bookmarkStart w:id="33" w:name="_Toc516738744"/>
      <w:r>
        <w:t>2.4</w:t>
      </w:r>
      <w:r w:rsidR="004737B3">
        <w:t xml:space="preserve"> </w:t>
      </w:r>
      <w:r w:rsidR="004737B3">
        <w:tab/>
      </w:r>
      <w:r w:rsidR="00A827F5">
        <w:t>Design by Contract</w:t>
      </w:r>
      <w:bookmarkEnd w:id="33"/>
    </w:p>
    <w:p w:rsidR="004737B3"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lastRenderedPageBreak/>
        <w:t>Bertrand Meyer</w:t>
      </w:r>
      <w:r w:rsidR="00A827F5">
        <w:rPr>
          <w:rFonts w:cstheme="minorHAnsi"/>
          <w:color w:val="00000A"/>
          <w:lang w:val="en-GB"/>
        </w:rPr>
        <w:t xml:space="preserve"> published his paper</w:t>
      </w:r>
      <w:r w:rsidRPr="00737946">
        <w:rPr>
          <w:rFonts w:cstheme="minorHAnsi"/>
          <w:color w:val="00000A"/>
          <w:lang w:val="en-GB"/>
        </w:rPr>
        <w:t>,</w:t>
      </w:r>
      <w:r w:rsidR="00C53BAC" w:rsidRPr="00737946">
        <w:rPr>
          <w:rFonts w:cstheme="minorHAnsi"/>
          <w:color w:val="00000A"/>
          <w:lang w:val="en-GB"/>
        </w:rPr>
        <w:t xml:space="preserve"> </w:t>
      </w:r>
      <w:r w:rsidR="00E51C7D" w:rsidRPr="00737946">
        <w:rPr>
          <w:rFonts w:cstheme="minorHAnsi"/>
          <w:color w:val="00000A"/>
          <w:lang w:val="en-GB"/>
        </w:rPr>
        <w:t>“</w:t>
      </w:r>
      <w:r w:rsidR="00C53BAC" w:rsidRPr="00737946">
        <w:rPr>
          <w:rFonts w:cstheme="minorHAnsi"/>
          <w:color w:val="00000A"/>
          <w:lang w:val="en-GB"/>
        </w:rPr>
        <w:t>Design by Contract</w:t>
      </w:r>
      <w:r w:rsidR="00E51C7D" w:rsidRPr="00737946">
        <w:rPr>
          <w:rFonts w:cstheme="minorHAnsi"/>
          <w:color w:val="00000A"/>
          <w:lang w:val="en-GB"/>
        </w:rPr>
        <w:t>”</w:t>
      </w:r>
      <w:r w:rsidR="00C53BAC" w:rsidRPr="00737946">
        <w:rPr>
          <w:rFonts w:cstheme="minorHAnsi"/>
          <w:color w:val="00000A"/>
          <w:lang w:val="en-GB"/>
        </w:rPr>
        <w:t xml:space="preserve"> </w:t>
      </w:r>
      <w:r w:rsidR="003D5D62" w:rsidRPr="006A4629">
        <w:rPr>
          <w:rFonts w:ascii="Century Schoolbook" w:hAnsi="Century Schoolbook" w:cstheme="minorHAnsi"/>
          <w:i/>
          <w:color w:val="7030A0"/>
          <w:sz w:val="16"/>
          <w:lang w:val="en-GB"/>
        </w:rPr>
        <w:t>(Meyer, B. (1992))</w:t>
      </w:r>
      <w:r w:rsidR="003D5D62" w:rsidRPr="00737946">
        <w:rPr>
          <w:rFonts w:cstheme="minorHAnsi"/>
          <w:color w:val="00000A"/>
          <w:lang w:val="en-GB"/>
        </w:rPr>
        <w:t>, which introduced creating contract specifications fo</w:t>
      </w:r>
      <w:r w:rsidR="00E51C7D" w:rsidRPr="00737946">
        <w:rPr>
          <w:rFonts w:cstheme="minorHAnsi"/>
          <w:color w:val="00000A"/>
          <w:lang w:val="en-GB"/>
        </w:rPr>
        <w:t>r</w:t>
      </w:r>
      <w:r w:rsidR="003D5D62" w:rsidRPr="00737946">
        <w:rPr>
          <w:rFonts w:cstheme="minorHAnsi"/>
          <w:color w:val="00000A"/>
          <w:lang w:val="en-GB"/>
        </w:rPr>
        <w:t xml:space="preserve"> each method </w:t>
      </w:r>
      <w:r w:rsidR="00E51C7D" w:rsidRPr="00737946">
        <w:rPr>
          <w:rFonts w:cstheme="minorHAnsi"/>
          <w:color w:val="00000A"/>
          <w:lang w:val="en-GB"/>
        </w:rPr>
        <w:t xml:space="preserve">through the use of pre and postconditions. This </w:t>
      </w:r>
      <w:r w:rsidR="00A827F5" w:rsidRPr="00737946">
        <w:rPr>
          <w:rFonts w:cstheme="minorHAnsi"/>
          <w:color w:val="00000A"/>
          <w:lang w:val="en-GB"/>
        </w:rPr>
        <w:t>introduced</w:t>
      </w:r>
      <w:r w:rsidR="00E51C7D" w:rsidRPr="00737946">
        <w:rPr>
          <w:rFonts w:cstheme="minorHAnsi"/>
          <w:color w:val="00000A"/>
          <w:lang w:val="en-GB"/>
        </w:rPr>
        <w:t xml:space="preserve"> the concept of a client and supplier for each method contract with the former being the user that calls the method and the later supplying the implementation usually through an interface. It stated that each precondition</w:t>
      </w:r>
      <w:r w:rsidR="003D5D62" w:rsidRPr="00737946">
        <w:rPr>
          <w:rFonts w:cstheme="minorHAnsi"/>
          <w:color w:val="00000A"/>
          <w:lang w:val="en-GB"/>
        </w:rPr>
        <w:t xml:space="preserve"> </w:t>
      </w:r>
      <w:r w:rsidR="00E51C7D" w:rsidRPr="00737946">
        <w:rPr>
          <w:rFonts w:cstheme="minorHAnsi"/>
          <w:color w:val="00000A"/>
          <w:lang w:val="en-GB"/>
        </w:rPr>
        <w:t xml:space="preserve">must be </w:t>
      </w:r>
      <w:r w:rsidR="00A827F5" w:rsidRPr="00737946">
        <w:rPr>
          <w:rFonts w:cstheme="minorHAnsi"/>
          <w:color w:val="00000A"/>
          <w:lang w:val="en-GB"/>
        </w:rPr>
        <w:t>satisfied</w:t>
      </w:r>
      <w:r w:rsidR="00E51C7D" w:rsidRPr="00737946">
        <w:rPr>
          <w:rFonts w:cstheme="minorHAnsi"/>
          <w:color w:val="00000A"/>
          <w:lang w:val="en-GB"/>
        </w:rPr>
        <w:t xml:space="preserve"> by the client with the supplier ensuring the postconditions are satisfied upon the methods execution, th</w:t>
      </w:r>
      <w:r w:rsidR="00EF66A9" w:rsidRPr="00737946">
        <w:rPr>
          <w:rFonts w:cstheme="minorHAnsi"/>
          <w:color w:val="00000A"/>
          <w:lang w:val="en-GB"/>
        </w:rPr>
        <w:t xml:space="preserve">erefore satisfying the contract. </w:t>
      </w:r>
      <w:r w:rsidR="00E51C7D" w:rsidRPr="00737946">
        <w:rPr>
          <w:rFonts w:cstheme="minorHAnsi"/>
          <w:color w:val="00000A"/>
          <w:lang w:val="en-GB"/>
        </w:rPr>
        <w:t xml:space="preserve">This paper also talked about </w:t>
      </w:r>
      <w:r w:rsidR="00EF66A9" w:rsidRPr="00737946">
        <w:rPr>
          <w:rFonts w:cstheme="minorHAnsi"/>
          <w:color w:val="00000A"/>
          <w:lang w:val="en-GB"/>
        </w:rPr>
        <w:t xml:space="preserve">loop </w:t>
      </w:r>
      <w:r w:rsidR="00E51C7D" w:rsidRPr="00737946">
        <w:rPr>
          <w:rFonts w:cstheme="minorHAnsi"/>
          <w:color w:val="00000A"/>
          <w:lang w:val="en-GB"/>
        </w:rPr>
        <w:t>invariants</w:t>
      </w:r>
      <w:r w:rsidR="00EF66A9" w:rsidRPr="00737946">
        <w:rPr>
          <w:rFonts w:cstheme="minorHAnsi"/>
          <w:color w:val="00000A"/>
          <w:lang w:val="en-GB"/>
        </w:rPr>
        <w:t>,</w:t>
      </w:r>
      <w:r w:rsidR="00E51C7D" w:rsidRPr="00737946">
        <w:rPr>
          <w:rFonts w:cstheme="minorHAnsi"/>
          <w:color w:val="00000A"/>
          <w:lang w:val="en-GB"/>
        </w:rPr>
        <w:t xml:space="preserve"> an assertion</w:t>
      </w:r>
      <w:r w:rsidR="00EF66A9" w:rsidRPr="00737946">
        <w:rPr>
          <w:rFonts w:cstheme="minorHAnsi"/>
          <w:color w:val="00000A"/>
          <w:lang w:val="en-GB"/>
        </w:rPr>
        <w:t xml:space="preserve"> that must hold before, during and after a loops execution,  class </w:t>
      </w:r>
      <w:r w:rsidR="00A827F5" w:rsidRPr="00737946">
        <w:rPr>
          <w:rFonts w:cstheme="minorHAnsi"/>
          <w:color w:val="00000A"/>
          <w:lang w:val="en-GB"/>
        </w:rPr>
        <w:t>invariants</w:t>
      </w:r>
      <w:r w:rsidR="00EF66A9" w:rsidRPr="00737946">
        <w:rPr>
          <w:rFonts w:cstheme="minorHAnsi"/>
          <w:color w:val="00000A"/>
          <w:lang w:val="en-GB"/>
        </w:rPr>
        <w:t xml:space="preserve"> which “</w:t>
      </w:r>
      <w:r w:rsidR="00EF66A9" w:rsidRPr="00737946">
        <w:rPr>
          <w:rFonts w:cstheme="minorHAnsi"/>
          <w:i/>
          <w:color w:val="00B050"/>
        </w:rPr>
        <w:t>must be preserved by every exported routine of the class. Any such routine must guarantee that the invariant is satisfied on exit if it was satisfied on entry</w:t>
      </w:r>
      <w:r w:rsidR="00EF66A9" w:rsidRPr="00737946">
        <w:rPr>
          <w:rFonts w:cstheme="minorHAnsi"/>
        </w:rPr>
        <w:t xml:space="preserve">” </w:t>
      </w:r>
      <w:r w:rsidR="00EF66A9" w:rsidRPr="006A4629">
        <w:rPr>
          <w:rFonts w:ascii="Century Schoolbook" w:hAnsi="Century Schoolbook" w:cstheme="minorHAnsi"/>
          <w:i/>
          <w:color w:val="7030A0"/>
          <w:sz w:val="16"/>
          <w:lang w:val="en-GB"/>
        </w:rPr>
        <w:t>(Meyer, B. (1992))</w:t>
      </w:r>
      <w:r w:rsidR="00EF66A9" w:rsidRPr="00737946">
        <w:rPr>
          <w:rFonts w:cstheme="minorHAnsi"/>
          <w:color w:val="00000A"/>
          <w:lang w:val="en-GB"/>
        </w:rPr>
        <w:t>,  as well as the implications of inheritance</w:t>
      </w:r>
      <w:r w:rsidR="00A82E01" w:rsidRPr="00737946">
        <w:rPr>
          <w:rFonts w:cstheme="minorHAnsi"/>
          <w:color w:val="00000A"/>
          <w:lang w:val="en-GB"/>
        </w:rPr>
        <w:t xml:space="preserve">, </w:t>
      </w:r>
      <w:r w:rsidR="00A82E01" w:rsidRPr="00737946">
        <w:rPr>
          <w:rFonts w:cstheme="minorHAnsi"/>
          <w:color w:val="00000A"/>
          <w:highlight w:val="yellow"/>
          <w:lang w:val="en-GB"/>
        </w:rPr>
        <w:t xml:space="preserve">based on </w:t>
      </w:r>
      <w:r w:rsidR="00010B4F" w:rsidRPr="00737946">
        <w:rPr>
          <w:rFonts w:cstheme="minorHAnsi"/>
          <w:color w:val="00000A"/>
          <w:lang w:val="en-GB"/>
        </w:rPr>
        <w:t xml:space="preserve">enforcing behavioural subtyping from </w:t>
      </w:r>
      <w:r w:rsidR="00010B4F" w:rsidRPr="00737946">
        <w:rPr>
          <w:rFonts w:cstheme="minorHAnsi"/>
          <w:color w:val="00000A"/>
          <w:highlight w:val="yellow"/>
          <w:lang w:val="en-GB"/>
        </w:rPr>
        <w:t>the Principle of Substitutivity</w:t>
      </w:r>
      <w:r w:rsidR="00010B4F" w:rsidRPr="00737946">
        <w:rPr>
          <w:rFonts w:cstheme="minorHAnsi"/>
          <w:color w:val="00000A"/>
          <w:lang w:val="en-GB"/>
        </w:rPr>
        <w:t xml:space="preserve"> theory</w:t>
      </w:r>
      <w:r w:rsidR="00A82E01" w:rsidRPr="00737946">
        <w:rPr>
          <w:rFonts w:cstheme="minorHAnsi"/>
          <w:color w:val="00000A"/>
          <w:lang w:val="en-GB"/>
        </w:rPr>
        <w:t xml:space="preserve">, </w:t>
      </w:r>
      <w:r w:rsidR="001E4F09" w:rsidRPr="00737946">
        <w:rPr>
          <w:rFonts w:cstheme="minorHAnsi"/>
          <w:color w:val="00000A"/>
          <w:lang w:val="en-GB"/>
        </w:rPr>
        <w:t xml:space="preserve">with rules stating that preconditions </w:t>
      </w:r>
      <w:r w:rsidR="00A827F5">
        <w:rPr>
          <w:rFonts w:cstheme="minorHAnsi"/>
          <w:color w:val="00000A"/>
          <w:lang w:val="en-GB"/>
        </w:rPr>
        <w:t>should not</w:t>
      </w:r>
      <w:r w:rsidR="001E4F09" w:rsidRPr="00737946">
        <w:rPr>
          <w:rFonts w:cstheme="minorHAnsi"/>
          <w:color w:val="00000A"/>
          <w:lang w:val="en-GB"/>
        </w:rPr>
        <w:t xml:space="preserve"> be strengthened and postconditions </w:t>
      </w:r>
      <w:r w:rsidR="00A827F5">
        <w:rPr>
          <w:rFonts w:cstheme="minorHAnsi"/>
          <w:color w:val="00000A"/>
          <w:lang w:val="en-GB"/>
        </w:rPr>
        <w:t>should not</w:t>
      </w:r>
      <w:r w:rsidR="001E4F09" w:rsidRPr="00737946">
        <w:rPr>
          <w:rFonts w:cstheme="minorHAnsi"/>
          <w:color w:val="00000A"/>
          <w:lang w:val="en-GB"/>
        </w:rPr>
        <w:t xml:space="preserve"> be weakened. All public class invariants can be inherited by the subclasses during inheritance and they may use them as is or strengthen them if required as well as creating their own invariants when needed.</w:t>
      </w:r>
      <w:r w:rsidRPr="00737946">
        <w:rPr>
          <w:rFonts w:cstheme="minorHAnsi"/>
          <w:color w:val="00000A"/>
          <w:lang w:val="en-GB"/>
        </w:rPr>
        <w:t xml:space="preserve"> All of these assertions introduced by Meyer require checking prior to the contract being assessed with a mechanism called Runtime Assertion Checking used to ensure no violations occur within the assertions themselves.</w:t>
      </w:r>
    </w:p>
    <w:p w:rsidR="004E61E3" w:rsidRPr="00737946" w:rsidRDefault="00F2277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 </w:t>
      </w:r>
    </w:p>
    <w:p w:rsidR="00600E78" w:rsidRPr="00600E78" w:rsidRDefault="00733F0F" w:rsidP="004737B3">
      <w:pPr>
        <w:pStyle w:val="Heading2"/>
      </w:pPr>
      <w:bookmarkStart w:id="34" w:name="_Toc516738745"/>
      <w:r>
        <w:t>2.5</w:t>
      </w:r>
      <w:r w:rsidR="004737B3">
        <w:t xml:space="preserve"> </w:t>
      </w:r>
      <w:r w:rsidR="004737B3">
        <w:tab/>
      </w:r>
      <w:r w:rsidR="00600E78" w:rsidRPr="00600E78">
        <w:t>Runtime Assertion Checking</w:t>
      </w:r>
      <w:r w:rsidR="00600E78">
        <w:t xml:space="preserve"> (RAC)</w:t>
      </w:r>
      <w:bookmarkEnd w:id="34"/>
    </w:p>
    <w:p w:rsidR="004E61E3" w:rsidRDefault="004E61E3"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Runtime Assertion Checking</w:t>
      </w:r>
      <w:r w:rsidR="00A827F5">
        <w:rPr>
          <w:rFonts w:cstheme="minorHAnsi"/>
          <w:color w:val="00000A"/>
          <w:lang w:val="en-GB"/>
        </w:rPr>
        <w:t>’s</w:t>
      </w:r>
      <w:r w:rsidRPr="00737946">
        <w:rPr>
          <w:rFonts w:cstheme="minorHAnsi"/>
          <w:color w:val="00000A"/>
          <w:lang w:val="en-GB"/>
        </w:rPr>
        <w:t xml:space="preserve"> main application is </w:t>
      </w:r>
      <w:r w:rsidR="00A827F5">
        <w:rPr>
          <w:rFonts w:cstheme="minorHAnsi"/>
          <w:color w:val="00000A"/>
          <w:lang w:val="en-GB"/>
        </w:rPr>
        <w:t xml:space="preserve">for </w:t>
      </w:r>
      <w:r w:rsidRPr="00737946">
        <w:rPr>
          <w:rFonts w:cstheme="minorHAnsi"/>
          <w:color w:val="00000A"/>
          <w:lang w:val="en-GB"/>
        </w:rPr>
        <w:t>debugging programs by translating assertions into runtime checks to see if any violations occur</w:t>
      </w:r>
      <w:r w:rsidR="00B55651" w:rsidRPr="00737946">
        <w:rPr>
          <w:rFonts w:cstheme="minorHAnsi"/>
          <w:color w:val="00000A"/>
          <w:lang w:val="en-GB"/>
        </w:rPr>
        <w:t xml:space="preserve"> during program execution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(2018a))</w:t>
      </w:r>
      <w:r w:rsidRPr="00737946">
        <w:rPr>
          <w:rFonts w:cstheme="minorHAnsi"/>
          <w:color w:val="00000A"/>
          <w:lang w:val="en-GB"/>
        </w:rPr>
        <w:t>.</w:t>
      </w:r>
      <w:r w:rsidR="00B55651" w:rsidRPr="00737946">
        <w:rPr>
          <w:rFonts w:cstheme="minorHAnsi"/>
          <w:color w:val="00000A"/>
          <w:lang w:val="en-GB"/>
        </w:rPr>
        <w:t xml:space="preserve"> If any assertion violation occurs an error is produced, “</w:t>
      </w:r>
      <w:r w:rsidR="00B55651" w:rsidRPr="00737946">
        <w:rPr>
          <w:rFonts w:cstheme="minorHAnsi"/>
          <w:i/>
          <w:color w:val="00B050"/>
          <w:lang w:val="en-GB"/>
        </w:rPr>
        <w:t>providing information about the cause of the problem, rather than the consequence</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RAC applied alongside testing provides an easy and cheap process for checking that the program works as intended, “</w:t>
      </w:r>
      <w:r w:rsidR="00B55651" w:rsidRPr="00737946">
        <w:rPr>
          <w:rFonts w:cstheme="minorHAnsi"/>
          <w:i/>
          <w:color w:val="00B050"/>
          <w:lang w:val="en-GB"/>
        </w:rPr>
        <w:t xml:space="preserve">tests </w:t>
      </w:r>
      <w:proofErr w:type="spellStart"/>
      <w:r w:rsidR="00B55651" w:rsidRPr="00737946">
        <w:rPr>
          <w:rFonts w:cstheme="minorHAnsi"/>
          <w:i/>
          <w:color w:val="00B050"/>
          <w:lang w:val="en-GB"/>
        </w:rPr>
        <w:t>agaisnt</w:t>
      </w:r>
      <w:proofErr w:type="spellEnd"/>
      <w:r w:rsidR="00B55651" w:rsidRPr="00737946">
        <w:rPr>
          <w:rFonts w:cstheme="minorHAnsi"/>
          <w:i/>
          <w:color w:val="00B050"/>
          <w:lang w:val="en-GB"/>
        </w:rPr>
        <w:t xml:space="preserve"> what a developer thinks their software does versus what it actually does</w:t>
      </w:r>
      <w:r w:rsidR="00B55651" w:rsidRPr="00737946">
        <w:rPr>
          <w:rFonts w:cstheme="minorHAnsi"/>
          <w:color w:val="00000A"/>
          <w:lang w:val="en-GB"/>
        </w:rPr>
        <w:t xml:space="preserve">” </w:t>
      </w:r>
      <w:r w:rsidR="00B55651" w:rsidRPr="006A4629">
        <w:rPr>
          <w:rFonts w:ascii="Century Schoolbook" w:hAnsi="Century Schoolbook" w:cstheme="minorHAnsi"/>
          <w:i/>
          <w:color w:val="7030A0"/>
          <w:sz w:val="16"/>
          <w:szCs w:val="16"/>
          <w:lang w:val="en-GB"/>
        </w:rPr>
        <w:t>(</w:t>
      </w:r>
      <w:r w:rsidR="00B55651" w:rsidRPr="006A4629">
        <w:rPr>
          <w:rFonts w:ascii="Century Schoolbook" w:hAnsi="Century Schoolbook" w:cstheme="minorHAnsi"/>
          <w:bCs/>
          <w:i/>
          <w:color w:val="7030A0"/>
          <w:sz w:val="16"/>
          <w:szCs w:val="16"/>
        </w:rPr>
        <w:t>Cs.ru.nl. (2018b))</w:t>
      </w:r>
      <w:r w:rsidR="00B55651" w:rsidRPr="00737946">
        <w:rPr>
          <w:rFonts w:cstheme="minorHAnsi"/>
          <w:color w:val="00000A"/>
          <w:lang w:val="en-GB"/>
        </w:rPr>
        <w:t xml:space="preserve">. </w:t>
      </w:r>
      <w:r w:rsidR="00015B82" w:rsidRPr="00737946">
        <w:rPr>
          <w:rFonts w:cstheme="minorHAnsi"/>
          <w:color w:val="00000A"/>
          <w:lang w:val="en-GB"/>
        </w:rPr>
        <w:t>Once this process has been completed, static verification tests can commence on the specifications to ensure that the contracts for each method can be satisfied. One of the earliest tools used for this process was called ESC/Java2 which applied extended static checking to Java programs annotated with the Java Modelling Language</w:t>
      </w:r>
      <w:r w:rsidR="00600E78">
        <w:rPr>
          <w:rFonts w:cstheme="minorHAnsi"/>
          <w:color w:val="00000A"/>
          <w:lang w:val="en-GB"/>
        </w:rPr>
        <w:t xml:space="preserve"> (</w:t>
      </w:r>
      <w:r w:rsidR="00600E78" w:rsidRPr="004737B3">
        <w:rPr>
          <w:rFonts w:cstheme="minorHAnsi"/>
          <w:color w:val="00000A"/>
          <w:highlight w:val="darkCyan"/>
          <w:lang w:val="en-GB"/>
        </w:rPr>
        <w:t>Se</w:t>
      </w:r>
      <w:r w:rsidR="004737B3" w:rsidRPr="004737B3">
        <w:rPr>
          <w:rFonts w:cstheme="minorHAnsi"/>
          <w:color w:val="00000A"/>
          <w:highlight w:val="darkCyan"/>
          <w:lang w:val="en-GB"/>
        </w:rPr>
        <w:t>ction</w:t>
      </w:r>
      <w:r w:rsidR="00600E78" w:rsidRPr="004737B3">
        <w:rPr>
          <w:rFonts w:cstheme="minorHAnsi"/>
          <w:color w:val="00000A"/>
          <w:highlight w:val="darkCyan"/>
          <w:lang w:val="en-GB"/>
        </w:rPr>
        <w:t xml:space="preserve"> </w:t>
      </w:r>
      <w:r w:rsidR="004737B3" w:rsidRPr="004737B3">
        <w:rPr>
          <w:rFonts w:cstheme="minorHAnsi"/>
          <w:color w:val="00000A"/>
          <w:highlight w:val="darkCyan"/>
          <w:lang w:val="en-GB"/>
        </w:rPr>
        <w:t>2.6</w:t>
      </w:r>
      <w:r w:rsidR="00600E78" w:rsidRPr="004737B3">
        <w:rPr>
          <w:rFonts w:cstheme="minorHAnsi"/>
          <w:color w:val="00000A"/>
          <w:highlight w:val="darkCyan"/>
          <w:lang w:val="en-GB"/>
        </w:rPr>
        <w:t>)</w:t>
      </w:r>
      <w:r w:rsidR="00015B82" w:rsidRPr="00737946">
        <w:rPr>
          <w:rFonts w:cstheme="minorHAnsi"/>
          <w:color w:val="00000A"/>
          <w:lang w:val="en-GB"/>
        </w:rPr>
        <w:t>.</w:t>
      </w:r>
    </w:p>
    <w:p w:rsidR="004737B3" w:rsidRDefault="004737B3" w:rsidP="004E61E3">
      <w:pPr>
        <w:autoSpaceDE w:val="0"/>
        <w:autoSpaceDN w:val="0"/>
        <w:adjustRightInd w:val="0"/>
        <w:spacing w:after="0" w:line="240" w:lineRule="auto"/>
        <w:jc w:val="both"/>
        <w:rPr>
          <w:rFonts w:cstheme="minorHAnsi"/>
          <w:color w:val="00000A"/>
          <w:lang w:val="en-GB"/>
        </w:rPr>
      </w:pPr>
    </w:p>
    <w:p w:rsidR="00600E78" w:rsidRPr="00600E78" w:rsidRDefault="00733F0F" w:rsidP="004737B3">
      <w:pPr>
        <w:pStyle w:val="Heading2"/>
      </w:pPr>
      <w:bookmarkStart w:id="35" w:name="_Toc516738746"/>
      <w:r>
        <w:t>2.6</w:t>
      </w:r>
      <w:r w:rsidR="004737B3">
        <w:t xml:space="preserve"> </w:t>
      </w:r>
      <w:r w:rsidR="004737B3">
        <w:tab/>
      </w:r>
      <w:r w:rsidR="00600E78" w:rsidRPr="00600E78">
        <w:t>Extended Static Checking (ESC)</w:t>
      </w:r>
      <w:bookmarkEnd w:id="35"/>
    </w:p>
    <w:p w:rsidR="00581ABD" w:rsidRPr="00737946" w:rsidRDefault="00015B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ESC/Java2 was an extension of the ESC/Java tool that supported more JML functionality with the goal of proving correctness of the specifications at compile time </w:t>
      </w:r>
      <w:r w:rsidRPr="006A4629">
        <w:rPr>
          <w:rFonts w:ascii="Century Schoolbook" w:hAnsi="Century Schoolbook" w:cstheme="minorHAnsi"/>
          <w:i/>
          <w:color w:val="7030A0"/>
          <w:sz w:val="16"/>
          <w:szCs w:val="16"/>
          <w:lang w:val="en-GB"/>
        </w:rPr>
        <w:t>(</w:t>
      </w:r>
      <w:proofErr w:type="spellStart"/>
      <w:r w:rsidRPr="006A4629">
        <w:rPr>
          <w:rFonts w:ascii="Century Schoolbook" w:eastAsia="Times New Roman" w:hAnsi="Century Schoolbook" w:cstheme="minorHAnsi"/>
          <w:i/>
          <w:color w:val="7030A0"/>
          <w:sz w:val="16"/>
          <w:szCs w:val="16"/>
          <w:lang w:val="en-GB" w:eastAsia="en-GB"/>
        </w:rPr>
        <w:t>Cok</w:t>
      </w:r>
      <w:proofErr w:type="spellEnd"/>
      <w:r w:rsidRPr="006A4629">
        <w:rPr>
          <w:rFonts w:ascii="Century Schoolbook" w:eastAsia="Times New Roman" w:hAnsi="Century Schoolbook" w:cstheme="minorHAnsi"/>
          <w:i/>
          <w:color w:val="7030A0"/>
          <w:sz w:val="16"/>
          <w:szCs w:val="16"/>
          <w:lang w:val="en-GB" w:eastAsia="en-GB"/>
        </w:rPr>
        <w:t xml:space="preserve">, D.R. &amp; </w:t>
      </w:r>
      <w:proofErr w:type="spellStart"/>
      <w:r w:rsidRPr="006A4629">
        <w:rPr>
          <w:rFonts w:ascii="Century Schoolbook" w:eastAsia="Times New Roman" w:hAnsi="Century Schoolbook" w:cstheme="minorHAnsi"/>
          <w:i/>
          <w:color w:val="7030A0"/>
          <w:sz w:val="16"/>
          <w:szCs w:val="16"/>
          <w:lang w:val="en-GB" w:eastAsia="en-GB"/>
        </w:rPr>
        <w:t>Kiniry</w:t>
      </w:r>
      <w:proofErr w:type="spellEnd"/>
      <w:r w:rsidRPr="006A4629">
        <w:rPr>
          <w:rFonts w:ascii="Century Schoolbook" w:eastAsia="Times New Roman" w:hAnsi="Century Schoolbook" w:cstheme="minorHAnsi"/>
          <w:i/>
          <w:color w:val="7030A0"/>
          <w:sz w:val="16"/>
          <w:szCs w:val="16"/>
          <w:lang w:val="en-GB" w:eastAsia="en-GB"/>
        </w:rPr>
        <w:t>, J.R. (2005))</w:t>
      </w:r>
      <w:r w:rsidRPr="00737946">
        <w:rPr>
          <w:rFonts w:cstheme="minorHAnsi"/>
          <w:color w:val="00000A"/>
          <w:lang w:val="en-GB"/>
        </w:rPr>
        <w:t xml:space="preserve">. </w:t>
      </w:r>
      <w:r w:rsidR="00062409" w:rsidRPr="00737946">
        <w:rPr>
          <w:rFonts w:cstheme="minorHAnsi"/>
          <w:color w:val="00000A"/>
          <w:lang w:val="en-GB"/>
        </w:rPr>
        <w:t xml:space="preserve">The tool </w:t>
      </w:r>
      <w:r w:rsidR="00EC4CE9" w:rsidRPr="00737946">
        <w:rPr>
          <w:rFonts w:cstheme="minorHAnsi"/>
          <w:color w:val="00000A"/>
          <w:lang w:val="en-GB"/>
        </w:rPr>
        <w:t xml:space="preserve">operates on a modular basis, taking each method individually, </w:t>
      </w:r>
      <w:r w:rsidR="0078787D" w:rsidRPr="00737946">
        <w:rPr>
          <w:rFonts w:cstheme="minorHAnsi"/>
          <w:color w:val="00000A"/>
          <w:lang w:val="en-GB"/>
        </w:rPr>
        <w:t>us</w:t>
      </w:r>
      <w:r w:rsidR="00EC4CE9" w:rsidRPr="00737946">
        <w:rPr>
          <w:rFonts w:cstheme="minorHAnsi"/>
          <w:color w:val="00000A"/>
          <w:lang w:val="en-GB"/>
        </w:rPr>
        <w:t>ing</w:t>
      </w:r>
      <w:r w:rsidR="00062409" w:rsidRPr="00737946">
        <w:rPr>
          <w:rFonts w:cstheme="minorHAnsi"/>
          <w:color w:val="00000A"/>
          <w:lang w:val="en-GB"/>
        </w:rPr>
        <w:t xml:space="preserve"> fully automated verification</w:t>
      </w:r>
      <w:r w:rsidR="007E4FD8" w:rsidRPr="00737946">
        <w:rPr>
          <w:rFonts w:cstheme="minorHAnsi"/>
          <w:color w:val="00000A"/>
          <w:lang w:val="en-GB"/>
        </w:rPr>
        <w:t xml:space="preserve"> when proving correctness </w:t>
      </w:r>
      <w:r w:rsidR="00581ABD" w:rsidRPr="00737946">
        <w:rPr>
          <w:rFonts w:cstheme="minorHAnsi"/>
          <w:color w:val="00000A"/>
          <w:lang w:val="en-GB"/>
        </w:rPr>
        <w:t xml:space="preserve">of specifications </w:t>
      </w:r>
      <w:r w:rsidR="00EC4CE9" w:rsidRPr="00737946">
        <w:rPr>
          <w:rFonts w:cstheme="minorHAnsi"/>
          <w:color w:val="00000A"/>
          <w:lang w:val="en-GB"/>
        </w:rPr>
        <w:t xml:space="preserve">at compile time </w:t>
      </w:r>
      <w:r w:rsidR="007E4FD8" w:rsidRPr="00737946">
        <w:rPr>
          <w:rFonts w:cstheme="minorHAnsi"/>
          <w:color w:val="00000A"/>
          <w:lang w:val="en-GB"/>
        </w:rPr>
        <w:t>and is very useful for finding potential b</w:t>
      </w:r>
      <w:r w:rsidR="004737B3">
        <w:rPr>
          <w:rFonts w:cstheme="minorHAnsi"/>
          <w:color w:val="00000A"/>
          <w:lang w:val="en-GB"/>
        </w:rPr>
        <w:t>ugs early and proving the absenc</w:t>
      </w:r>
      <w:r w:rsidR="007E4FD8" w:rsidRPr="00737946">
        <w:rPr>
          <w:rFonts w:cstheme="minorHAnsi"/>
          <w:color w:val="00000A"/>
          <w:lang w:val="en-GB"/>
        </w:rPr>
        <w:t xml:space="preserve">e of runtime exceptions. </w:t>
      </w:r>
      <w:r w:rsidR="007E4FD8" w:rsidRPr="00737946">
        <w:rPr>
          <w:rFonts w:cstheme="minorHAnsi"/>
          <w:color w:val="00000A"/>
          <w:highlight w:val="yellow"/>
          <w:lang w:val="en-GB"/>
        </w:rPr>
        <w:t xml:space="preserve">However it cannot prove soundness, may miss an error that is present, or completeness , may warn of errors that are not possible, </w:t>
      </w:r>
      <w:r w:rsidR="007E4FD8" w:rsidRPr="006A4629">
        <w:rPr>
          <w:rFonts w:ascii="Century Schoolbook" w:hAnsi="Century Schoolbook" w:cstheme="minorHAnsi"/>
          <w:color w:val="7030A0"/>
          <w:sz w:val="16"/>
          <w:szCs w:val="16"/>
          <w:highlight w:val="yellow"/>
          <w:lang w:val="en-GB"/>
        </w:rPr>
        <w:t>(</w:t>
      </w:r>
      <w:proofErr w:type="spellStart"/>
      <w:r w:rsidR="007E4FD8" w:rsidRPr="006A4629">
        <w:rPr>
          <w:rFonts w:ascii="Century Schoolbook" w:eastAsia="Times New Roman" w:hAnsi="Century Schoolbook" w:cstheme="minorHAnsi"/>
          <w:i/>
          <w:color w:val="7030A0"/>
          <w:sz w:val="16"/>
          <w:szCs w:val="16"/>
          <w:highlight w:val="yellow"/>
          <w:lang w:val="en-GB" w:eastAsia="en-GB"/>
        </w:rPr>
        <w:t>Kiniry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J., </w:t>
      </w:r>
      <w:proofErr w:type="spellStart"/>
      <w:r w:rsidR="007E4FD8" w:rsidRPr="006A4629">
        <w:rPr>
          <w:rFonts w:ascii="Century Schoolbook" w:eastAsia="Times New Roman" w:hAnsi="Century Schoolbook" w:cstheme="minorHAnsi"/>
          <w:i/>
          <w:color w:val="7030A0"/>
          <w:sz w:val="16"/>
          <w:szCs w:val="16"/>
          <w:highlight w:val="yellow"/>
          <w:lang w:val="en-GB" w:eastAsia="en-GB"/>
        </w:rPr>
        <w:t>Morkan</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A. &amp; </w:t>
      </w:r>
      <w:proofErr w:type="spellStart"/>
      <w:r w:rsidR="007E4FD8" w:rsidRPr="006A4629">
        <w:rPr>
          <w:rFonts w:ascii="Century Schoolbook" w:eastAsia="Times New Roman" w:hAnsi="Century Schoolbook" w:cstheme="minorHAnsi"/>
          <w:i/>
          <w:color w:val="7030A0"/>
          <w:sz w:val="16"/>
          <w:szCs w:val="16"/>
          <w:highlight w:val="yellow"/>
          <w:lang w:val="en-GB" w:eastAsia="en-GB"/>
        </w:rPr>
        <w:t>Denby</w:t>
      </w:r>
      <w:proofErr w:type="spellEnd"/>
      <w:r w:rsidR="007E4FD8" w:rsidRPr="006A4629">
        <w:rPr>
          <w:rFonts w:ascii="Century Schoolbook" w:eastAsia="Times New Roman" w:hAnsi="Century Schoolbook" w:cstheme="minorHAnsi"/>
          <w:i/>
          <w:color w:val="7030A0"/>
          <w:sz w:val="16"/>
          <w:szCs w:val="16"/>
          <w:highlight w:val="yellow"/>
          <w:lang w:val="en-GB" w:eastAsia="en-GB"/>
        </w:rPr>
        <w:t xml:space="preserve">, B. </w:t>
      </w:r>
      <w:r w:rsidR="006A4629">
        <w:rPr>
          <w:rFonts w:ascii="Century Schoolbook" w:eastAsia="Times New Roman" w:hAnsi="Century Schoolbook" w:cstheme="minorHAnsi"/>
          <w:i/>
          <w:color w:val="7030A0"/>
          <w:sz w:val="16"/>
          <w:szCs w:val="16"/>
          <w:highlight w:val="yellow"/>
          <w:lang w:val="en-GB" w:eastAsia="en-GB"/>
        </w:rPr>
        <w:t>(</w:t>
      </w:r>
      <w:r w:rsidR="007E4FD8" w:rsidRPr="006A4629">
        <w:rPr>
          <w:rFonts w:ascii="Century Schoolbook" w:eastAsia="Times New Roman" w:hAnsi="Century Schoolbook" w:cstheme="minorHAnsi"/>
          <w:i/>
          <w:color w:val="7030A0"/>
          <w:sz w:val="16"/>
          <w:szCs w:val="16"/>
          <w:highlight w:val="yellow"/>
          <w:lang w:val="en-GB" w:eastAsia="en-GB"/>
        </w:rPr>
        <w:t>2006)</w:t>
      </w:r>
      <w:r w:rsidR="006A4629">
        <w:rPr>
          <w:rFonts w:ascii="Century Schoolbook" w:eastAsia="Times New Roman" w:hAnsi="Century Schoolbook" w:cstheme="minorHAnsi"/>
          <w:i/>
          <w:color w:val="7030A0"/>
          <w:sz w:val="16"/>
          <w:szCs w:val="16"/>
          <w:highlight w:val="yellow"/>
          <w:lang w:val="en-GB" w:eastAsia="en-GB"/>
        </w:rPr>
        <w:t>)</w:t>
      </w:r>
      <w:r w:rsidR="007E4FD8" w:rsidRPr="00737946">
        <w:rPr>
          <w:rFonts w:cstheme="minorHAnsi"/>
          <w:color w:val="7030A0"/>
          <w:highlight w:val="yellow"/>
          <w:lang w:val="en-GB"/>
        </w:rPr>
        <w:t xml:space="preserve"> </w:t>
      </w:r>
      <w:r w:rsidR="007E4FD8" w:rsidRPr="00737946">
        <w:rPr>
          <w:rFonts w:cstheme="minorHAnsi"/>
          <w:color w:val="00000A"/>
          <w:highlight w:val="yellow"/>
          <w:lang w:val="en-GB"/>
        </w:rPr>
        <w:t>, due to the engineering limitations imposed on ESC/Java2, as it is not a fully fledged verification tool but rather an additive to RAC and testing procedures used by programmers.</w:t>
      </w:r>
      <w:r w:rsidR="00607482" w:rsidRPr="00737946">
        <w:rPr>
          <w:rFonts w:cstheme="minorHAnsi"/>
          <w:color w:val="00000A"/>
          <w:lang w:val="en-GB"/>
        </w:rPr>
        <w:t xml:space="preserve"> </w:t>
      </w:r>
      <w:r w:rsidR="004737B3">
        <w:rPr>
          <w:rFonts w:cstheme="minorHAnsi"/>
          <w:color w:val="00000A"/>
          <w:lang w:val="en-GB"/>
        </w:rPr>
        <w:t xml:space="preserve"> </w:t>
      </w:r>
    </w:p>
    <w:p w:rsidR="004E61E3" w:rsidRPr="00737946" w:rsidRDefault="00607482" w:rsidP="004E61E3">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The structure of the</w:t>
      </w:r>
      <w:r w:rsidR="00403B78" w:rsidRPr="00737946">
        <w:rPr>
          <w:rFonts w:cstheme="minorHAnsi"/>
          <w:color w:val="00000A"/>
          <w:lang w:val="en-GB"/>
        </w:rPr>
        <w:t xml:space="preserve"> ESC/Java2</w:t>
      </w:r>
      <w:r w:rsidRPr="00737946">
        <w:rPr>
          <w:rFonts w:cstheme="minorHAnsi"/>
          <w:color w:val="00000A"/>
          <w:lang w:val="en-GB"/>
        </w:rPr>
        <w:t xml:space="preserve"> tool </w:t>
      </w:r>
      <w:r w:rsidR="00581ABD" w:rsidRPr="00737946">
        <w:rPr>
          <w:rFonts w:cstheme="minorHAnsi"/>
          <w:color w:val="00000A"/>
          <w:lang w:val="en-GB"/>
        </w:rPr>
        <w:t xml:space="preserve">is split into three steps </w:t>
      </w:r>
      <w:r w:rsidR="006221C6" w:rsidRPr="006A4629">
        <w:rPr>
          <w:rFonts w:ascii="Century Schoolbook" w:hAnsi="Century Schoolbook" w:cstheme="minorHAnsi"/>
          <w:i/>
          <w:color w:val="7030A0"/>
          <w:sz w:val="16"/>
          <w:szCs w:val="16"/>
          <w:lang w:val="en-GB"/>
        </w:rPr>
        <w:t>(</w:t>
      </w:r>
      <w:r w:rsidR="006221C6" w:rsidRPr="006A4629">
        <w:rPr>
          <w:rFonts w:ascii="Century Schoolbook" w:hAnsi="Century Schoolbook" w:cstheme="minorHAnsi"/>
          <w:bCs/>
          <w:i/>
          <w:color w:val="7030A0"/>
          <w:sz w:val="16"/>
          <w:szCs w:val="16"/>
        </w:rPr>
        <w:t>Cs.ru.nl. (2018c))</w:t>
      </w:r>
      <w:r w:rsidR="00581ABD" w:rsidRPr="00737946">
        <w:rPr>
          <w:rFonts w:cstheme="minorHAnsi"/>
          <w:color w:val="00000A"/>
          <w:lang w:val="en-GB"/>
        </w:rPr>
        <w:t>:</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Parsing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Used to check the syntax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Type and usage checking of the code and specifications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cautions and errors</w:t>
      </w:r>
    </w:p>
    <w:p w:rsidR="00581ABD" w:rsidRPr="00737946" w:rsidRDefault="00581ABD" w:rsidP="00581ABD">
      <w:pPr>
        <w:pStyle w:val="ListParagraph"/>
        <w:numPr>
          <w:ilvl w:val="0"/>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Static Checking Phase</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Reasoning to find bugs by converting assertions to verification conditions (VCs) and then using an SMT prover called Simplify to check for correctness of these VCs</w:t>
      </w:r>
    </w:p>
    <w:p w:rsidR="00581ABD" w:rsidRPr="00737946"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Produces warning of what caused the error</w:t>
      </w:r>
    </w:p>
    <w:p w:rsidR="00581ABD" w:rsidRDefault="00581ABD" w:rsidP="00581ABD">
      <w:pPr>
        <w:pStyle w:val="ListParagraph"/>
        <w:numPr>
          <w:ilvl w:val="1"/>
          <w:numId w:val="19"/>
        </w:num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Pro</w:t>
      </w:r>
      <w:r w:rsidR="005027C9" w:rsidRPr="00737946">
        <w:rPr>
          <w:rFonts w:cstheme="minorHAnsi"/>
          <w:color w:val="00000A"/>
          <w:lang w:val="en-GB"/>
        </w:rPr>
        <w:t>d</w:t>
      </w:r>
      <w:r w:rsidRPr="00737946">
        <w:rPr>
          <w:rFonts w:cstheme="minorHAnsi"/>
          <w:color w:val="00000A"/>
          <w:lang w:val="en-GB"/>
        </w:rPr>
        <w:t>u</w:t>
      </w:r>
      <w:r w:rsidR="005027C9" w:rsidRPr="00737946">
        <w:rPr>
          <w:rFonts w:cstheme="minorHAnsi"/>
          <w:color w:val="00000A"/>
          <w:lang w:val="en-GB"/>
        </w:rPr>
        <w:t>c</w:t>
      </w:r>
      <w:r w:rsidRPr="00737946">
        <w:rPr>
          <w:rFonts w:cstheme="minorHAnsi"/>
          <w:color w:val="00000A"/>
          <w:lang w:val="en-GB"/>
        </w:rPr>
        <w:t>es a counter</w:t>
      </w:r>
      <w:r w:rsidR="003B2034" w:rsidRPr="00737946">
        <w:rPr>
          <w:rFonts w:cstheme="minorHAnsi"/>
          <w:color w:val="00000A"/>
          <w:lang w:val="en-GB"/>
        </w:rPr>
        <w:t>-</w:t>
      </w:r>
      <w:r w:rsidRPr="00737946">
        <w:rPr>
          <w:rFonts w:cstheme="minorHAnsi"/>
          <w:color w:val="00000A"/>
          <w:lang w:val="en-GB"/>
        </w:rPr>
        <w:t xml:space="preserve">example with a data model showing how error </w:t>
      </w:r>
      <w:r w:rsidR="00EC4CE9" w:rsidRPr="00737946">
        <w:rPr>
          <w:rFonts w:cstheme="minorHAnsi"/>
          <w:color w:val="00000A"/>
          <w:lang w:val="en-GB"/>
        </w:rPr>
        <w:t>occurred</w:t>
      </w:r>
    </w:p>
    <w:p w:rsidR="004737B3" w:rsidRDefault="004737B3" w:rsidP="004737B3">
      <w:pPr>
        <w:autoSpaceDE w:val="0"/>
        <w:autoSpaceDN w:val="0"/>
        <w:adjustRightInd w:val="0"/>
        <w:spacing w:after="0" w:line="240" w:lineRule="auto"/>
        <w:jc w:val="both"/>
        <w:rPr>
          <w:rFonts w:cstheme="minorHAnsi"/>
          <w:color w:val="00000A"/>
          <w:lang w:val="en-GB"/>
        </w:rPr>
      </w:pPr>
    </w:p>
    <w:p w:rsidR="00951160" w:rsidRDefault="004737B3" w:rsidP="004E61E3">
      <w:pPr>
        <w:autoSpaceDE w:val="0"/>
        <w:autoSpaceDN w:val="0"/>
        <w:adjustRightInd w:val="0"/>
        <w:spacing w:after="0" w:line="240" w:lineRule="auto"/>
        <w:jc w:val="both"/>
        <w:rPr>
          <w:rFonts w:cstheme="minorHAnsi"/>
          <w:color w:val="00000A"/>
          <w:lang w:val="en-GB"/>
        </w:rPr>
      </w:pPr>
      <w:r w:rsidRPr="004737B3">
        <w:rPr>
          <w:rFonts w:cstheme="minorHAnsi"/>
          <w:color w:val="00000A"/>
          <w:highlight w:val="green"/>
          <w:lang w:val="en-GB"/>
        </w:rPr>
        <w:t>HOW DOES ESC REL</w:t>
      </w:r>
      <w:r>
        <w:rPr>
          <w:rFonts w:cstheme="minorHAnsi"/>
          <w:color w:val="00000A"/>
          <w:highlight w:val="green"/>
          <w:lang w:val="en-GB"/>
        </w:rPr>
        <w:t>A</w:t>
      </w:r>
      <w:r w:rsidRPr="004737B3">
        <w:rPr>
          <w:rFonts w:cstheme="minorHAnsi"/>
          <w:color w:val="00000A"/>
          <w:highlight w:val="green"/>
          <w:lang w:val="en-GB"/>
        </w:rPr>
        <w:t>TE TO TOHER VERIFIERS</w:t>
      </w:r>
    </w:p>
    <w:p w:rsidR="00600E78" w:rsidRDefault="00733F0F" w:rsidP="004737B3">
      <w:pPr>
        <w:pStyle w:val="Heading2"/>
      </w:pPr>
      <w:bookmarkStart w:id="36" w:name="_Toc516738747"/>
      <w:r>
        <w:lastRenderedPageBreak/>
        <w:t>2.7</w:t>
      </w:r>
      <w:r w:rsidR="004737B3">
        <w:tab/>
      </w:r>
      <w:r w:rsidR="00600E78" w:rsidRPr="00600E78">
        <w:t>Java Modelling La</w:t>
      </w:r>
      <w:r w:rsidR="00600E78">
        <w:t>n</w:t>
      </w:r>
      <w:r w:rsidR="00600E78" w:rsidRPr="00600E78">
        <w:t>guage (JML)</w:t>
      </w:r>
      <w:bookmarkEnd w:id="36"/>
    </w:p>
    <w:p w:rsidR="00B80145" w:rsidRPr="00B80145" w:rsidRDefault="00733F0F" w:rsidP="00B80145">
      <w:pPr>
        <w:pStyle w:val="Heading3"/>
        <w:rPr>
          <w:u w:val="single"/>
          <w:lang w:val="en-GB"/>
        </w:rPr>
      </w:pPr>
      <w:bookmarkStart w:id="37" w:name="_Toc516738748"/>
      <w:r>
        <w:rPr>
          <w:u w:val="single"/>
          <w:lang w:val="en-GB"/>
        </w:rPr>
        <w:t>2.7</w:t>
      </w:r>
      <w:r w:rsidR="00B80145" w:rsidRPr="00B80145">
        <w:rPr>
          <w:u w:val="single"/>
          <w:lang w:val="en-GB"/>
        </w:rPr>
        <w:t xml:space="preserve">.1 </w:t>
      </w:r>
      <w:r w:rsidR="00B80145">
        <w:rPr>
          <w:u w:val="single"/>
          <w:lang w:val="en-GB"/>
        </w:rPr>
        <w:tab/>
      </w:r>
      <w:r w:rsidR="00B80145" w:rsidRPr="00B80145">
        <w:rPr>
          <w:u w:val="single"/>
          <w:lang w:val="en-GB"/>
        </w:rPr>
        <w:t>JML Description</w:t>
      </w:r>
      <w:bookmarkEnd w:id="37"/>
    </w:p>
    <w:p w:rsidR="00B279C1" w:rsidRDefault="009E467C" w:rsidP="004E61E3">
      <w:pPr>
        <w:autoSpaceDE w:val="0"/>
        <w:autoSpaceDN w:val="0"/>
        <w:adjustRightInd w:val="0"/>
        <w:spacing w:after="0" w:line="240" w:lineRule="auto"/>
        <w:jc w:val="both"/>
        <w:rPr>
          <w:rFonts w:cstheme="minorHAnsi"/>
        </w:rPr>
      </w:pPr>
      <w:r w:rsidRPr="00007592">
        <w:rPr>
          <w:rFonts w:cstheme="minorHAnsi"/>
          <w:color w:val="00000A"/>
          <w:highlight w:val="red"/>
          <w:lang w:val="en-GB"/>
        </w:rPr>
        <w:t>The Java Modelling Language</w:t>
      </w:r>
      <w:r w:rsidRPr="00737946">
        <w:rPr>
          <w:rFonts w:cstheme="minorHAnsi"/>
          <w:color w:val="00000A"/>
          <w:lang w:val="en-GB"/>
        </w:rPr>
        <w:t xml:space="preserve"> is </w:t>
      </w:r>
      <w:r w:rsidR="006A4629">
        <w:rPr>
          <w:rFonts w:cstheme="minorHAnsi"/>
          <w:color w:val="00000A"/>
          <w:lang w:val="en-GB"/>
        </w:rPr>
        <w:t>a “</w:t>
      </w:r>
      <w:r w:rsidR="006A4629" w:rsidRPr="006A4629">
        <w:rPr>
          <w:rFonts w:cstheme="minorHAnsi"/>
          <w:i/>
          <w:color w:val="00B050"/>
          <w:lang w:val="en-GB"/>
        </w:rPr>
        <w:t>behavioural interface</w:t>
      </w:r>
      <w:r w:rsidRPr="006A4629">
        <w:rPr>
          <w:rFonts w:cstheme="minorHAnsi"/>
          <w:i/>
          <w:color w:val="00B050"/>
          <w:lang w:val="en-GB"/>
        </w:rPr>
        <w:t xml:space="preserve"> specification language</w:t>
      </w:r>
      <w:r w:rsidR="006A4629">
        <w:rPr>
          <w:rFonts w:cstheme="minorHAnsi"/>
          <w:color w:val="00000A"/>
          <w:lang w:val="en-GB"/>
        </w:rPr>
        <w:t>”</w:t>
      </w:r>
      <w:r w:rsidRPr="00737946">
        <w:rPr>
          <w:rFonts w:cstheme="minorHAnsi"/>
          <w:color w:val="00000A"/>
          <w:lang w:val="en-GB"/>
        </w:rPr>
        <w:t xml:space="preserve"> u</w:t>
      </w:r>
      <w:r w:rsidR="00915ECB">
        <w:rPr>
          <w:rFonts w:cstheme="minorHAnsi"/>
          <w:color w:val="00000A"/>
          <w:lang w:val="en-GB"/>
        </w:rPr>
        <w:t>sed for annotating Java program interfaces and classes</w:t>
      </w:r>
      <w:r w:rsidRPr="00737946">
        <w:rPr>
          <w:rFonts w:cstheme="minorHAnsi"/>
          <w:color w:val="00000A"/>
          <w:lang w:val="en-GB"/>
        </w:rPr>
        <w:t>, as used by ESC/Java2 as well as various other deductive verification tools</w:t>
      </w:r>
      <w:r w:rsidR="006A4629">
        <w:rPr>
          <w:rFonts w:cstheme="minorHAnsi"/>
          <w:color w:val="00000A"/>
          <w:lang w:val="en-GB"/>
        </w:rPr>
        <w:t xml:space="preserve"> such as </w:t>
      </w:r>
      <w:proofErr w:type="spellStart"/>
      <w:r w:rsidR="006A4629">
        <w:rPr>
          <w:rFonts w:cstheme="minorHAnsi"/>
          <w:color w:val="00000A"/>
          <w:lang w:val="en-GB"/>
        </w:rPr>
        <w:t>KeY</w:t>
      </w:r>
      <w:proofErr w:type="spellEnd"/>
      <w:r w:rsidR="006A4629">
        <w:rPr>
          <w:rFonts w:cstheme="minorHAnsi"/>
          <w:color w:val="00000A"/>
          <w:lang w:val="en-GB"/>
        </w:rPr>
        <w:t xml:space="preserve"> and Krakatoa</w:t>
      </w:r>
      <w:r w:rsidRPr="00737946">
        <w:rPr>
          <w:rFonts w:cstheme="minorHAnsi"/>
          <w:color w:val="00000A"/>
          <w:lang w:val="en-GB"/>
        </w:rPr>
        <w:t>, and has evolved continually since its introduction</w:t>
      </w:r>
      <w:r w:rsidR="007468B6" w:rsidRPr="00737946">
        <w:rPr>
          <w:rFonts w:cstheme="minorHAnsi"/>
          <w:color w:val="00000A"/>
          <w:lang w:val="en-GB"/>
        </w:rPr>
        <w:t xml:space="preserve"> </w:t>
      </w:r>
      <w:r w:rsidR="007468B6" w:rsidRPr="006A4629">
        <w:rPr>
          <w:rFonts w:ascii="Century Schoolbook" w:hAnsi="Century Schoolbook" w:cstheme="minorHAnsi"/>
          <w:i/>
          <w:color w:val="7030A0"/>
          <w:sz w:val="16"/>
          <w:szCs w:val="16"/>
          <w:lang w:val="en-GB"/>
        </w:rPr>
        <w:t>(</w:t>
      </w:r>
      <w:r w:rsidR="007468B6" w:rsidRPr="006A4629">
        <w:rPr>
          <w:rFonts w:ascii="Century Schoolbook" w:hAnsi="Century Schoolbook" w:cstheme="minorHAnsi"/>
          <w:i/>
          <w:color w:val="7030A0"/>
          <w:sz w:val="16"/>
          <w:szCs w:val="16"/>
        </w:rPr>
        <w:t>Leavens, G. T. , Baker, A. L. &amp; Ruby, C. (1999))</w:t>
      </w:r>
      <w:r w:rsidR="007468B6" w:rsidRPr="00737946">
        <w:rPr>
          <w:rFonts w:cstheme="minorHAnsi"/>
        </w:rPr>
        <w:t xml:space="preserve">. </w:t>
      </w:r>
      <w:r w:rsidR="00951160">
        <w:rPr>
          <w:rFonts w:cstheme="minorHAnsi"/>
        </w:rPr>
        <w:t>It is used for specifying the behaviour of a software module as opposed to a whole program and is used by the client to ensure they operate the modules correctly</w:t>
      </w:r>
      <w:r w:rsidR="00842373">
        <w:rPr>
          <w:rFonts w:cstheme="minorHAnsi"/>
        </w:rPr>
        <w:t>,</w:t>
      </w:r>
      <w:r w:rsidR="00951160">
        <w:rPr>
          <w:rFonts w:cstheme="minorHAnsi"/>
        </w:rPr>
        <w:t xml:space="preserve"> while the supplier ensures they function correctly as discussed earlier by Meyer. </w:t>
      </w:r>
      <w:r w:rsidR="00485424">
        <w:rPr>
          <w:rFonts w:cstheme="minorHAnsi"/>
        </w:rPr>
        <w:t>JML was designed to provide programmers with a simplified specification language that avoided “</w:t>
      </w:r>
      <w:r w:rsidR="00485424" w:rsidRPr="00485424">
        <w:rPr>
          <w:rFonts w:cstheme="minorHAnsi"/>
          <w:i/>
          <w:color w:val="00B050"/>
        </w:rPr>
        <w:t xml:space="preserve">heavy use of </w:t>
      </w:r>
      <w:r w:rsidR="004737B3" w:rsidRPr="00485424">
        <w:rPr>
          <w:rFonts w:cstheme="minorHAnsi"/>
          <w:i/>
          <w:color w:val="00B050"/>
        </w:rPr>
        <w:t>mathematical</w:t>
      </w:r>
      <w:r w:rsidR="00485424" w:rsidRPr="00485424">
        <w:rPr>
          <w:rFonts w:cstheme="minorHAnsi"/>
          <w:i/>
          <w:color w:val="00B050"/>
        </w:rPr>
        <w:t xml:space="preserve"> operators” and use of assertions that are specific to the underlying programming language</w:t>
      </w:r>
      <w:r w:rsidR="00485424">
        <w:rPr>
          <w:rFonts w:cstheme="minorHAnsi"/>
        </w:rPr>
        <w:t>” and instead use</w:t>
      </w:r>
      <w:r w:rsidR="00CF6D21">
        <w:rPr>
          <w:rFonts w:cstheme="minorHAnsi"/>
        </w:rPr>
        <w:t>d</w:t>
      </w:r>
      <w:r w:rsidR="00485424">
        <w:rPr>
          <w:rFonts w:cstheme="minorHAnsi"/>
        </w:rPr>
        <w:t xml:space="preserve"> a “</w:t>
      </w:r>
      <w:r w:rsidR="00485424" w:rsidRPr="00CF6D21">
        <w:rPr>
          <w:rFonts w:cstheme="minorHAnsi"/>
          <w:i/>
          <w:color w:val="00B050"/>
        </w:rPr>
        <w:t xml:space="preserve">side-effect free subset of Java’s expressions to which are added a few </w:t>
      </w:r>
      <w:r w:rsidR="004737B3" w:rsidRPr="00CF6D21">
        <w:rPr>
          <w:rFonts w:cstheme="minorHAnsi"/>
          <w:i/>
          <w:color w:val="00B050"/>
        </w:rPr>
        <w:t>mathematical</w:t>
      </w:r>
      <w:r w:rsidR="00485424" w:rsidRPr="00CF6D21">
        <w:rPr>
          <w:rFonts w:cstheme="minorHAnsi"/>
          <w:i/>
          <w:color w:val="00B050"/>
        </w:rPr>
        <w:t xml:space="preserve"> operators such as the quantifiers \exists and \</w:t>
      </w:r>
      <w:proofErr w:type="spellStart"/>
      <w:r w:rsidR="00485424" w:rsidRPr="00CF6D21">
        <w:rPr>
          <w:rFonts w:cstheme="minorHAnsi"/>
          <w:i/>
          <w:color w:val="00B050"/>
        </w:rPr>
        <w:t>forall</w:t>
      </w:r>
      <w:proofErr w:type="spellEnd"/>
      <w:r w:rsidR="00485424">
        <w:rPr>
          <w:rFonts w:cstheme="minorHAnsi"/>
        </w:rPr>
        <w:t xml:space="preserve">” whose inclusion incorporated the first-order predicate logic into the </w:t>
      </w:r>
      <w:r w:rsidR="00CF6D21">
        <w:rPr>
          <w:rFonts w:cstheme="minorHAnsi"/>
        </w:rPr>
        <w:t>language and “</w:t>
      </w:r>
      <w:r w:rsidR="00CF6D21" w:rsidRPr="00CF6D21">
        <w:rPr>
          <w:rFonts w:cstheme="minorHAnsi"/>
          <w:i/>
          <w:color w:val="00B050"/>
        </w:rPr>
        <w:t xml:space="preserve">hides </w:t>
      </w:r>
      <w:r w:rsidR="004737B3" w:rsidRPr="00CF6D21">
        <w:rPr>
          <w:rFonts w:cstheme="minorHAnsi"/>
          <w:i/>
          <w:color w:val="00B050"/>
        </w:rPr>
        <w:t>mathematical</w:t>
      </w:r>
      <w:r w:rsidR="00CF6D21" w:rsidRPr="00CF6D21">
        <w:rPr>
          <w:rFonts w:cstheme="minorHAnsi"/>
          <w:i/>
          <w:color w:val="00B050"/>
        </w:rPr>
        <w:t xml:space="preserve"> abstractions, such as sets and sequences, within a library of Java classes</w:t>
      </w:r>
      <w:r w:rsidR="00CF6D21">
        <w:rPr>
          <w:rFonts w:cstheme="minorHAnsi"/>
        </w:rPr>
        <w:t>”</w:t>
      </w:r>
      <w:r w:rsidR="00CF6D21" w:rsidRPr="00CF6D21">
        <w:rPr>
          <w:rFonts w:ascii="Century Schoolbook" w:hAnsi="Century Schoolbook" w:cstheme="minorHAnsi"/>
          <w:i/>
          <w:color w:val="7030A0"/>
          <w:sz w:val="16"/>
        </w:rPr>
        <w:t xml:space="preserve"> (</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485424">
        <w:rPr>
          <w:rFonts w:cstheme="minorHAnsi"/>
        </w:rPr>
        <w:t xml:space="preserve">.  </w:t>
      </w:r>
      <w:r w:rsidR="00CF6D21">
        <w:rPr>
          <w:rFonts w:cstheme="minorHAnsi"/>
        </w:rPr>
        <w:t>The overall goal of the JML language was to provide a “</w:t>
      </w:r>
      <w:r w:rsidR="00CF6D21" w:rsidRPr="00CF6D21">
        <w:rPr>
          <w:rFonts w:cstheme="minorHAnsi"/>
          <w:i/>
          <w:color w:val="00B050"/>
        </w:rPr>
        <w:t>provide a common notation for both formal verification and runtime assertion checking that gives the users the benefit of several tools without the cost of changing notations</w:t>
      </w:r>
      <w:r w:rsidR="00CF6D21">
        <w:rPr>
          <w:rFonts w:cstheme="minorHAnsi"/>
        </w:rPr>
        <w:t xml:space="preserve">” </w:t>
      </w:r>
      <w:r w:rsidR="00CF6D21" w:rsidRPr="00CF6D21">
        <w:rPr>
          <w:rFonts w:ascii="Century Schoolbook" w:hAnsi="Century Schoolbook" w:cstheme="minorHAnsi"/>
          <w:i/>
          <w:color w:val="7030A0"/>
          <w:sz w:val="16"/>
        </w:rPr>
        <w:t>(</w:t>
      </w:r>
      <w:r w:rsidR="00CF6D21" w:rsidRPr="00915ECB">
        <w:rPr>
          <w:rFonts w:ascii="Century Schoolbook" w:eastAsia="Times New Roman" w:hAnsi="Century Schoolbook" w:cs="Helvetica"/>
          <w:i/>
          <w:color w:val="7030A0"/>
          <w:sz w:val="16"/>
          <w:szCs w:val="20"/>
          <w:lang w:val="en-GB" w:eastAsia="en-GB"/>
        </w:rPr>
        <w:t xml:space="preserve">Leavens, G.T., </w:t>
      </w:r>
      <w:proofErr w:type="spellStart"/>
      <w:r w:rsidR="00CF6D21" w:rsidRPr="00915ECB">
        <w:rPr>
          <w:rFonts w:ascii="Century Schoolbook" w:eastAsia="Times New Roman" w:hAnsi="Century Schoolbook" w:cs="Helvetica"/>
          <w:i/>
          <w:color w:val="7030A0"/>
          <w:sz w:val="16"/>
          <w:szCs w:val="20"/>
          <w:lang w:val="en-GB" w:eastAsia="en-GB"/>
        </w:rPr>
        <w:t>Cheon</w:t>
      </w:r>
      <w:proofErr w:type="spellEnd"/>
      <w:r w:rsidR="00CF6D21" w:rsidRPr="00915ECB">
        <w:rPr>
          <w:rFonts w:ascii="Century Schoolbook" w:eastAsia="Times New Roman" w:hAnsi="Century Schoolbook" w:cs="Helvetica"/>
          <w:i/>
          <w:color w:val="7030A0"/>
          <w:sz w:val="16"/>
          <w:szCs w:val="20"/>
          <w:lang w:val="en-GB" w:eastAsia="en-GB"/>
        </w:rPr>
        <w:t xml:space="preserve">, Y., Clifton, C., Ruby, C. &amp; </w:t>
      </w:r>
      <w:proofErr w:type="spellStart"/>
      <w:r w:rsidR="00CF6D21" w:rsidRPr="00915ECB">
        <w:rPr>
          <w:rFonts w:ascii="Century Schoolbook" w:eastAsia="Times New Roman" w:hAnsi="Century Schoolbook" w:cs="Helvetica"/>
          <w:i/>
          <w:color w:val="7030A0"/>
          <w:sz w:val="16"/>
          <w:szCs w:val="20"/>
          <w:lang w:val="en-GB" w:eastAsia="en-GB"/>
        </w:rPr>
        <w:t>Cok</w:t>
      </w:r>
      <w:proofErr w:type="spellEnd"/>
      <w:r w:rsidR="00CF6D21" w:rsidRPr="00915ECB">
        <w:rPr>
          <w:rFonts w:ascii="Century Schoolbook" w:eastAsia="Times New Roman" w:hAnsi="Century Schoolbook" w:cs="Helvetica"/>
          <w:i/>
          <w:color w:val="7030A0"/>
          <w:sz w:val="16"/>
          <w:szCs w:val="20"/>
          <w:lang w:val="en-GB" w:eastAsia="en-GB"/>
        </w:rPr>
        <w:t>, D.R. (2005))</w:t>
      </w:r>
      <w:r w:rsidR="00CF6D21">
        <w:rPr>
          <w:rFonts w:cstheme="minorHAnsi"/>
        </w:rPr>
        <w:t>.</w:t>
      </w:r>
    </w:p>
    <w:p w:rsidR="00B80145" w:rsidRPr="00B80145" w:rsidRDefault="00733F0F" w:rsidP="00B80145">
      <w:pPr>
        <w:pStyle w:val="Heading3"/>
        <w:rPr>
          <w:u w:val="single"/>
        </w:rPr>
      </w:pPr>
      <w:bookmarkStart w:id="38" w:name="_Toc516738749"/>
      <w:r>
        <w:rPr>
          <w:u w:val="single"/>
        </w:rPr>
        <w:t>2.7</w:t>
      </w:r>
      <w:r w:rsidR="00B80145">
        <w:rPr>
          <w:u w:val="single"/>
        </w:rPr>
        <w:t>.2</w:t>
      </w:r>
      <w:r w:rsidR="00B80145">
        <w:rPr>
          <w:u w:val="single"/>
        </w:rPr>
        <w:tab/>
      </w:r>
      <w:r w:rsidR="00B80145" w:rsidRPr="00B80145">
        <w:rPr>
          <w:u w:val="single"/>
        </w:rPr>
        <w:t>JML Syntax</w:t>
      </w:r>
      <w:bookmarkEnd w:id="38"/>
    </w:p>
    <w:p w:rsidR="00A0588C" w:rsidRDefault="00A0588C" w:rsidP="004E61E3">
      <w:pPr>
        <w:autoSpaceDE w:val="0"/>
        <w:autoSpaceDN w:val="0"/>
        <w:adjustRightInd w:val="0"/>
        <w:spacing w:after="0" w:line="240" w:lineRule="auto"/>
        <w:jc w:val="both"/>
        <w:rPr>
          <w:rFonts w:cstheme="minorHAnsi"/>
        </w:rPr>
      </w:pPr>
      <w:r>
        <w:rPr>
          <w:rFonts w:cstheme="minorHAnsi"/>
        </w:rPr>
        <w:t>The JML syntax and capabilities change</w:t>
      </w:r>
      <w:r w:rsidR="00977616">
        <w:rPr>
          <w:rFonts w:cstheme="minorHAnsi"/>
        </w:rPr>
        <w:t>d</w:t>
      </w:r>
      <w:r>
        <w:rPr>
          <w:rFonts w:cstheme="minorHAnsi"/>
        </w:rPr>
        <w:t xml:space="preserve"> based on the verification tool </w:t>
      </w:r>
      <w:r w:rsidR="009C0B63">
        <w:rPr>
          <w:rFonts w:cstheme="minorHAnsi"/>
        </w:rPr>
        <w:t>it was being use</w:t>
      </w:r>
      <w:r>
        <w:rPr>
          <w:rFonts w:cstheme="minorHAnsi"/>
        </w:rPr>
        <w:t>d</w:t>
      </w:r>
      <w:r w:rsidR="009C0B63">
        <w:rPr>
          <w:rFonts w:cstheme="minorHAnsi"/>
        </w:rPr>
        <w:t xml:space="preserve"> for</w:t>
      </w:r>
      <w:r>
        <w:rPr>
          <w:rFonts w:cstheme="minorHAnsi"/>
        </w:rPr>
        <w:t xml:space="preserve">, leading to a large subset of JML versions being designed by developers to be optimised for their specific verification tool. This has reduced the capability of users to easily change verification tools due to these JML changes and </w:t>
      </w:r>
      <w:r w:rsidR="009C0B63">
        <w:rPr>
          <w:rFonts w:cstheme="minorHAnsi"/>
        </w:rPr>
        <w:t xml:space="preserve">has resulted in </w:t>
      </w:r>
      <w:proofErr w:type="spellStart"/>
      <w:r>
        <w:rPr>
          <w:rFonts w:cstheme="minorHAnsi"/>
        </w:rPr>
        <w:t>OpenJML</w:t>
      </w:r>
      <w:proofErr w:type="spellEnd"/>
      <w:r>
        <w:rPr>
          <w:rFonts w:cstheme="minorHAnsi"/>
        </w:rPr>
        <w:t xml:space="preserve"> </w:t>
      </w:r>
      <w:r w:rsidR="009C0B63">
        <w:rPr>
          <w:rFonts w:cstheme="minorHAnsi"/>
        </w:rPr>
        <w:t xml:space="preserve">being </w:t>
      </w:r>
      <w:r>
        <w:rPr>
          <w:rFonts w:cstheme="minorHAnsi"/>
        </w:rPr>
        <w:t xml:space="preserve">developed with the goal of declaring one universal JML version that can then be developed in unison will all other verification tool developers </w:t>
      </w:r>
      <w:r w:rsidR="009C0B63">
        <w:rPr>
          <w:rFonts w:cstheme="minorHAnsi"/>
        </w:rPr>
        <w:t>to ensure parity in all future JML versions</w:t>
      </w:r>
      <w:r w:rsidR="00977616">
        <w:rPr>
          <w:rFonts w:cstheme="minorHAnsi"/>
        </w:rPr>
        <w:t xml:space="preserve"> </w:t>
      </w:r>
      <w:r w:rsidR="00977616" w:rsidRPr="00977616">
        <w:rPr>
          <w:rFonts w:cstheme="minorHAnsi"/>
          <w:highlight w:val="green"/>
        </w:rPr>
        <w:t>REFERENCE</w:t>
      </w:r>
      <w:r>
        <w:rPr>
          <w:rFonts w:cstheme="minorHAnsi"/>
        </w:rPr>
        <w:t>.</w:t>
      </w:r>
      <w:r w:rsidR="009C0B63">
        <w:rPr>
          <w:rFonts w:cstheme="minorHAnsi"/>
        </w:rPr>
        <w:t xml:space="preserve"> This requires incorporating as many JML v</w:t>
      </w:r>
      <w:r w:rsidR="004737B3">
        <w:rPr>
          <w:rFonts w:cstheme="minorHAnsi"/>
        </w:rPr>
        <w:t>ersions</w:t>
      </w:r>
      <w:r w:rsidR="009C0B63">
        <w:rPr>
          <w:rFonts w:cstheme="minorHAnsi"/>
        </w:rPr>
        <w:t xml:space="preserve"> into the </w:t>
      </w:r>
      <w:proofErr w:type="spellStart"/>
      <w:r w:rsidR="009C0B63">
        <w:rPr>
          <w:rFonts w:cstheme="minorHAnsi"/>
        </w:rPr>
        <w:t>OpenJML</w:t>
      </w:r>
      <w:proofErr w:type="spellEnd"/>
      <w:r w:rsidR="009C0B63">
        <w:rPr>
          <w:rFonts w:cstheme="minorHAnsi"/>
        </w:rPr>
        <w:t xml:space="preserve"> tool as possible, as well as providing an automatic verifier that can handle complex specifications and programs, in order to convince the other verification tool developers that it is worthwhile </w:t>
      </w:r>
      <w:r w:rsidR="004737B3">
        <w:rPr>
          <w:rFonts w:cstheme="minorHAnsi"/>
        </w:rPr>
        <w:t>switching</w:t>
      </w:r>
      <w:r w:rsidR="009C0B63">
        <w:rPr>
          <w:rFonts w:cstheme="minorHAnsi"/>
        </w:rPr>
        <w:t xml:space="preserve"> to this system.</w:t>
      </w:r>
    </w:p>
    <w:p w:rsidR="00140A9C" w:rsidRDefault="00140A9C" w:rsidP="00140A9C">
      <w:pPr>
        <w:rPr>
          <w:rFonts w:cstheme="minorHAnsi"/>
        </w:rPr>
      </w:pPr>
      <w:r>
        <w:rPr>
          <w:rFonts w:cstheme="minorHAnsi"/>
        </w:rPr>
        <w:t xml:space="preserve">An example of JML, the </w:t>
      </w:r>
      <w:proofErr w:type="spellStart"/>
      <w:r>
        <w:rPr>
          <w:rFonts w:cstheme="minorHAnsi"/>
        </w:rPr>
        <w:t>OpenJML</w:t>
      </w:r>
      <w:proofErr w:type="spellEnd"/>
      <w:r>
        <w:rPr>
          <w:rFonts w:cstheme="minorHAnsi"/>
        </w:rPr>
        <w:t xml:space="preserve"> version, is shown in Figure x and is used to specify a module involving a loop.</w:t>
      </w:r>
      <w:r w:rsidR="00C92892">
        <w:rPr>
          <w:rFonts w:cstheme="minorHAnsi"/>
        </w:rPr>
        <w:t xml:space="preserve"> This covers the basic JML structure with each keyword explained on a line by line basis however</w:t>
      </w:r>
      <w:r w:rsidR="004737B3">
        <w:rPr>
          <w:rFonts w:cstheme="minorHAnsi"/>
        </w:rPr>
        <w:t>,</w:t>
      </w:r>
      <w:r w:rsidR="00C92892">
        <w:rPr>
          <w:rFonts w:cstheme="minorHAnsi"/>
        </w:rPr>
        <w:t xml:space="preserve"> does not cover all of JML’s functionality or </w:t>
      </w:r>
      <w:r w:rsidR="00A2531C">
        <w:rPr>
          <w:rFonts w:cstheme="minorHAnsi"/>
        </w:rPr>
        <w:t>the adaptions of JML</w:t>
      </w:r>
      <w:r w:rsidR="00C92892">
        <w:rPr>
          <w:rFonts w:cstheme="minorHAnsi"/>
        </w:rPr>
        <w:t>.</w:t>
      </w:r>
    </w:p>
    <w:p w:rsidR="00487139" w:rsidRPr="00487139"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b/>
          <w:color w:val="00000A"/>
          <w:sz w:val="24"/>
          <w:szCs w:val="24"/>
          <w:u w:val="single"/>
          <w:lang w:val="en-GB"/>
        </w:rPr>
      </w:pPr>
      <w:r w:rsidRPr="00487139">
        <w:rPr>
          <w:rFonts w:ascii="Times New Roman" w:hAnsi="Times New Roman" w:cs="Times New Roman"/>
          <w:b/>
          <w:color w:val="00000A"/>
          <w:sz w:val="24"/>
          <w:szCs w:val="24"/>
          <w:u w:val="single"/>
          <w:lang w:val="en-GB"/>
        </w:rPr>
        <w:t>JML Example</w:t>
      </w:r>
    </w:p>
    <w:p w:rsidR="00140A9C" w:rsidRPr="00F61B55" w:rsidRDefault="00487139" w:rsidP="00487139">
      <w:pPr>
        <w:pBdr>
          <w:top w:val="single" w:sz="4" w:space="1" w:color="auto"/>
          <w:left w:val="single" w:sz="4" w:space="4" w:color="auto"/>
          <w:bottom w:val="single" w:sz="4" w:space="1" w:color="auto"/>
          <w:right w:val="single" w:sz="4" w:space="4" w:color="auto"/>
        </w:pBdr>
        <w:rPr>
          <w:rFonts w:ascii="Times New Roman" w:hAnsi="Times New Roman" w:cs="Times New Roman"/>
          <w:color w:val="00000A"/>
          <w:sz w:val="24"/>
          <w:szCs w:val="24"/>
          <w:lang w:val="en-GB"/>
        </w:rPr>
      </w:pPr>
      <w:r w:rsidRPr="006B5893">
        <w:rPr>
          <w:rFonts w:ascii="Times New Roman" w:hAnsi="Times New Roman" w:cs="Times New Roman"/>
          <w:noProof/>
          <w:color w:val="00000A"/>
          <w:sz w:val="24"/>
          <w:szCs w:val="24"/>
          <w:lang w:val="en-GB"/>
        </w:rPr>
        <w:drawing>
          <wp:anchor distT="0" distB="0" distL="114300" distR="114300" simplePos="0" relativeHeight="251710464" behindDoc="0" locked="0" layoutInCell="1" allowOverlap="1" wp14:anchorId="48018198" wp14:editId="7CD58ACB">
            <wp:simplePos x="0" y="0"/>
            <wp:positionH relativeFrom="margin">
              <wp:align>left</wp:align>
            </wp:positionH>
            <wp:positionV relativeFrom="paragraph">
              <wp:posOffset>90805</wp:posOffset>
            </wp:positionV>
            <wp:extent cx="3609975" cy="2562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opExample.JPG"/>
                    <pic:cNvPicPr/>
                  </pic:nvPicPr>
                  <pic:blipFill>
                    <a:blip r:embed="rId12">
                      <a:extLst>
                        <a:ext uri="{28A0092B-C50C-407E-A947-70E740481C1C}">
                          <a14:useLocalDpi xmlns:a14="http://schemas.microsoft.com/office/drawing/2010/main" val="0"/>
                        </a:ext>
                      </a:extLst>
                    </a:blip>
                    <a:stretch>
                      <a:fillRect/>
                    </a:stretch>
                  </pic:blipFill>
                  <pic:spPr>
                    <a:xfrm>
                      <a:off x="0" y="0"/>
                      <a:ext cx="3609975" cy="2562225"/>
                    </a:xfrm>
                    <a:prstGeom prst="rect">
                      <a:avLst/>
                    </a:prstGeom>
                  </pic:spPr>
                </pic:pic>
              </a:graphicData>
            </a:graphic>
            <wp14:sizeRelH relativeFrom="page">
              <wp14:pctWidth>0</wp14:pctWidth>
            </wp14:sizeRelH>
            <wp14:sizeRelV relativeFrom="page">
              <wp14:pctHeight>0</wp14:pctHeight>
            </wp14:sizeRelV>
          </wp:anchor>
        </w:drawing>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3: </w:t>
      </w:r>
      <w:r w:rsidRPr="0006476B">
        <w:rPr>
          <w:rFonts w:eastAsia="Times New Roman" w:cstheme="minorHAnsi"/>
          <w:color w:val="00B050"/>
          <w:szCs w:val="20"/>
          <w:lang w:val="en-GB" w:eastAsia="en-GB"/>
        </w:rPr>
        <w:t xml:space="preserve">normal </w:t>
      </w:r>
      <w:proofErr w:type="spellStart"/>
      <w:r w:rsidRPr="0006476B">
        <w:rPr>
          <w:rFonts w:eastAsia="Times New Roman" w:cstheme="minorHAnsi"/>
          <w:color w:val="00B050"/>
          <w:szCs w:val="20"/>
          <w:lang w:val="en-GB" w:eastAsia="en-GB"/>
        </w:rPr>
        <w:t>behavior</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indicates that if the method functions correctly, the following specifications have to hold </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requires</w:t>
      </w:r>
      <w:r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Pr="0006476B">
        <w:rPr>
          <w:rFonts w:eastAsia="Times New Roman" w:cstheme="minorHAnsi"/>
          <w:szCs w:val="20"/>
          <w:lang w:val="en-GB" w:eastAsia="en-GB"/>
        </w:rPr>
        <w:t xml:space="preserve"> the precondition of the contract that must be </w:t>
      </w:r>
      <w:proofErr w:type="spellStart"/>
      <w:r w:rsidRPr="0006476B">
        <w:rPr>
          <w:rFonts w:eastAsia="Times New Roman" w:cstheme="minorHAnsi"/>
          <w:szCs w:val="20"/>
          <w:lang w:val="en-GB" w:eastAsia="en-GB"/>
        </w:rPr>
        <w:t>satified</w:t>
      </w:r>
      <w:proofErr w:type="spellEnd"/>
      <w:r w:rsidRPr="0006476B">
        <w:rPr>
          <w:rFonts w:eastAsia="Times New Roman" w:cstheme="minorHAnsi"/>
          <w:szCs w:val="20"/>
          <w:lang w:val="en-GB" w:eastAsia="en-GB"/>
        </w:rPr>
        <w:t xml:space="preserve"> by the client for the method to execute correctly</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4: </w:t>
      </w:r>
      <w:r w:rsidRPr="0006476B">
        <w:rPr>
          <w:rFonts w:eastAsia="Times New Roman" w:cstheme="minorHAnsi"/>
          <w:color w:val="00B050"/>
          <w:szCs w:val="20"/>
          <w:lang w:val="en-GB" w:eastAsia="en-GB"/>
        </w:rPr>
        <w:t xml:space="preserve">a != null </w:t>
      </w:r>
      <w:r w:rsidRPr="0006476B">
        <w:rPr>
          <w:rFonts w:eastAsia="Times New Roman" w:cstheme="minorHAnsi"/>
          <w:szCs w:val="20"/>
          <w:lang w:val="en-GB" w:eastAsia="en-GB"/>
        </w:rPr>
        <w:t>is the constraint placed on the precondition that states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must not be null.</w:t>
      </w:r>
    </w:p>
    <w:p w:rsidR="00140A9C" w:rsidRPr="0006476B" w:rsidRDefault="005D1DC5"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noProof/>
          <w:sz w:val="24"/>
          <w:lang w:val="en-GB"/>
        </w:rPr>
        <mc:AlternateContent>
          <mc:Choice Requires="wps">
            <w:drawing>
              <wp:anchor distT="118745" distB="118745" distL="114300" distR="114300" simplePos="0" relativeHeight="251712512" behindDoc="0" locked="0" layoutInCell="0" allowOverlap="1" wp14:anchorId="273A8123" wp14:editId="0A78EB11">
                <wp:simplePos x="0" y="0"/>
                <wp:positionH relativeFrom="margin">
                  <wp:posOffset>85725</wp:posOffset>
                </wp:positionH>
                <wp:positionV relativeFrom="paragraph">
                  <wp:posOffset>378460</wp:posOffset>
                </wp:positionV>
                <wp:extent cx="3657600" cy="3524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extLst>
                          <a:ext uri="{53640926-AAD7-44D8-BBD7-CCE9431645EC}">
                            <a14:shadowObscured xmlns:a14="http://schemas.microsoft.com/office/drawing/2010/main" val="1"/>
                          </a:ext>
                        </a:extLst>
                      </wps:spPr>
                      <wps:txbx>
                        <w:txbxContent>
                          <w:p w:rsidR="00F922D9" w:rsidRPr="00DB2D4E" w:rsidRDefault="00F922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F922D9" w:rsidRDefault="00F922D9" w:rsidP="00140A9C">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59400</wp14:pctWidth>
                </wp14:sizeRelH>
                <wp14:sizeRelV relativeFrom="page">
                  <wp14:pctHeight>0</wp14:pctHeight>
                </wp14:sizeRelV>
              </wp:anchor>
            </w:drawing>
          </mc:Choice>
          <mc:Fallback>
            <w:pict>
              <v:shapetype w14:anchorId="273A8123" id="_x0000_t202" coordsize="21600,21600" o:spt="202" path="m,l,21600r21600,l21600,xe">
                <v:stroke joinstyle="miter"/>
                <v:path gradientshapeok="t" o:connecttype="rect"/>
              </v:shapetype>
              <v:shape id="Text Box 2" o:spid="_x0000_s1026" type="#_x0000_t202" style="position:absolute;margin-left:6.75pt;margin-top:29.8pt;width:4in;height:27.75pt;z-index:251712512;visibility:visible;mso-wrap-style:square;mso-width-percent:594;mso-height-percent:0;mso-wrap-distance-left:9pt;mso-wrap-distance-top:9.35pt;mso-wrap-distance-right:9pt;mso-wrap-distance-bottom:9.35pt;mso-position-horizontal:absolute;mso-position-horizontal-relative:margin;mso-position-vertical:absolute;mso-position-vertical-relative:text;mso-width-percent:594;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" o:allowincell="f" filled="f" stroked="f">
                <v:textbox>
                  <w:txbxContent>
                    <w:p w:rsidR="00F922D9" w:rsidRPr="00DB2D4E" w:rsidRDefault="00F922D9" w:rsidP="00140A9C">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F922D9" w:rsidRDefault="00F922D9" w:rsidP="00140A9C">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711488" behindDoc="0" locked="0" layoutInCell="1" allowOverlap="1" wp14:anchorId="41EBE213" wp14:editId="114CBD29">
                <wp:simplePos x="0" y="0"/>
                <wp:positionH relativeFrom="margin">
                  <wp:align>left</wp:align>
                </wp:positionH>
                <wp:positionV relativeFrom="paragraph">
                  <wp:posOffset>245745</wp:posOffset>
                </wp:positionV>
                <wp:extent cx="3609975" cy="635"/>
                <wp:effectExtent l="0" t="0" r="9525" b="0"/>
                <wp:wrapSquare wrapText="bothSides"/>
                <wp:docPr id="19" name="Text Box 1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F922D9" w:rsidRPr="00F61B55" w:rsidRDefault="00F922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E213" id="Text Box 19" o:spid="_x0000_s1027" type="#_x0000_t202" style="position:absolute;margin-left:0;margin-top:19.35pt;width:284.2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BL2LgIAAGYEAAAOAAAAZHJzL2Uyb0RvYy54bWysVMFu2zAMvQ/YPwi6L05aNFuM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1mnFlh&#10;SKOd6gL7DB0jF/HTOp9T2tZRYujIT7mD35Mzwu4qNPFLgBjFienzld1YTZLzdjqezT7ecSYpNr29&#10;iz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" stroked="f">
                <v:textbox style="mso-fit-shape-to-text:t" inset="0,0,0,0">
                  <w:txbxContent>
                    <w:p w:rsidR="00F922D9" w:rsidRPr="00F61B55" w:rsidRDefault="00F922D9" w:rsidP="00140A9C">
                      <w:pPr>
                        <w:pStyle w:val="Caption"/>
                        <w:jc w:val="center"/>
                        <w:rPr>
                          <w:rFonts w:ascii="Times New Roman" w:hAnsi="Times New Roman" w:cs="Times New Roman"/>
                          <w:noProof/>
                          <w:color w:val="auto"/>
                          <w:sz w:val="24"/>
                          <w:szCs w:val="24"/>
                        </w:rPr>
                      </w:pPr>
                      <w:r w:rsidRPr="00140A9C">
                        <w:rPr>
                          <w:color w:val="auto"/>
                          <w:highlight w:val="yellow"/>
                        </w:rPr>
                        <w:t>Figure x</w:t>
                      </w:r>
                      <w:r>
                        <w:rPr>
                          <w:color w:val="auto"/>
                        </w:rPr>
                        <w:t>:</w:t>
                      </w:r>
                      <w:r w:rsidRPr="00F61B55">
                        <w:rPr>
                          <w:color w:val="auto"/>
                        </w:rPr>
                        <w:t xml:space="preserve"> </w:t>
                      </w:r>
                      <w:proofErr w:type="spellStart"/>
                      <w:r w:rsidRPr="00F61B55">
                        <w:rPr>
                          <w:color w:val="auto"/>
                        </w:rPr>
                        <w:t>KeY</w:t>
                      </w:r>
                      <w:proofErr w:type="spellEnd"/>
                      <w:r w:rsidRPr="00F61B55">
                        <w:rPr>
                          <w:color w:val="auto"/>
                        </w:rPr>
                        <w:t xml:space="preserve"> Array-Search Loop Example</w:t>
                      </w:r>
                    </w:p>
                  </w:txbxContent>
                </v:textbox>
                <w10:wrap type="square" anchorx="margin"/>
              </v:shape>
            </w:pict>
          </mc:Fallback>
        </mc:AlternateContent>
      </w:r>
      <w:r w:rsidR="00140A9C" w:rsidRPr="0006476B">
        <w:rPr>
          <w:rFonts w:eastAsia="Times New Roman" w:cstheme="minorHAnsi"/>
          <w:szCs w:val="20"/>
          <w:lang w:val="en-GB" w:eastAsia="en-GB"/>
        </w:rPr>
        <w:t xml:space="preserve">Line 5: </w:t>
      </w:r>
      <w:r w:rsidR="00140A9C" w:rsidRPr="0006476B">
        <w:rPr>
          <w:rFonts w:eastAsia="Times New Roman" w:cstheme="minorHAnsi"/>
          <w:color w:val="00B050"/>
          <w:szCs w:val="20"/>
          <w:lang w:val="en-GB" w:eastAsia="en-GB"/>
        </w:rPr>
        <w:t>ensures</w:t>
      </w:r>
      <w:r w:rsidR="00140A9C" w:rsidRPr="0006476B">
        <w:rPr>
          <w:rFonts w:eastAsia="Times New Roman" w:cstheme="minorHAnsi"/>
          <w:szCs w:val="20"/>
          <w:lang w:val="en-GB" w:eastAsia="en-GB"/>
        </w:rPr>
        <w:t xml:space="preserve"> </w:t>
      </w:r>
      <w:r w:rsidR="003770F8">
        <w:rPr>
          <w:rFonts w:eastAsia="Times New Roman" w:cstheme="minorHAnsi"/>
          <w:szCs w:val="20"/>
          <w:lang w:val="en-GB" w:eastAsia="en-GB"/>
        </w:rPr>
        <w:t>indicates</w:t>
      </w:r>
      <w:r w:rsidR="00140A9C" w:rsidRPr="0006476B">
        <w:rPr>
          <w:rFonts w:eastAsia="Times New Roman" w:cstheme="minorHAnsi"/>
          <w:szCs w:val="20"/>
          <w:lang w:val="en-GB" w:eastAsia="en-GB"/>
        </w:rPr>
        <w:t xml:space="preserve"> the postcondition that must be satisfied by the execution of the method implemented by the supplier.</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lastRenderedPageBreak/>
        <w:t xml:space="preserve">Line 5: </w:t>
      </w:r>
      <w:r w:rsidRPr="0006476B">
        <w:rPr>
          <w:rFonts w:eastAsia="Times New Roman" w:cstheme="minorHAnsi"/>
          <w:color w:val="00B050"/>
          <w:szCs w:val="20"/>
          <w:lang w:val="en-GB" w:eastAsia="en-GB"/>
        </w:rPr>
        <w:t xml:space="preserve">\result </w:t>
      </w:r>
      <w:r w:rsidR="003770F8">
        <w:rPr>
          <w:rFonts w:eastAsia="Times New Roman" w:cstheme="minorHAnsi"/>
          <w:szCs w:val="20"/>
          <w:lang w:val="en-GB" w:eastAsia="en-GB"/>
        </w:rPr>
        <w:t>stores</w:t>
      </w:r>
      <w:r w:rsidRPr="0006476B">
        <w:rPr>
          <w:rFonts w:eastAsia="Times New Roman" w:cstheme="minorHAnsi"/>
          <w:szCs w:val="20"/>
          <w:lang w:val="en-GB" w:eastAsia="en-GB"/>
        </w:rPr>
        <w:t xml:space="preserve"> the result of the method after execution, which in this method’s case will hold a </w:t>
      </w:r>
      <w:proofErr w:type="spellStart"/>
      <w:r w:rsidRPr="0006476B">
        <w:rPr>
          <w:rFonts w:eastAsia="Times New Roman" w:cstheme="minorHAnsi"/>
          <w:szCs w:val="20"/>
          <w:lang w:val="en-GB" w:eastAsia="en-GB"/>
        </w:rPr>
        <w:t>boolean</w:t>
      </w:r>
      <w:proofErr w:type="spellEnd"/>
      <w:r w:rsidRPr="0006476B">
        <w:rPr>
          <w:rFonts w:eastAsia="Times New Roman" w:cstheme="minorHAnsi"/>
          <w:szCs w:val="20"/>
          <w:lang w:val="en-GB" w:eastAsia="en-GB"/>
        </w:rPr>
        <w:t xml:space="preserve"> value of either true or false</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Line 5/6:</w:t>
      </w:r>
      <w:r w:rsidRPr="0006476B">
        <w:rPr>
          <w:rFonts w:eastAsia="Times New Roman" w:cstheme="minorHAnsi"/>
          <w:color w:val="00B050"/>
          <w:szCs w:val="20"/>
          <w:lang w:val="en-GB" w:eastAsia="en-GB"/>
        </w:rPr>
        <w:t xml:space="preserve">\result == (\exists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a[</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constraint put on the </w:t>
      </w:r>
      <w:proofErr w:type="spellStart"/>
      <w:r w:rsidRPr="0006476B">
        <w:rPr>
          <w:rFonts w:eastAsia="Times New Roman" w:cstheme="minorHAnsi"/>
          <w:szCs w:val="20"/>
          <w:lang w:val="en-GB" w:eastAsia="en-GB"/>
        </w:rPr>
        <w:t>postconidition</w:t>
      </w:r>
      <w:proofErr w:type="spellEnd"/>
      <w:r w:rsidRPr="0006476B">
        <w:rPr>
          <w:rFonts w:eastAsia="Times New Roman" w:cstheme="minorHAnsi"/>
          <w:szCs w:val="20"/>
          <w:lang w:val="en-GB" w:eastAsia="en-GB"/>
        </w:rPr>
        <w:t xml:space="preserve"> that states if it is true that the value exists in the array ‘</w:t>
      </w:r>
      <w:r w:rsidRPr="0006476B">
        <w:rPr>
          <w:rFonts w:eastAsia="Times New Roman" w:cstheme="minorHAnsi"/>
          <w:i/>
          <w:szCs w:val="20"/>
          <w:lang w:val="en-GB" w:eastAsia="en-GB"/>
        </w:rPr>
        <w:t>a</w:t>
      </w:r>
      <w:r w:rsidRPr="0006476B">
        <w:rPr>
          <w:rFonts w:eastAsia="Times New Roman" w:cstheme="minorHAnsi"/>
          <w:szCs w:val="20"/>
          <w:lang w:val="en-GB" w:eastAsia="en-GB"/>
        </w:rPr>
        <w:t xml:space="preserve">’, then the method should return true into the </w:t>
      </w:r>
      <w:r w:rsidRPr="0006476B">
        <w:rPr>
          <w:rFonts w:eastAsia="Times New Roman" w:cstheme="minorHAnsi"/>
          <w:color w:val="00B050"/>
          <w:szCs w:val="20"/>
          <w:lang w:val="en-GB" w:eastAsia="en-GB"/>
        </w:rPr>
        <w:t xml:space="preserve">\result </w:t>
      </w:r>
      <w:r w:rsidRPr="0006476B">
        <w:rPr>
          <w:rFonts w:eastAsia="Times New Roman" w:cstheme="minorHAnsi"/>
          <w:szCs w:val="20"/>
          <w:lang w:val="en-GB" w:eastAsia="en-GB"/>
        </w:rPr>
        <w:t>parameter and vice versa if no match was found.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color w:val="00B050"/>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maintaining </w:t>
      </w:r>
      <w:r w:rsidR="00B01F81">
        <w:rPr>
          <w:rFonts w:eastAsia="Times New Roman" w:cstheme="minorHAnsi"/>
          <w:szCs w:val="20"/>
          <w:lang w:val="en-GB" w:eastAsia="en-GB"/>
        </w:rPr>
        <w:t xml:space="preserve">keyword represents a loop </w:t>
      </w:r>
      <w:r w:rsidRPr="0006476B">
        <w:rPr>
          <w:rFonts w:eastAsia="Times New Roman" w:cstheme="minorHAnsi"/>
          <w:szCs w:val="20"/>
          <w:lang w:val="en-GB" w:eastAsia="en-GB"/>
        </w:rPr>
        <w:t>invari</w:t>
      </w:r>
      <w:r w:rsidR="005947D4">
        <w:rPr>
          <w:rFonts w:eastAsia="Times New Roman" w:cstheme="minorHAnsi"/>
          <w:szCs w:val="20"/>
          <w:lang w:val="en-GB" w:eastAsia="en-GB"/>
        </w:rPr>
        <w:t>a</w:t>
      </w:r>
      <w:r w:rsidRPr="0006476B">
        <w:rPr>
          <w:rFonts w:eastAsia="Times New Roman" w:cstheme="minorHAnsi"/>
          <w:szCs w:val="20"/>
          <w:lang w:val="en-GB" w:eastAsia="en-GB"/>
        </w:rPr>
        <w:t xml:space="preserve">nt </w:t>
      </w:r>
      <w:r w:rsidR="00B01F81">
        <w:rPr>
          <w:rFonts w:eastAsia="Times New Roman" w:cstheme="minorHAnsi"/>
          <w:szCs w:val="20"/>
          <w:lang w:val="en-GB" w:eastAsia="en-GB"/>
        </w:rPr>
        <w:t xml:space="preserve">(called </w:t>
      </w:r>
      <w:proofErr w:type="spellStart"/>
      <w:r w:rsidR="00B01F81" w:rsidRPr="00B01F81">
        <w:rPr>
          <w:rFonts w:eastAsia="Times New Roman" w:cstheme="minorHAnsi"/>
          <w:color w:val="00B050"/>
          <w:szCs w:val="20"/>
          <w:lang w:val="en-GB" w:eastAsia="en-GB"/>
        </w:rPr>
        <w:t>loop_invariant</w:t>
      </w:r>
      <w:proofErr w:type="spellEnd"/>
      <w:r w:rsidR="00B01F81">
        <w:rPr>
          <w:rFonts w:eastAsia="Times New Roman" w:cstheme="minorHAnsi"/>
          <w:szCs w:val="20"/>
          <w:lang w:val="en-GB" w:eastAsia="en-GB"/>
        </w:rPr>
        <w:t xml:space="preserve"> in K</w:t>
      </w:r>
      <w:r w:rsidR="003770F8">
        <w:rPr>
          <w:rFonts w:eastAsia="Times New Roman" w:cstheme="minorHAnsi"/>
          <w:szCs w:val="20"/>
          <w:lang w:val="en-GB" w:eastAsia="en-GB"/>
        </w:rPr>
        <w:t xml:space="preserve">rakatoa </w:t>
      </w:r>
      <w:r w:rsidR="00B01F81">
        <w:rPr>
          <w:rFonts w:eastAsia="Times New Roman" w:cstheme="minorHAnsi"/>
          <w:szCs w:val="20"/>
          <w:lang w:val="en-GB" w:eastAsia="en-GB"/>
        </w:rPr>
        <w:t xml:space="preserve">JML version) </w:t>
      </w:r>
      <w:r w:rsidRPr="0006476B">
        <w:rPr>
          <w:rFonts w:eastAsia="Times New Roman" w:cstheme="minorHAnsi"/>
          <w:szCs w:val="20"/>
          <w:lang w:val="en-GB" w:eastAsia="en-GB"/>
        </w:rPr>
        <w:t>that must hold before, during and after the execution of a loop</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10: </w:t>
      </w:r>
      <w:r w:rsidRPr="0006476B">
        <w:rPr>
          <w:rFonts w:eastAsia="Times New Roman" w:cstheme="minorHAnsi"/>
          <w:color w:val="00B050"/>
          <w:szCs w:val="20"/>
          <w:lang w:val="en-GB" w:eastAsia="en-GB"/>
        </w:rPr>
        <w:t xml:space="preserve">!(\exists </w:t>
      </w:r>
      <w:proofErr w:type="spellStart"/>
      <w:r w:rsidRPr="0006476B">
        <w:rPr>
          <w:rFonts w:eastAsia="Times New Roman" w:cstheme="minorHAnsi"/>
          <w:color w:val="00B050"/>
          <w:szCs w:val="20"/>
          <w:lang w:val="en-GB" w:eastAsia="en-GB"/>
        </w:rPr>
        <w:t>int</w:t>
      </w:r>
      <w:proofErr w:type="spellEnd"/>
      <w:r w:rsidRPr="0006476B">
        <w:rPr>
          <w:rFonts w:eastAsia="Times New Roman" w:cstheme="minorHAnsi"/>
          <w:color w:val="00B050"/>
          <w:szCs w:val="20"/>
          <w:lang w:val="en-GB" w:eastAsia="en-GB"/>
        </w:rPr>
        <w:t xml:space="preserve"> j;  0 &lt;= j &amp;&amp; j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a[j] == </w:t>
      </w:r>
      <w:proofErr w:type="spellStart"/>
      <w:r w:rsidRPr="0006476B">
        <w:rPr>
          <w:rFonts w:eastAsia="Times New Roman" w:cstheme="minorHAnsi"/>
          <w:color w:val="00B050"/>
          <w:szCs w:val="20"/>
          <w:lang w:val="en-GB" w:eastAsia="en-GB"/>
        </w:rPr>
        <w:t>val</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 xml:space="preserve">is the </w:t>
      </w:r>
      <w:r w:rsidR="005947D4" w:rsidRPr="0006476B">
        <w:rPr>
          <w:rFonts w:eastAsia="Times New Roman" w:cstheme="minorHAnsi"/>
          <w:szCs w:val="20"/>
          <w:lang w:val="en-GB" w:eastAsia="en-GB"/>
        </w:rPr>
        <w:t>constraint</w:t>
      </w:r>
      <w:r w:rsidRPr="0006476B">
        <w:rPr>
          <w:rFonts w:eastAsia="Times New Roman" w:cstheme="minorHAnsi"/>
          <w:szCs w:val="20"/>
          <w:lang w:val="en-GB" w:eastAsia="en-GB"/>
        </w:rPr>
        <w:t xml:space="preserve"> applied to the </w:t>
      </w:r>
      <w:proofErr w:type="spellStart"/>
      <w:r w:rsidRPr="0006476B">
        <w:rPr>
          <w:rFonts w:eastAsia="Times New Roman" w:cstheme="minorHAnsi"/>
          <w:szCs w:val="20"/>
          <w:lang w:val="en-GB" w:eastAsia="en-GB"/>
        </w:rPr>
        <w:t>loop_invariant</w:t>
      </w:r>
      <w:proofErr w:type="spellEnd"/>
      <w:r w:rsidRPr="0006476B">
        <w:rPr>
          <w:rFonts w:eastAsia="Times New Roman" w:cstheme="minorHAnsi"/>
          <w:szCs w:val="20"/>
          <w:lang w:val="en-GB" w:eastAsia="en-GB"/>
        </w:rPr>
        <w:t xml:space="preserve"> that relates to the while loop on Line 14, indicating that the previous index searched (index ‘</w:t>
      </w:r>
      <w:r w:rsidRPr="0006476B">
        <w:rPr>
          <w:rFonts w:eastAsia="Times New Roman" w:cstheme="minorHAnsi"/>
          <w:i/>
          <w:szCs w:val="20"/>
          <w:lang w:val="en-GB" w:eastAsia="en-GB"/>
        </w:rPr>
        <w:t>j</w:t>
      </w:r>
      <w:r w:rsidRPr="0006476B">
        <w:rPr>
          <w:rFonts w:eastAsia="Times New Roman" w:cstheme="minorHAnsi"/>
          <w:szCs w:val="20"/>
          <w:lang w:val="en-GB" w:eastAsia="en-GB"/>
        </w:rPr>
        <w:t>’) of array ‘</w:t>
      </w:r>
      <w:r w:rsidRPr="0006476B">
        <w:rPr>
          <w:rFonts w:eastAsia="Times New Roman" w:cstheme="minorHAnsi"/>
          <w:i/>
          <w:szCs w:val="20"/>
          <w:lang w:val="en-GB" w:eastAsia="en-GB"/>
        </w:rPr>
        <w:t>a</w:t>
      </w:r>
      <w:r w:rsidRPr="0006476B">
        <w:rPr>
          <w:rFonts w:eastAsia="Times New Roman" w:cstheme="minorHAnsi"/>
          <w:szCs w:val="20"/>
          <w:lang w:val="en-GB" w:eastAsia="en-GB"/>
        </w:rPr>
        <w:t>’ did not match the value passed into the ‘</w:t>
      </w:r>
      <w:r w:rsidRPr="0006476B">
        <w:rPr>
          <w:rFonts w:eastAsia="Times New Roman" w:cstheme="minorHAnsi"/>
          <w:i/>
          <w:szCs w:val="20"/>
          <w:lang w:val="en-GB" w:eastAsia="en-GB"/>
        </w:rPr>
        <w:t>search</w:t>
      </w:r>
      <w:r w:rsidRPr="0006476B">
        <w:rPr>
          <w:rFonts w:eastAsia="Times New Roman" w:cstheme="minorHAnsi"/>
          <w:szCs w:val="20"/>
          <w:lang w:val="en-GB" w:eastAsia="en-GB"/>
        </w:rPr>
        <w:t>’ method</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11: </w:t>
      </w:r>
      <w:r w:rsidRPr="0006476B">
        <w:rPr>
          <w:rFonts w:eastAsia="Times New Roman" w:cstheme="minorHAnsi"/>
          <w:color w:val="00B050"/>
          <w:szCs w:val="20"/>
          <w:lang w:val="en-GB" w:eastAsia="en-GB"/>
        </w:rPr>
        <w:t xml:space="preserve">maintaining 0 &lt;=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&amp;&amp;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&lt;=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w:t>
      </w:r>
      <w:r w:rsidRPr="00795D38">
        <w:rPr>
          <w:rFonts w:eastAsia="Times New Roman" w:cstheme="minorHAnsi"/>
          <w:szCs w:val="20"/>
          <w:highlight w:val="green"/>
          <w:lang w:val="en-GB" w:eastAsia="en-GB"/>
        </w:rPr>
        <w:t xml:space="preserve">is another </w:t>
      </w:r>
      <w:proofErr w:type="spellStart"/>
      <w:r w:rsidRPr="00795D38">
        <w:rPr>
          <w:rFonts w:eastAsia="Times New Roman" w:cstheme="minorHAnsi"/>
          <w:szCs w:val="20"/>
          <w:highlight w:val="green"/>
          <w:lang w:val="en-GB" w:eastAsia="en-GB"/>
        </w:rPr>
        <w:t>loop_invariant</w:t>
      </w:r>
      <w:proofErr w:type="spellEnd"/>
      <w:r w:rsidRPr="00795D38">
        <w:rPr>
          <w:rFonts w:eastAsia="Times New Roman" w:cstheme="minorHAnsi"/>
          <w:szCs w:val="20"/>
          <w:highlight w:val="green"/>
          <w:lang w:val="en-GB" w:eastAsia="en-GB"/>
        </w:rPr>
        <w:t xml:space="preserve"> that breaks the guard of the postcondition set in the ensures clause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xml:space="preserve"> </w:t>
      </w:r>
      <w:r w:rsidRPr="00795D38">
        <w:rPr>
          <w:rFonts w:eastAsia="Times New Roman" w:cstheme="minorHAnsi"/>
          <w:szCs w:val="20"/>
          <w:highlight w:val="green"/>
          <w:lang w:val="en-GB" w:eastAsia="en-GB"/>
        </w:rPr>
        <w:sym w:font="Wingdings" w:char="F0E0"/>
      </w:r>
      <w:r w:rsidRPr="00795D38">
        <w:rPr>
          <w:rFonts w:eastAsia="Times New Roman" w:cstheme="minorHAnsi"/>
          <w:szCs w:val="20"/>
          <w:highlight w:val="green"/>
          <w:lang w:val="en-GB" w:eastAsia="en-GB"/>
        </w:rPr>
        <w:t xml:space="preserve"> </w:t>
      </w:r>
      <w:proofErr w:type="spellStart"/>
      <w:r w:rsidRPr="00795D38">
        <w:rPr>
          <w:rFonts w:eastAsia="Times New Roman" w:cstheme="minorHAnsi"/>
          <w:szCs w:val="20"/>
          <w:highlight w:val="green"/>
          <w:lang w:val="en-GB" w:eastAsia="en-GB"/>
        </w:rPr>
        <w:t>i</w:t>
      </w:r>
      <w:proofErr w:type="spellEnd"/>
      <w:r w:rsidRPr="00795D38">
        <w:rPr>
          <w:rFonts w:eastAsia="Times New Roman" w:cstheme="minorHAnsi"/>
          <w:szCs w:val="20"/>
          <w:highlight w:val="green"/>
          <w:lang w:val="en-GB" w:eastAsia="en-GB"/>
        </w:rPr>
        <w:t xml:space="preserve"> &lt;= </w:t>
      </w:r>
      <w:proofErr w:type="spellStart"/>
      <w:r w:rsidRPr="00795D38">
        <w:rPr>
          <w:rFonts w:eastAsia="Times New Roman" w:cstheme="minorHAnsi"/>
          <w:szCs w:val="20"/>
          <w:highlight w:val="green"/>
          <w:lang w:val="en-GB" w:eastAsia="en-GB"/>
        </w:rPr>
        <w:t>a.length</w:t>
      </w:r>
      <w:proofErr w:type="spellEnd"/>
      <w:r w:rsidRPr="00795D38">
        <w:rPr>
          <w:rFonts w:eastAsia="Times New Roman" w:cstheme="minorHAnsi"/>
          <w:szCs w:val="20"/>
          <w:highlight w:val="green"/>
          <w:lang w:val="en-GB" w:eastAsia="en-GB"/>
        </w:rPr>
        <w:t>) to indicate that the method has executed fully and the loop is finished</w:t>
      </w:r>
      <w:r w:rsidR="00795D38">
        <w:rPr>
          <w:rFonts w:eastAsia="Times New Roman" w:cstheme="minorHAnsi"/>
          <w:szCs w:val="20"/>
          <w:highlight w:val="green"/>
          <w:lang w:val="en-GB" w:eastAsia="en-GB"/>
        </w:rPr>
        <w:t xml:space="preserve"> REWRITE</w:t>
      </w:r>
      <w:r w:rsidRPr="00795D38">
        <w:rPr>
          <w:rFonts w:eastAsia="Times New Roman" w:cstheme="minorHAnsi"/>
          <w:szCs w:val="20"/>
          <w:highlight w:val="green"/>
          <w:lang w:val="en-GB" w:eastAsia="en-GB"/>
        </w:rPr>
        <w:t>.</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r w:rsidRPr="0006476B">
        <w:rPr>
          <w:rFonts w:eastAsia="Times New Roman" w:cstheme="minorHAnsi"/>
          <w:color w:val="00B050"/>
          <w:szCs w:val="20"/>
          <w:lang w:val="en-GB" w:eastAsia="en-GB"/>
        </w:rPr>
        <w:t>decreasing</w:t>
      </w:r>
      <w:r w:rsidR="00B01F81">
        <w:rPr>
          <w:rFonts w:eastAsia="Times New Roman" w:cstheme="minorHAnsi"/>
          <w:szCs w:val="20"/>
          <w:lang w:val="en-GB" w:eastAsia="en-GB"/>
        </w:rPr>
        <w:t xml:space="preserve"> </w:t>
      </w:r>
      <w:r w:rsidR="00795D38">
        <w:rPr>
          <w:rFonts w:eastAsia="Times New Roman" w:cstheme="minorHAnsi"/>
          <w:szCs w:val="20"/>
          <w:lang w:val="en-GB" w:eastAsia="en-GB"/>
        </w:rPr>
        <w:t xml:space="preserve">indicate </w:t>
      </w:r>
      <w:r w:rsidR="00B01F81">
        <w:rPr>
          <w:rFonts w:eastAsia="Times New Roman" w:cstheme="minorHAnsi"/>
          <w:szCs w:val="20"/>
          <w:lang w:val="en-GB" w:eastAsia="en-GB"/>
        </w:rPr>
        <w:t xml:space="preserve">the loop </w:t>
      </w:r>
      <w:r w:rsidRPr="0006476B">
        <w:rPr>
          <w:rFonts w:eastAsia="Times New Roman" w:cstheme="minorHAnsi"/>
          <w:szCs w:val="20"/>
          <w:lang w:val="en-GB" w:eastAsia="en-GB"/>
        </w:rPr>
        <w:t xml:space="preserve">variant </w:t>
      </w:r>
      <w:r w:rsidR="00B01F81">
        <w:rPr>
          <w:rFonts w:eastAsia="Times New Roman" w:cstheme="minorHAnsi"/>
          <w:szCs w:val="20"/>
          <w:lang w:val="en-GB" w:eastAsia="en-GB"/>
        </w:rPr>
        <w:t xml:space="preserve">(called </w:t>
      </w:r>
      <w:proofErr w:type="spellStart"/>
      <w:r w:rsidR="006406FB">
        <w:rPr>
          <w:rFonts w:eastAsia="Times New Roman" w:cstheme="minorHAnsi"/>
          <w:color w:val="00B050"/>
          <w:szCs w:val="20"/>
          <w:lang w:val="en-GB" w:eastAsia="en-GB"/>
        </w:rPr>
        <w:t>loop_variant</w:t>
      </w:r>
      <w:proofErr w:type="spellEnd"/>
      <w:r w:rsidR="00B01F81">
        <w:rPr>
          <w:rFonts w:eastAsia="Times New Roman" w:cstheme="minorHAnsi"/>
          <w:szCs w:val="20"/>
          <w:lang w:val="en-GB" w:eastAsia="en-GB"/>
        </w:rPr>
        <w:t xml:space="preserve"> in K</w:t>
      </w:r>
      <w:r w:rsidR="006406FB">
        <w:rPr>
          <w:rFonts w:eastAsia="Times New Roman" w:cstheme="minorHAnsi"/>
          <w:szCs w:val="20"/>
          <w:lang w:val="en-GB" w:eastAsia="en-GB"/>
        </w:rPr>
        <w:t>rakatoa</w:t>
      </w:r>
      <w:r w:rsidR="00B01F81">
        <w:rPr>
          <w:rFonts w:eastAsia="Times New Roman" w:cstheme="minorHAnsi"/>
          <w:szCs w:val="20"/>
          <w:lang w:val="en-GB" w:eastAsia="en-GB"/>
        </w:rPr>
        <w:t xml:space="preserve"> JML version) </w:t>
      </w:r>
      <w:r w:rsidRPr="0006476B">
        <w:rPr>
          <w:rFonts w:eastAsia="Times New Roman" w:cstheme="minorHAnsi"/>
          <w:szCs w:val="20"/>
          <w:lang w:val="en-GB" w:eastAsia="en-GB"/>
        </w:rPr>
        <w:t>that ensures that the loop terminates by reducing with each loop iteration</w:t>
      </w:r>
    </w:p>
    <w:p w:rsidR="00140A9C" w:rsidRPr="0006476B" w:rsidRDefault="00140A9C" w:rsidP="00487139">
      <w:pPr>
        <w:pBdr>
          <w:top w:val="single" w:sz="4" w:space="1" w:color="auto"/>
          <w:left w:val="single" w:sz="4" w:space="4" w:color="auto"/>
          <w:bottom w:val="single" w:sz="4" w:space="1" w:color="auto"/>
          <w:right w:val="single" w:sz="4" w:space="4" w:color="auto"/>
        </w:pBdr>
        <w:rPr>
          <w:rFonts w:eastAsia="Times New Roman" w:cstheme="minorHAnsi"/>
          <w:szCs w:val="20"/>
          <w:lang w:val="en-GB" w:eastAsia="en-GB"/>
        </w:rPr>
      </w:pPr>
      <w:r w:rsidRPr="0006476B">
        <w:rPr>
          <w:rFonts w:eastAsia="Times New Roman" w:cstheme="minorHAnsi"/>
          <w:szCs w:val="20"/>
          <w:lang w:val="en-GB" w:eastAsia="en-GB"/>
        </w:rPr>
        <w:t xml:space="preserve">Line 14: </w:t>
      </w:r>
      <w:proofErr w:type="spellStart"/>
      <w:r w:rsidRPr="0006476B">
        <w:rPr>
          <w:rFonts w:eastAsia="Times New Roman" w:cstheme="minorHAnsi"/>
          <w:color w:val="00B050"/>
          <w:szCs w:val="20"/>
          <w:lang w:val="en-GB" w:eastAsia="en-GB"/>
        </w:rPr>
        <w:t>a.length</w:t>
      </w:r>
      <w:proofErr w:type="spellEnd"/>
      <w:r w:rsidRPr="0006476B">
        <w:rPr>
          <w:rFonts w:eastAsia="Times New Roman" w:cstheme="minorHAnsi"/>
          <w:color w:val="00B050"/>
          <w:szCs w:val="20"/>
          <w:lang w:val="en-GB" w:eastAsia="en-GB"/>
        </w:rPr>
        <w:t xml:space="preserve"> – </w:t>
      </w:r>
      <w:proofErr w:type="spellStart"/>
      <w:r w:rsidRPr="0006476B">
        <w:rPr>
          <w:rFonts w:eastAsia="Times New Roman" w:cstheme="minorHAnsi"/>
          <w:color w:val="00B050"/>
          <w:szCs w:val="20"/>
          <w:lang w:val="en-GB" w:eastAsia="en-GB"/>
        </w:rPr>
        <w:t>i</w:t>
      </w:r>
      <w:proofErr w:type="spellEnd"/>
      <w:r w:rsidRPr="0006476B">
        <w:rPr>
          <w:rFonts w:eastAsia="Times New Roman" w:cstheme="minorHAnsi"/>
          <w:color w:val="00B050"/>
          <w:szCs w:val="20"/>
          <w:lang w:val="en-GB" w:eastAsia="en-GB"/>
        </w:rPr>
        <w:t xml:space="preserve">; </w:t>
      </w:r>
      <w:r w:rsidRPr="0006476B">
        <w:rPr>
          <w:rFonts w:eastAsia="Times New Roman" w:cstheme="minorHAnsi"/>
          <w:szCs w:val="20"/>
          <w:lang w:val="en-GB" w:eastAsia="en-GB"/>
        </w:rPr>
        <w:t>states that with the counter ‘</w:t>
      </w:r>
      <w:proofErr w:type="spellStart"/>
      <w:r w:rsidRPr="0006476B">
        <w:rPr>
          <w:rFonts w:eastAsia="Times New Roman" w:cstheme="minorHAnsi"/>
          <w:szCs w:val="20"/>
          <w:lang w:val="en-GB" w:eastAsia="en-GB"/>
        </w:rPr>
        <w:t>i</w:t>
      </w:r>
      <w:proofErr w:type="spellEnd"/>
      <w:r w:rsidRPr="0006476B">
        <w:rPr>
          <w:rFonts w:eastAsia="Times New Roman" w:cstheme="minorHAnsi"/>
          <w:szCs w:val="20"/>
          <w:lang w:val="en-GB" w:eastAsia="en-GB"/>
        </w:rPr>
        <w:t xml:space="preserve">’ increasing with every iteration (Line 17: </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it will eventually break the ‘</w:t>
      </w:r>
      <w:r w:rsidRPr="0006476B">
        <w:rPr>
          <w:rFonts w:eastAsia="Times New Roman" w:cstheme="minorHAnsi"/>
          <w:i/>
          <w:szCs w:val="20"/>
          <w:lang w:val="en-GB" w:eastAsia="en-GB"/>
        </w:rPr>
        <w:t>while(</w:t>
      </w:r>
      <w:proofErr w:type="spellStart"/>
      <w:r w:rsidRPr="0006476B">
        <w:rPr>
          <w:rFonts w:eastAsia="Times New Roman" w:cstheme="minorHAnsi"/>
          <w:i/>
          <w:szCs w:val="20"/>
          <w:lang w:val="en-GB" w:eastAsia="en-GB"/>
        </w:rPr>
        <w:t>i</w:t>
      </w:r>
      <w:proofErr w:type="spellEnd"/>
      <w:r w:rsidRPr="0006476B">
        <w:rPr>
          <w:rFonts w:eastAsia="Times New Roman" w:cstheme="minorHAnsi"/>
          <w:i/>
          <w:szCs w:val="20"/>
          <w:lang w:val="en-GB" w:eastAsia="en-GB"/>
        </w:rPr>
        <w:t xml:space="preserve"> &lt; </w:t>
      </w:r>
      <w:proofErr w:type="spellStart"/>
      <w:r w:rsidRPr="0006476B">
        <w:rPr>
          <w:rFonts w:eastAsia="Times New Roman" w:cstheme="minorHAnsi"/>
          <w:i/>
          <w:szCs w:val="20"/>
          <w:lang w:val="en-GB" w:eastAsia="en-GB"/>
        </w:rPr>
        <w:t>a.length</w:t>
      </w:r>
      <w:proofErr w:type="spellEnd"/>
      <w:r w:rsidRPr="0006476B">
        <w:rPr>
          <w:rFonts w:eastAsia="Times New Roman" w:cstheme="minorHAnsi"/>
          <w:i/>
          <w:szCs w:val="20"/>
          <w:lang w:val="en-GB" w:eastAsia="en-GB"/>
        </w:rPr>
        <w:t>)’</w:t>
      </w:r>
      <w:r w:rsidRPr="0006476B">
        <w:rPr>
          <w:rFonts w:eastAsia="Times New Roman" w:cstheme="minorHAnsi"/>
          <w:szCs w:val="20"/>
          <w:lang w:val="en-GB" w:eastAsia="en-GB"/>
        </w:rPr>
        <w:t xml:space="preserve"> statement ensuring loop termination if ‘</w:t>
      </w:r>
      <w:proofErr w:type="spellStart"/>
      <w:r w:rsidRPr="0006476B">
        <w:rPr>
          <w:rFonts w:eastAsia="Times New Roman" w:cstheme="minorHAnsi"/>
          <w:i/>
          <w:szCs w:val="20"/>
          <w:lang w:val="en-GB" w:eastAsia="en-GB"/>
        </w:rPr>
        <w:t>val</w:t>
      </w:r>
      <w:proofErr w:type="spellEnd"/>
      <w:r w:rsidRPr="0006476B">
        <w:rPr>
          <w:rFonts w:eastAsia="Times New Roman" w:cstheme="minorHAnsi"/>
          <w:szCs w:val="20"/>
          <w:lang w:val="en-GB" w:eastAsia="en-GB"/>
        </w:rPr>
        <w:t>’ is not found.</w:t>
      </w:r>
    </w:p>
    <w:p w:rsidR="00140A9C" w:rsidRDefault="00140A9C"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39" w:name="_Toc516738750"/>
      <w:r>
        <w:rPr>
          <w:u w:val="single"/>
        </w:rPr>
        <w:t>2.7</w:t>
      </w:r>
      <w:r w:rsidR="00907E4D" w:rsidRPr="00907E4D">
        <w:rPr>
          <w:u w:val="single"/>
        </w:rPr>
        <w:t>.3</w:t>
      </w:r>
      <w:r w:rsidR="00907E4D" w:rsidRPr="00907E4D">
        <w:rPr>
          <w:u w:val="single"/>
        </w:rPr>
        <w:tab/>
      </w:r>
      <w:r w:rsidR="00B80145" w:rsidRPr="00907E4D">
        <w:rPr>
          <w:u w:val="single"/>
        </w:rPr>
        <w:t>Ghost and Model</w:t>
      </w:r>
      <w:bookmarkEnd w:id="39"/>
    </w:p>
    <w:p w:rsidR="00140A9C" w:rsidRDefault="00A2531C" w:rsidP="004E61E3">
      <w:pPr>
        <w:autoSpaceDE w:val="0"/>
        <w:autoSpaceDN w:val="0"/>
        <w:adjustRightInd w:val="0"/>
        <w:spacing w:after="0" w:line="240" w:lineRule="auto"/>
        <w:jc w:val="both"/>
        <w:rPr>
          <w:rFonts w:cstheme="minorHAnsi"/>
        </w:rPr>
      </w:pPr>
      <w:r>
        <w:rPr>
          <w:rFonts w:cstheme="minorHAnsi"/>
        </w:rPr>
        <w:t xml:space="preserve">One such adaption of JML was the </w:t>
      </w:r>
      <w:r w:rsidR="00411EBF">
        <w:rPr>
          <w:rFonts w:cstheme="minorHAnsi"/>
        </w:rPr>
        <w:t xml:space="preserve">addition of </w:t>
      </w:r>
      <w:r>
        <w:rPr>
          <w:rFonts w:cstheme="minorHAnsi"/>
        </w:rPr>
        <w:t>speci</w:t>
      </w:r>
      <w:r w:rsidR="00EC7507">
        <w:rPr>
          <w:rFonts w:cstheme="minorHAnsi"/>
        </w:rPr>
        <w:t>fication only variables called “model” and “</w:t>
      </w:r>
      <w:r>
        <w:rPr>
          <w:rFonts w:cstheme="minorHAnsi"/>
        </w:rPr>
        <w:t>ghost</w:t>
      </w:r>
      <w:r w:rsidR="00EC7507">
        <w:rPr>
          <w:rFonts w:cstheme="minorHAnsi"/>
        </w:rPr>
        <w:t>”</w:t>
      </w:r>
      <w:r>
        <w:rPr>
          <w:rFonts w:cstheme="minorHAnsi"/>
        </w:rPr>
        <w:t xml:space="preserve"> </w:t>
      </w:r>
      <w:r w:rsidRPr="00A2531C">
        <w:rPr>
          <w:rFonts w:cstheme="minorHAnsi"/>
          <w:color w:val="7030A0"/>
          <w:sz w:val="16"/>
          <w:szCs w:val="16"/>
        </w:rPr>
        <w:t>(</w:t>
      </w:r>
      <w:r w:rsidRPr="00A2531C">
        <w:rPr>
          <w:rFonts w:ascii="Century Schoolbook" w:hAnsi="Century Schoolbook"/>
          <w:i/>
          <w:color w:val="7030A0"/>
          <w:sz w:val="16"/>
          <w:szCs w:val="16"/>
        </w:rPr>
        <w:t>Leavens, G. T. , Baker, A. L. &amp; Ruby, C. (1999))</w:t>
      </w:r>
      <w:r w:rsidR="00A56AC8">
        <w:rPr>
          <w:rFonts w:cstheme="minorHAnsi"/>
        </w:rPr>
        <w:t xml:space="preserve"> </w:t>
      </w:r>
      <w:r w:rsidR="00411EBF">
        <w:rPr>
          <w:rFonts w:cstheme="minorHAnsi"/>
        </w:rPr>
        <w:t>that do</w:t>
      </w:r>
      <w:r>
        <w:rPr>
          <w:rFonts w:cstheme="minorHAnsi"/>
        </w:rPr>
        <w:t xml:space="preserve"> not form part of the Java code</w:t>
      </w:r>
      <w:r w:rsidR="00A56AC8">
        <w:rPr>
          <w:rFonts w:cstheme="minorHAnsi"/>
        </w:rPr>
        <w:t xml:space="preserve"> </w:t>
      </w:r>
      <w:r w:rsidR="00A56AC8" w:rsidRPr="00A56AC8">
        <w:rPr>
          <w:rFonts w:cstheme="minorHAnsi"/>
          <w:highlight w:val="green"/>
        </w:rPr>
        <w:t>EXAMPLE</w:t>
      </w:r>
      <w:r>
        <w:rPr>
          <w:rFonts w:cstheme="minorHAnsi"/>
        </w:rPr>
        <w:t xml:space="preserve">. The model </w:t>
      </w:r>
      <w:r w:rsidR="00411EBF">
        <w:rPr>
          <w:rFonts w:cstheme="minorHAnsi"/>
        </w:rPr>
        <w:t>type</w:t>
      </w:r>
      <w:r w:rsidR="002137FE">
        <w:rPr>
          <w:rFonts w:cstheme="minorHAnsi"/>
        </w:rPr>
        <w:t xml:space="preserve"> can be either an abstraction only variable/method used to help the specification or</w:t>
      </w:r>
      <w:r>
        <w:rPr>
          <w:rFonts w:cstheme="minorHAnsi"/>
        </w:rPr>
        <w:t xml:space="preserve"> </w:t>
      </w:r>
      <w:r w:rsidR="00A56AC8">
        <w:rPr>
          <w:rFonts w:cstheme="minorHAnsi"/>
        </w:rPr>
        <w:t>re</w:t>
      </w:r>
      <w:r w:rsidR="002137FE">
        <w:rPr>
          <w:rFonts w:cstheme="minorHAnsi"/>
        </w:rPr>
        <w:t>present</w:t>
      </w:r>
      <w:r w:rsidR="00411EBF">
        <w:rPr>
          <w:rFonts w:cstheme="minorHAnsi"/>
        </w:rPr>
        <w:t xml:space="preserve"> the value of a </w:t>
      </w:r>
      <w:r w:rsidR="002137FE">
        <w:rPr>
          <w:rFonts w:cstheme="minorHAnsi"/>
        </w:rPr>
        <w:t xml:space="preserve">concrete </w:t>
      </w:r>
      <w:r>
        <w:rPr>
          <w:rFonts w:cstheme="minorHAnsi"/>
        </w:rPr>
        <w:t xml:space="preserve">variable in </w:t>
      </w:r>
      <w:r w:rsidR="002137FE">
        <w:rPr>
          <w:rFonts w:cstheme="minorHAnsi"/>
        </w:rPr>
        <w:t xml:space="preserve">the </w:t>
      </w:r>
      <w:r>
        <w:rPr>
          <w:rFonts w:cstheme="minorHAnsi"/>
        </w:rPr>
        <w:t xml:space="preserve">Java code </w:t>
      </w:r>
      <w:r w:rsidR="002137FE">
        <w:rPr>
          <w:rFonts w:cstheme="minorHAnsi"/>
        </w:rPr>
        <w:t xml:space="preserve">which </w:t>
      </w:r>
      <w:r>
        <w:rPr>
          <w:rFonts w:cstheme="minorHAnsi"/>
        </w:rPr>
        <w:t xml:space="preserve">updates </w:t>
      </w:r>
      <w:r w:rsidR="00411EBF">
        <w:rPr>
          <w:rFonts w:cstheme="minorHAnsi"/>
        </w:rPr>
        <w:t>in sequence when</w:t>
      </w:r>
      <w:r>
        <w:rPr>
          <w:rFonts w:cstheme="minorHAnsi"/>
        </w:rPr>
        <w:t xml:space="preserve"> the </w:t>
      </w:r>
      <w:r w:rsidR="00411EBF">
        <w:rPr>
          <w:rFonts w:cstheme="minorHAnsi"/>
        </w:rPr>
        <w:t xml:space="preserve">Java </w:t>
      </w:r>
      <w:r>
        <w:rPr>
          <w:rFonts w:cstheme="minorHAnsi"/>
        </w:rPr>
        <w:t>variable value changes. A represents clause is commonly used when</w:t>
      </w:r>
      <w:r w:rsidR="00411EBF">
        <w:rPr>
          <w:rFonts w:cstheme="minorHAnsi"/>
        </w:rPr>
        <w:t xml:space="preserve"> assigning a Java variable to a model type and this is commonly used to preserve en</w:t>
      </w:r>
      <w:r w:rsidR="00A56AC8">
        <w:rPr>
          <w:rFonts w:cstheme="minorHAnsi"/>
        </w:rPr>
        <w:t>capsulation as well as provide the</w:t>
      </w:r>
      <w:r w:rsidR="00411EBF">
        <w:rPr>
          <w:rFonts w:cstheme="minorHAnsi"/>
        </w:rPr>
        <w:t xml:space="preserve"> opportunity to change implementation details without altering the public interface available to clients</w:t>
      </w:r>
      <w:r w:rsidR="00EC7507">
        <w:rPr>
          <w:rFonts w:cstheme="minorHAnsi"/>
        </w:rPr>
        <w:t xml:space="preserve"> </w:t>
      </w:r>
      <w:r w:rsidR="00EC7507" w:rsidRPr="00EC7507">
        <w:rPr>
          <w:rFonts w:cstheme="minorHAnsi"/>
          <w:i/>
          <w:color w:val="7030A0"/>
          <w:sz w:val="16"/>
          <w:szCs w:val="16"/>
        </w:rPr>
        <w:t>(</w:t>
      </w:r>
      <w:r w:rsidR="00EC7507" w:rsidRPr="00EC7507">
        <w:rPr>
          <w:rFonts w:ascii="Century Schoolbook" w:hAnsi="Century Schoolbook" w:cs="Segoe UI"/>
          <w:i/>
          <w:color w:val="7030A0"/>
          <w:sz w:val="16"/>
          <w:szCs w:val="16"/>
          <w:shd w:val="clear" w:color="auto" w:fill="FFFFFF"/>
          <w:lang w:val="en-GB"/>
        </w:rPr>
        <w:t xml:space="preserve">Leavens, G.T., &amp; </w:t>
      </w:r>
      <w:proofErr w:type="spellStart"/>
      <w:r w:rsidR="00EC7507" w:rsidRPr="00EC7507">
        <w:rPr>
          <w:rFonts w:ascii="Century Schoolbook" w:hAnsi="Century Schoolbook" w:cs="Segoe UI"/>
          <w:i/>
          <w:color w:val="7030A0"/>
          <w:sz w:val="16"/>
          <w:szCs w:val="16"/>
          <w:shd w:val="clear" w:color="auto" w:fill="FFFFFF"/>
          <w:lang w:val="en-GB"/>
        </w:rPr>
        <w:t>Cheon</w:t>
      </w:r>
      <w:proofErr w:type="spellEnd"/>
      <w:r w:rsidR="00EC7507" w:rsidRPr="00EC7507">
        <w:rPr>
          <w:rFonts w:ascii="Century Schoolbook" w:hAnsi="Century Schoolbook" w:cs="Segoe UI"/>
          <w:i/>
          <w:color w:val="7030A0"/>
          <w:sz w:val="16"/>
          <w:szCs w:val="16"/>
          <w:shd w:val="clear" w:color="auto" w:fill="FFFFFF"/>
          <w:lang w:val="en-GB"/>
        </w:rPr>
        <w:t>, Y. (2003))</w:t>
      </w:r>
      <w:r w:rsidR="00411EBF">
        <w:rPr>
          <w:rFonts w:cstheme="minorHAnsi"/>
        </w:rPr>
        <w:t xml:space="preserve">. Ghost variables </w:t>
      </w:r>
      <w:r w:rsidR="002137FE">
        <w:rPr>
          <w:rFonts w:cstheme="minorHAnsi"/>
        </w:rPr>
        <w:t xml:space="preserve">are similar to model variables in that </w:t>
      </w:r>
      <w:r w:rsidR="007001D7">
        <w:rPr>
          <w:rFonts w:cstheme="minorHAnsi"/>
        </w:rPr>
        <w:t>they are</w:t>
      </w:r>
      <w:r w:rsidR="002137FE">
        <w:rPr>
          <w:rFonts w:cstheme="minorHAnsi"/>
        </w:rPr>
        <w:t xml:space="preserve"> used only within specifications but does not use a represents clause for setting its value,</w:t>
      </w:r>
      <w:r w:rsidR="00411EBF">
        <w:rPr>
          <w:rFonts w:cstheme="minorHAnsi"/>
        </w:rPr>
        <w:t xml:space="preserve"> </w:t>
      </w:r>
      <w:r w:rsidR="002137FE">
        <w:rPr>
          <w:rFonts w:cstheme="minorHAnsi"/>
        </w:rPr>
        <w:t>instead its value is</w:t>
      </w:r>
      <w:r w:rsidR="00EC7507">
        <w:rPr>
          <w:rFonts w:cstheme="minorHAnsi"/>
        </w:rPr>
        <w:t xml:space="preserve"> set either during initialisation or later using the “set” ke</w:t>
      </w:r>
      <w:r w:rsidR="004A1212">
        <w:rPr>
          <w:rFonts w:cstheme="minorHAnsi"/>
        </w:rPr>
        <w:t>y</w:t>
      </w:r>
      <w:r w:rsidR="00EC7507">
        <w:rPr>
          <w:rFonts w:cstheme="minorHAnsi"/>
        </w:rPr>
        <w:t>word</w:t>
      </w:r>
      <w:r w:rsidR="006A1E80">
        <w:rPr>
          <w:rFonts w:cstheme="minorHAnsi"/>
        </w:rPr>
        <w:t xml:space="preserve"> </w:t>
      </w:r>
      <w:r w:rsidR="006A1E80" w:rsidRPr="002137FE">
        <w:rPr>
          <w:rFonts w:cstheme="minorHAnsi"/>
          <w:color w:val="7030A0"/>
          <w:sz w:val="16"/>
          <w:szCs w:val="16"/>
        </w:rPr>
        <w:t>(</w:t>
      </w:r>
      <w:r w:rsidR="006A1E80" w:rsidRPr="002137FE">
        <w:rPr>
          <w:rFonts w:ascii="Century Schoolbook" w:eastAsia="Times New Roman" w:hAnsi="Century Schoolbook" w:cs="Helvetica"/>
          <w:i/>
          <w:color w:val="7030A0"/>
          <w:sz w:val="16"/>
          <w:szCs w:val="16"/>
          <w:lang w:val="en-GB" w:eastAsia="en-GB"/>
        </w:rPr>
        <w:t>Leavens, G.T., Poll, E., Clifton, C., et al., (2013))</w:t>
      </w:r>
      <w:r w:rsidR="00EC7507">
        <w:rPr>
          <w:rFonts w:cstheme="minorHAnsi"/>
        </w:rPr>
        <w:t xml:space="preserve">. </w:t>
      </w:r>
    </w:p>
    <w:p w:rsidR="00B80145" w:rsidRDefault="00B80145" w:rsidP="004E61E3">
      <w:pPr>
        <w:autoSpaceDE w:val="0"/>
        <w:autoSpaceDN w:val="0"/>
        <w:adjustRightInd w:val="0"/>
        <w:spacing w:after="0" w:line="240" w:lineRule="auto"/>
        <w:jc w:val="both"/>
        <w:rPr>
          <w:rFonts w:cstheme="minorHAnsi"/>
        </w:rPr>
      </w:pPr>
    </w:p>
    <w:p w:rsidR="00B80145" w:rsidRPr="00907E4D" w:rsidRDefault="00733F0F" w:rsidP="00B80145">
      <w:pPr>
        <w:pStyle w:val="Heading3"/>
        <w:rPr>
          <w:u w:val="single"/>
        </w:rPr>
      </w:pPr>
      <w:bookmarkStart w:id="40" w:name="_Toc516738751"/>
      <w:r>
        <w:rPr>
          <w:u w:val="single"/>
        </w:rPr>
        <w:t>2.7</w:t>
      </w:r>
      <w:r w:rsidR="00907E4D" w:rsidRPr="00907E4D">
        <w:rPr>
          <w:u w:val="single"/>
        </w:rPr>
        <w:t>.4</w:t>
      </w:r>
      <w:r w:rsidR="00907E4D" w:rsidRPr="00907E4D">
        <w:rPr>
          <w:u w:val="single"/>
        </w:rPr>
        <w:tab/>
      </w:r>
      <w:r w:rsidR="00B80145" w:rsidRPr="00907E4D">
        <w:rPr>
          <w:u w:val="single"/>
        </w:rPr>
        <w:t>Quantifiers</w:t>
      </w:r>
      <w:bookmarkEnd w:id="40"/>
    </w:p>
    <w:p w:rsidR="00140A9C" w:rsidRDefault="00C844EE" w:rsidP="00140A9C">
      <w:pPr>
        <w:autoSpaceDE w:val="0"/>
        <w:autoSpaceDN w:val="0"/>
        <w:adjustRightInd w:val="0"/>
        <w:spacing w:after="0" w:line="240" w:lineRule="auto"/>
        <w:jc w:val="both"/>
        <w:rPr>
          <w:rFonts w:cstheme="minorHAnsi"/>
          <w:color w:val="00000A"/>
          <w:lang w:val="en-GB"/>
        </w:rPr>
      </w:pPr>
      <w:r>
        <w:rPr>
          <w:rFonts w:cstheme="minorHAnsi"/>
          <w:color w:val="00000A"/>
          <w:lang w:val="en-GB"/>
        </w:rPr>
        <w:t xml:space="preserve">Another major adaption was the introduction of additional quantifiers to represent </w:t>
      </w:r>
      <w:r w:rsidR="00026ABA">
        <w:rPr>
          <w:rFonts w:cstheme="minorHAnsi"/>
          <w:color w:val="00000A"/>
          <w:lang w:val="en-GB"/>
        </w:rPr>
        <w:t xml:space="preserve">a subset of commonly used </w:t>
      </w:r>
      <w:r w:rsidR="004737B3">
        <w:rPr>
          <w:rFonts w:cstheme="minorHAnsi"/>
          <w:color w:val="00000A"/>
          <w:lang w:val="en-GB"/>
        </w:rPr>
        <w:t>mathematical</w:t>
      </w:r>
      <w:r w:rsidR="00026ABA">
        <w:rPr>
          <w:rFonts w:cstheme="minorHAnsi"/>
          <w:color w:val="00000A"/>
          <w:lang w:val="en-GB"/>
        </w:rPr>
        <w:t xml:space="preserve"> operations. The additions were the \product, \sum, \max and \min quantifiers which could be used in conjunction with the first-order predicate quantif</w:t>
      </w:r>
      <w:r w:rsidR="004737B3">
        <w:rPr>
          <w:rFonts w:cstheme="minorHAnsi"/>
          <w:color w:val="00000A"/>
          <w:lang w:val="en-GB"/>
        </w:rPr>
        <w:t>i</w:t>
      </w:r>
      <w:r w:rsidR="00026ABA">
        <w:rPr>
          <w:rFonts w:cstheme="minorHAnsi"/>
          <w:color w:val="00000A"/>
          <w:lang w:val="en-GB"/>
        </w:rPr>
        <w:t>ers \exists and \</w:t>
      </w:r>
      <w:proofErr w:type="spellStart"/>
      <w:r w:rsidR="00026ABA">
        <w:rPr>
          <w:rFonts w:cstheme="minorHAnsi"/>
          <w:color w:val="00000A"/>
          <w:lang w:val="en-GB"/>
        </w:rPr>
        <w:t>forall</w:t>
      </w:r>
      <w:proofErr w:type="spellEnd"/>
      <w:r w:rsidR="00026ABA">
        <w:rPr>
          <w:rFonts w:cstheme="minorHAnsi"/>
          <w:color w:val="00000A"/>
          <w:lang w:val="en-GB"/>
        </w:rPr>
        <w:t xml:space="preserve"> to ease the specification process. However, not all verification tool currently implement these additions to the JML library</w:t>
      </w:r>
      <w:r w:rsidR="00B80145">
        <w:rPr>
          <w:rFonts w:cstheme="minorHAnsi"/>
          <w:color w:val="00000A"/>
          <w:lang w:val="en-GB"/>
        </w:rPr>
        <w:t xml:space="preserve"> </w:t>
      </w:r>
      <w:r w:rsidR="00026ABA">
        <w:rPr>
          <w:rFonts w:cstheme="minorHAnsi"/>
          <w:color w:val="00000A"/>
          <w:lang w:val="en-GB"/>
        </w:rPr>
        <w:t>resulting in specifications being much more complicated to construct within these tools. Also the conjunction of quantif</w:t>
      </w:r>
      <w:r w:rsidR="004737B3">
        <w:rPr>
          <w:rFonts w:cstheme="minorHAnsi"/>
          <w:color w:val="00000A"/>
          <w:lang w:val="en-GB"/>
        </w:rPr>
        <w:t>i</w:t>
      </w:r>
      <w:r w:rsidR="00026ABA">
        <w:rPr>
          <w:rFonts w:cstheme="minorHAnsi"/>
          <w:color w:val="00000A"/>
          <w:lang w:val="en-GB"/>
        </w:rPr>
        <w:t xml:space="preserve">ers can result in longer proof statements being created which Verification Condition Generation can struggle with, </w:t>
      </w:r>
      <w:r w:rsidR="00026ABA" w:rsidRPr="00B25B7B">
        <w:rPr>
          <w:rFonts w:cstheme="minorHAnsi"/>
          <w:color w:val="00000A"/>
          <w:highlight w:val="green"/>
          <w:lang w:val="en-GB"/>
        </w:rPr>
        <w:t xml:space="preserve">resulting in the </w:t>
      </w:r>
      <w:proofErr w:type="spellStart"/>
      <w:r w:rsidR="00026ABA" w:rsidRPr="00B25B7B">
        <w:rPr>
          <w:rFonts w:cstheme="minorHAnsi"/>
          <w:color w:val="00000A"/>
          <w:highlight w:val="green"/>
          <w:lang w:val="en-GB"/>
        </w:rPr>
        <w:t>KeY</w:t>
      </w:r>
      <w:proofErr w:type="spellEnd"/>
      <w:r w:rsidR="00026ABA" w:rsidRPr="00B25B7B">
        <w:rPr>
          <w:rFonts w:cstheme="minorHAnsi"/>
          <w:color w:val="00000A"/>
          <w:highlight w:val="green"/>
          <w:lang w:val="en-GB"/>
        </w:rPr>
        <w:t xml:space="preserve"> tool gaining an advantage due to its use of Symbolic Execution with regards to simplifying specification</w:t>
      </w:r>
      <w:r w:rsidR="00026ABA">
        <w:rPr>
          <w:rFonts w:cstheme="minorHAnsi"/>
          <w:color w:val="00000A"/>
          <w:lang w:val="en-GB"/>
        </w:rPr>
        <w:t xml:space="preserve">. </w:t>
      </w:r>
      <w:r w:rsidR="00026ABA" w:rsidRPr="00B25B7B">
        <w:rPr>
          <w:rFonts w:cstheme="minorHAnsi"/>
          <w:color w:val="00000A"/>
          <w:highlight w:val="darkYellow"/>
          <w:lang w:val="en-GB"/>
        </w:rPr>
        <w:t xml:space="preserve">The use of JML within these tools as a result of these and other parameters, such </w:t>
      </w:r>
      <w:r w:rsidR="00007592" w:rsidRPr="00B25B7B">
        <w:rPr>
          <w:rFonts w:cstheme="minorHAnsi"/>
          <w:color w:val="00000A"/>
          <w:highlight w:val="darkYellow"/>
          <w:lang w:val="en-GB"/>
        </w:rPr>
        <w:t>as helper methods, pure methods and</w:t>
      </w:r>
      <w:r w:rsidR="00026ABA" w:rsidRPr="00B25B7B">
        <w:rPr>
          <w:rFonts w:cstheme="minorHAnsi"/>
          <w:color w:val="00000A"/>
          <w:highlight w:val="darkYellow"/>
          <w:lang w:val="en-GB"/>
        </w:rPr>
        <w:t xml:space="preserve"> </w:t>
      </w:r>
      <w:proofErr w:type="spellStart"/>
      <w:r w:rsidR="00026ABA" w:rsidRPr="00B25B7B">
        <w:rPr>
          <w:rFonts w:cstheme="minorHAnsi"/>
          <w:color w:val="00000A"/>
          <w:highlight w:val="darkYellow"/>
          <w:lang w:val="en-GB"/>
        </w:rPr>
        <w:t>spec_public</w:t>
      </w:r>
      <w:proofErr w:type="spellEnd"/>
      <w:r w:rsidR="00007592" w:rsidRPr="00B25B7B">
        <w:rPr>
          <w:rFonts w:cstheme="minorHAnsi"/>
          <w:color w:val="00000A"/>
          <w:highlight w:val="darkYellow"/>
          <w:lang w:val="en-GB"/>
        </w:rPr>
        <w:t xml:space="preserve"> to name a few introduced in </w:t>
      </w:r>
      <w:r w:rsidR="00026ABA" w:rsidRPr="00B25B7B">
        <w:rPr>
          <w:rFonts w:cstheme="minorHAnsi"/>
          <w:color w:val="00000A"/>
          <w:highlight w:val="darkYellow"/>
          <w:lang w:val="en-GB"/>
        </w:rPr>
        <w:t xml:space="preserve">the JML tutorial </w:t>
      </w:r>
      <w:r w:rsidR="00026ABA" w:rsidRPr="00B25B7B">
        <w:rPr>
          <w:rFonts w:cstheme="minorHAnsi"/>
          <w:color w:val="7030A0"/>
          <w:sz w:val="16"/>
          <w:szCs w:val="16"/>
          <w:highlight w:val="darkYellow"/>
        </w:rPr>
        <w:t>(</w:t>
      </w:r>
      <w:r w:rsidR="00026ABA" w:rsidRPr="00B25B7B">
        <w:rPr>
          <w:rFonts w:ascii="Century Schoolbook" w:eastAsia="Times New Roman" w:hAnsi="Century Schoolbook" w:cs="Helvetica"/>
          <w:i/>
          <w:color w:val="7030A0"/>
          <w:sz w:val="16"/>
          <w:szCs w:val="16"/>
          <w:highlight w:val="darkYellow"/>
          <w:lang w:val="en-GB" w:eastAsia="en-GB"/>
        </w:rPr>
        <w:t>Leavens, G.T., Poll, E., Clifton, C., et al., (2013))</w:t>
      </w:r>
      <w:r w:rsidR="00007592" w:rsidRPr="00B25B7B">
        <w:rPr>
          <w:rFonts w:cstheme="minorHAnsi"/>
          <w:highlight w:val="darkYellow"/>
        </w:rPr>
        <w:t xml:space="preserve">, </w:t>
      </w:r>
      <w:r w:rsidR="00026ABA" w:rsidRPr="00B25B7B">
        <w:rPr>
          <w:rFonts w:cstheme="minorHAnsi"/>
          <w:highlight w:val="darkYellow"/>
        </w:rPr>
        <w:t>can prove</w:t>
      </w:r>
      <w:r w:rsidR="00026ABA" w:rsidRPr="00B25B7B">
        <w:rPr>
          <w:rFonts w:cstheme="minorHAnsi"/>
          <w:color w:val="00000A"/>
          <w:highlight w:val="darkYellow"/>
          <w:lang w:val="en-GB"/>
        </w:rPr>
        <w:t xml:space="preserve"> </w:t>
      </w:r>
      <w:r w:rsidR="00007592" w:rsidRPr="00B25B7B">
        <w:rPr>
          <w:rFonts w:cstheme="minorHAnsi"/>
          <w:color w:val="00000A"/>
          <w:highlight w:val="darkYellow"/>
          <w:lang w:val="en-GB"/>
        </w:rPr>
        <w:t>both freeing and constraining based on the version being employed</w:t>
      </w:r>
      <w:r w:rsidR="00007592">
        <w:rPr>
          <w:rFonts w:cstheme="minorHAnsi"/>
          <w:color w:val="00000A"/>
          <w:lang w:val="en-GB"/>
        </w:rPr>
        <w:t>. One of the original JML goals was to create proofs that could be reused</w:t>
      </w:r>
      <w:r w:rsidR="00DE5C2E">
        <w:rPr>
          <w:rFonts w:cstheme="minorHAnsi"/>
          <w:color w:val="00000A"/>
          <w:lang w:val="en-GB"/>
        </w:rPr>
        <w:t xml:space="preserve"> </w:t>
      </w:r>
      <w:r w:rsidR="00DE5C2E" w:rsidRPr="007D1F8A">
        <w:rPr>
          <w:rFonts w:ascii="Century Schoolbook" w:hAnsi="Century Schoolbook" w:cstheme="minorHAnsi"/>
          <w:color w:val="7030A0"/>
          <w:sz w:val="16"/>
          <w:lang w:val="en-GB"/>
        </w:rPr>
        <w:t>(</w:t>
      </w:r>
      <w:proofErr w:type="spellStart"/>
      <w:r w:rsidR="00DE5C2E" w:rsidRPr="007D1F8A">
        <w:rPr>
          <w:rFonts w:ascii="Century Schoolbook" w:hAnsi="Century Schoolbook" w:cstheme="minorHAnsi"/>
          <w:color w:val="7030A0"/>
          <w:sz w:val="16"/>
          <w:lang w:val="en-GB"/>
        </w:rPr>
        <w:t>Burdy</w:t>
      </w:r>
      <w:proofErr w:type="spellEnd"/>
      <w:r w:rsidR="00DE5C2E" w:rsidRPr="007D1F8A">
        <w:rPr>
          <w:rFonts w:ascii="Century Schoolbook" w:hAnsi="Century Schoolbook" w:cstheme="minorHAnsi"/>
          <w:color w:val="7030A0"/>
          <w:sz w:val="16"/>
          <w:lang w:val="en-GB"/>
        </w:rPr>
        <w:t>, L., et at. (2005))</w:t>
      </w:r>
      <w:r w:rsidR="00007592">
        <w:rPr>
          <w:rFonts w:cstheme="minorHAnsi"/>
          <w:color w:val="00000A"/>
          <w:lang w:val="en-GB"/>
        </w:rPr>
        <w:t xml:space="preserve"> </w:t>
      </w:r>
      <w:r w:rsidR="00DE5C2E">
        <w:rPr>
          <w:rFonts w:cstheme="minorHAnsi"/>
          <w:color w:val="00000A"/>
          <w:lang w:val="en-GB"/>
        </w:rPr>
        <w:t>,</w:t>
      </w:r>
      <w:r w:rsidR="00007592">
        <w:rPr>
          <w:rFonts w:cstheme="minorHAnsi"/>
          <w:color w:val="00000A"/>
          <w:lang w:val="en-GB"/>
        </w:rPr>
        <w:t xml:space="preserve">however this will be become increasingly difficult with </w:t>
      </w:r>
      <w:r w:rsidR="00007592">
        <w:rPr>
          <w:rFonts w:cstheme="minorHAnsi"/>
          <w:color w:val="00000A"/>
          <w:lang w:val="en-GB"/>
        </w:rPr>
        <w:lastRenderedPageBreak/>
        <w:t xml:space="preserve">developers working only on their own versions of JML and no unifying language being proposed and </w:t>
      </w:r>
      <w:r w:rsidR="00007592" w:rsidRPr="00B25B7B">
        <w:rPr>
          <w:rFonts w:cstheme="minorHAnsi"/>
          <w:color w:val="00000A"/>
          <w:lang w:val="en-GB"/>
        </w:rPr>
        <w:t>agreed upon</w:t>
      </w:r>
      <w:r w:rsidR="007D1F8A" w:rsidRPr="00B25B7B">
        <w:rPr>
          <w:rFonts w:cstheme="minorHAnsi"/>
          <w:color w:val="00000A"/>
          <w:lang w:val="en-GB"/>
        </w:rPr>
        <w:t>.</w:t>
      </w:r>
    </w:p>
    <w:p w:rsidR="00907E4D" w:rsidRDefault="00907E4D" w:rsidP="00140A9C">
      <w:pPr>
        <w:autoSpaceDE w:val="0"/>
        <w:autoSpaceDN w:val="0"/>
        <w:adjustRightInd w:val="0"/>
        <w:spacing w:after="0" w:line="240" w:lineRule="auto"/>
        <w:jc w:val="both"/>
        <w:rPr>
          <w:rFonts w:cstheme="minorHAnsi"/>
          <w:color w:val="00000A"/>
          <w:lang w:val="en-GB"/>
        </w:rPr>
      </w:pPr>
    </w:p>
    <w:p w:rsidR="00907E4D" w:rsidRPr="00140A9C" w:rsidRDefault="00733F0F" w:rsidP="00907E4D">
      <w:pPr>
        <w:pStyle w:val="Heading2"/>
      </w:pPr>
      <w:bookmarkStart w:id="41" w:name="_Toc516738752"/>
      <w:r>
        <w:t>2.8</w:t>
      </w:r>
      <w:r w:rsidR="00907E4D">
        <w:tab/>
        <w:t>Intermediate Verification Languages (IVL’s)</w:t>
      </w:r>
      <w:bookmarkEnd w:id="41"/>
    </w:p>
    <w:p w:rsidR="00857ADB" w:rsidRDefault="00007592" w:rsidP="00B50F9B">
      <w:pPr>
        <w:autoSpaceDE w:val="0"/>
        <w:autoSpaceDN w:val="0"/>
        <w:adjustRightInd w:val="0"/>
        <w:spacing w:after="0" w:line="240" w:lineRule="auto"/>
        <w:jc w:val="both"/>
        <w:rPr>
          <w:rFonts w:cstheme="minorHAnsi"/>
          <w:i/>
        </w:rPr>
      </w:pPr>
      <w:r>
        <w:rPr>
          <w:rFonts w:cstheme="minorHAnsi"/>
          <w:color w:val="00000A"/>
          <w:lang w:val="en-GB"/>
        </w:rPr>
        <w:t>Once the specification has been completed in their tool, the</w:t>
      </w:r>
      <w:r w:rsidR="00951160">
        <w:rPr>
          <w:rFonts w:cstheme="minorHAnsi"/>
          <w:color w:val="00000A"/>
          <w:lang w:val="en-GB"/>
        </w:rPr>
        <w:t xml:space="preserve"> JML anno</w:t>
      </w:r>
      <w:r w:rsidR="000A3B0B" w:rsidRPr="00737946">
        <w:rPr>
          <w:rFonts w:cstheme="minorHAnsi"/>
          <w:color w:val="00000A"/>
          <w:lang w:val="en-GB"/>
        </w:rPr>
        <w:t xml:space="preserve">tations along with the Java code are then translated into an intermediate verification language that is </w:t>
      </w:r>
      <w:r w:rsidR="00B50F9B">
        <w:rPr>
          <w:rFonts w:cstheme="minorHAnsi"/>
          <w:color w:val="00000A"/>
          <w:lang w:val="en-GB"/>
        </w:rPr>
        <w:t>passed to the automatic program verifier, of choice used by the tool, in order</w:t>
      </w:r>
      <w:r w:rsidR="000A3B0B" w:rsidRPr="00737946">
        <w:rPr>
          <w:rFonts w:cstheme="minorHAnsi"/>
          <w:color w:val="00000A"/>
          <w:lang w:val="en-GB"/>
        </w:rPr>
        <w:t xml:space="preserve"> to generate Verification Conditions</w:t>
      </w:r>
      <w:r w:rsidR="002F16AB" w:rsidRPr="00737946">
        <w:rPr>
          <w:rFonts w:cstheme="minorHAnsi"/>
          <w:color w:val="00000A"/>
          <w:lang w:val="en-GB"/>
        </w:rPr>
        <w:t xml:space="preserve"> (VC)</w:t>
      </w:r>
      <w:r w:rsidR="000A3B0B" w:rsidRPr="00737946">
        <w:rPr>
          <w:rFonts w:cstheme="minorHAnsi"/>
          <w:color w:val="00000A"/>
          <w:lang w:val="en-GB"/>
        </w:rPr>
        <w:t>.</w:t>
      </w:r>
      <w:r w:rsidR="00B50F9B">
        <w:rPr>
          <w:rFonts w:cstheme="minorHAnsi"/>
          <w:color w:val="00000A"/>
          <w:lang w:val="en-GB"/>
        </w:rPr>
        <w:t xml:space="preserve"> </w:t>
      </w:r>
      <w:r w:rsidR="000A3B0B" w:rsidRPr="00737946">
        <w:rPr>
          <w:rFonts w:cstheme="minorHAnsi"/>
          <w:color w:val="00000A"/>
          <w:lang w:val="en-GB"/>
        </w:rPr>
        <w:t>“</w:t>
      </w:r>
      <w:r w:rsidR="000A3B0B" w:rsidRPr="00737946">
        <w:rPr>
          <w:rFonts w:cstheme="minorHAnsi"/>
          <w:i/>
          <w:color w:val="00B050"/>
          <w:lang w:val="en-GB"/>
        </w:rPr>
        <w:t xml:space="preserve">Intermediate Verification Languages (IVL’s) exist as a way to encode computer programs into a common language while maintaining (only) the important logical and </w:t>
      </w:r>
      <w:proofErr w:type="spellStart"/>
      <w:r w:rsidR="000A3B0B" w:rsidRPr="00737946">
        <w:rPr>
          <w:rFonts w:cstheme="minorHAnsi"/>
          <w:i/>
          <w:color w:val="00B050"/>
          <w:lang w:val="en-GB"/>
        </w:rPr>
        <w:t>stateful</w:t>
      </w:r>
      <w:proofErr w:type="spellEnd"/>
      <w:r w:rsidR="000A3B0B" w:rsidRPr="00737946">
        <w:rPr>
          <w:rFonts w:cstheme="minorHAnsi"/>
          <w:i/>
          <w:color w:val="00B050"/>
          <w:lang w:val="en-GB"/>
        </w:rPr>
        <w:t xml:space="preserve"> </w:t>
      </w:r>
      <w:r w:rsidR="00907E4D" w:rsidRPr="00737946">
        <w:rPr>
          <w:rFonts w:cstheme="minorHAnsi"/>
          <w:i/>
          <w:color w:val="00B050"/>
          <w:lang w:val="en-GB"/>
        </w:rPr>
        <w:t>properties</w:t>
      </w:r>
      <w:r w:rsidR="000A3B0B" w:rsidRPr="00737946">
        <w:rPr>
          <w:rFonts w:cstheme="minorHAnsi"/>
          <w:i/>
          <w:color w:val="00B050"/>
          <w:lang w:val="en-GB"/>
        </w:rPr>
        <w:t xml:space="preserve"> of the original program</w:t>
      </w:r>
      <w:r w:rsidR="000A3B0B" w:rsidRPr="00737946">
        <w:rPr>
          <w:rFonts w:cstheme="minorHAnsi"/>
          <w:color w:val="00000A"/>
          <w:lang w:val="en-GB"/>
        </w:rPr>
        <w:t xml:space="preserve">” </w:t>
      </w:r>
      <w:r w:rsidR="000A3B0B" w:rsidRPr="006A4629">
        <w:rPr>
          <w:rFonts w:ascii="Century Schoolbook" w:hAnsi="Century Schoolbook" w:cstheme="minorHAnsi"/>
          <w:color w:val="7030A0"/>
          <w:sz w:val="16"/>
          <w:lang w:val="en-GB"/>
        </w:rPr>
        <w:t>(</w:t>
      </w:r>
      <w:r w:rsidR="000A3B0B" w:rsidRPr="006A4629">
        <w:rPr>
          <w:rFonts w:ascii="Century Schoolbook" w:eastAsia="Times New Roman" w:hAnsi="Century Schoolbook" w:cstheme="minorHAnsi"/>
          <w:i/>
          <w:color w:val="7030A0"/>
          <w:sz w:val="16"/>
          <w:lang w:val="en-GB" w:eastAsia="en-GB"/>
        </w:rPr>
        <w:t xml:space="preserve">Segal, L. &amp; </w:t>
      </w:r>
      <w:proofErr w:type="spellStart"/>
      <w:r w:rsidR="000A3B0B" w:rsidRPr="006A4629">
        <w:rPr>
          <w:rFonts w:ascii="Century Schoolbook" w:eastAsia="Times New Roman" w:hAnsi="Century Schoolbook" w:cstheme="minorHAnsi"/>
          <w:i/>
          <w:color w:val="7030A0"/>
          <w:sz w:val="16"/>
          <w:lang w:val="en-GB" w:eastAsia="en-GB"/>
        </w:rPr>
        <w:t>Chalin</w:t>
      </w:r>
      <w:proofErr w:type="spellEnd"/>
      <w:r w:rsidR="000A3B0B" w:rsidRPr="006A4629">
        <w:rPr>
          <w:rFonts w:ascii="Century Schoolbook" w:eastAsia="Times New Roman" w:hAnsi="Century Schoolbook" w:cstheme="minorHAnsi"/>
          <w:i/>
          <w:color w:val="7030A0"/>
          <w:sz w:val="16"/>
          <w:lang w:val="en-GB" w:eastAsia="en-GB"/>
        </w:rPr>
        <w:t>, P. (2012))</w:t>
      </w:r>
      <w:r w:rsidR="000A3B0B" w:rsidRPr="00737946">
        <w:rPr>
          <w:rFonts w:cstheme="minorHAnsi"/>
          <w:color w:val="00000A"/>
          <w:lang w:val="en-GB"/>
        </w:rPr>
        <w:t xml:space="preserve">. </w:t>
      </w:r>
      <w:r w:rsidR="00B50F9B">
        <w:rPr>
          <w:rFonts w:cstheme="minorHAnsi"/>
          <w:color w:val="00000A"/>
          <w:lang w:val="en-GB"/>
        </w:rPr>
        <w:t xml:space="preserve">IVL’s are used </w:t>
      </w:r>
      <w:r w:rsidR="000A3B0B" w:rsidRPr="00737946">
        <w:rPr>
          <w:rFonts w:cstheme="minorHAnsi"/>
          <w:color w:val="00000A"/>
          <w:lang w:val="en-GB"/>
        </w:rPr>
        <w:t xml:space="preserve">to create an </w:t>
      </w:r>
      <w:r w:rsidR="00907E4D" w:rsidRPr="00737946">
        <w:rPr>
          <w:rFonts w:cstheme="minorHAnsi"/>
          <w:color w:val="00000A"/>
          <w:lang w:val="en-GB"/>
        </w:rPr>
        <w:t>abstraction</w:t>
      </w:r>
      <w:r w:rsidR="000A3B0B" w:rsidRPr="00737946">
        <w:rPr>
          <w:rFonts w:cstheme="minorHAnsi"/>
          <w:color w:val="00000A"/>
          <w:lang w:val="en-GB"/>
        </w:rPr>
        <w:t xml:space="preserve"> of the program, regardless of the programming language used, that can then generate Verification Conditions to be discharged by the </w:t>
      </w:r>
      <w:r w:rsidR="00907E4D" w:rsidRPr="00737946">
        <w:rPr>
          <w:rFonts w:cstheme="minorHAnsi"/>
          <w:color w:val="00000A"/>
          <w:lang w:val="en-GB"/>
        </w:rPr>
        <w:t>theorem</w:t>
      </w:r>
      <w:r w:rsidR="000A3B0B" w:rsidRPr="00737946">
        <w:rPr>
          <w:rFonts w:cstheme="minorHAnsi"/>
          <w:color w:val="00000A"/>
          <w:lang w:val="en-GB"/>
        </w:rPr>
        <w:t xml:space="preserve"> provers.</w:t>
      </w:r>
      <w:r w:rsidR="002F16AB" w:rsidRPr="00737946">
        <w:rPr>
          <w:rFonts w:cstheme="minorHAnsi"/>
          <w:color w:val="00000A"/>
          <w:lang w:val="en-GB"/>
        </w:rPr>
        <w:t xml:space="preserve"> Translating the programming and </w:t>
      </w:r>
      <w:r w:rsidR="00907E4D" w:rsidRPr="00737946">
        <w:rPr>
          <w:rFonts w:cstheme="minorHAnsi"/>
          <w:color w:val="00000A"/>
          <w:lang w:val="en-GB"/>
        </w:rPr>
        <w:t>specification</w:t>
      </w:r>
      <w:r w:rsidR="002F16AB" w:rsidRPr="00737946">
        <w:rPr>
          <w:rFonts w:cstheme="minorHAnsi"/>
          <w:color w:val="00000A"/>
          <w:lang w:val="en-GB"/>
        </w:rPr>
        <w:t xml:space="preserve"> languages to IVL’s allows for a further consistent and repeatable translation to VC’s. A c</w:t>
      </w:r>
      <w:r w:rsidR="00A75E3F">
        <w:rPr>
          <w:rFonts w:cstheme="minorHAnsi"/>
          <w:color w:val="00000A"/>
          <w:lang w:val="en-GB"/>
        </w:rPr>
        <w:t>ommon IVL used is called Boogie,</w:t>
      </w:r>
      <w:r w:rsidR="002F16AB" w:rsidRPr="00737946">
        <w:rPr>
          <w:rFonts w:cstheme="minorHAnsi"/>
          <w:color w:val="00000A"/>
          <w:lang w:val="en-GB"/>
        </w:rPr>
        <w:t xml:space="preserve"> which takes </w:t>
      </w:r>
      <w:r w:rsidR="00A75E3F">
        <w:rPr>
          <w:rFonts w:cstheme="minorHAnsi"/>
          <w:color w:val="00000A"/>
          <w:lang w:val="en-GB"/>
        </w:rPr>
        <w:t xml:space="preserve">converts multiple </w:t>
      </w:r>
      <w:r w:rsidR="002F16AB" w:rsidRPr="00737946">
        <w:rPr>
          <w:rFonts w:cstheme="minorHAnsi"/>
          <w:color w:val="00000A"/>
          <w:lang w:val="en-GB"/>
        </w:rPr>
        <w:t xml:space="preserve">different languages such as </w:t>
      </w:r>
      <w:proofErr w:type="spellStart"/>
      <w:r w:rsidR="002F16AB" w:rsidRPr="00737946">
        <w:rPr>
          <w:rFonts w:cstheme="minorHAnsi"/>
          <w:color w:val="00000A"/>
          <w:lang w:val="en-GB"/>
        </w:rPr>
        <w:t>Dafny</w:t>
      </w:r>
      <w:proofErr w:type="spellEnd"/>
      <w:r w:rsidR="002F16AB" w:rsidRPr="00737946">
        <w:rPr>
          <w:rFonts w:cstheme="minorHAnsi"/>
          <w:color w:val="00000A"/>
          <w:lang w:val="en-GB"/>
        </w:rPr>
        <w:t xml:space="preserve">, Spec#, Java with JML and Eiffel </w:t>
      </w:r>
      <w:r w:rsidR="00A75E3F">
        <w:rPr>
          <w:rFonts w:cstheme="minorHAnsi"/>
          <w:color w:val="00000A"/>
          <w:lang w:val="en-GB"/>
        </w:rPr>
        <w:t xml:space="preserve">into an abstract language </w:t>
      </w:r>
      <w:r w:rsidR="002F16AB" w:rsidRPr="00737946">
        <w:rPr>
          <w:rFonts w:cstheme="minorHAnsi"/>
          <w:color w:val="00000A"/>
          <w:lang w:val="en-GB"/>
        </w:rPr>
        <w:t xml:space="preserve">to </w:t>
      </w:r>
      <w:r w:rsidR="00A75E3F">
        <w:rPr>
          <w:rFonts w:cstheme="minorHAnsi"/>
          <w:color w:val="00000A"/>
          <w:lang w:val="en-GB"/>
        </w:rPr>
        <w:t xml:space="preserve">later be </w:t>
      </w:r>
      <w:r w:rsidR="002F16AB" w:rsidRPr="00737946">
        <w:rPr>
          <w:rFonts w:cstheme="minorHAnsi"/>
          <w:color w:val="00000A"/>
          <w:lang w:val="en-GB"/>
        </w:rPr>
        <w:t>translate</w:t>
      </w:r>
      <w:r w:rsidR="00A75E3F">
        <w:rPr>
          <w:rFonts w:cstheme="minorHAnsi"/>
          <w:color w:val="00000A"/>
          <w:lang w:val="en-GB"/>
        </w:rPr>
        <w:t>d</w:t>
      </w:r>
      <w:r w:rsidR="002F16AB" w:rsidRPr="00737946">
        <w:rPr>
          <w:rFonts w:cstheme="minorHAnsi"/>
          <w:color w:val="00000A"/>
          <w:lang w:val="en-GB"/>
        </w:rPr>
        <w:t xml:space="preserve"> into VC’s</w:t>
      </w:r>
      <w:r w:rsidR="00D53BB9" w:rsidRPr="00737946">
        <w:rPr>
          <w:rFonts w:cstheme="minorHAnsi"/>
          <w:color w:val="00000A"/>
          <w:lang w:val="en-GB"/>
        </w:rPr>
        <w:t xml:space="preserve"> </w:t>
      </w:r>
      <w:r w:rsidR="00D53BB9" w:rsidRPr="006A4629">
        <w:rPr>
          <w:rFonts w:ascii="Century Schoolbook" w:hAnsi="Century Schoolbook" w:cstheme="minorHAnsi"/>
          <w:color w:val="7030A0"/>
          <w:sz w:val="16"/>
          <w:lang w:val="en-GB"/>
        </w:rPr>
        <w:t>(</w:t>
      </w:r>
      <w:r w:rsidR="00D53BB9" w:rsidRPr="006A4629">
        <w:rPr>
          <w:rFonts w:ascii="Century Schoolbook" w:eastAsia="Times New Roman" w:hAnsi="Century Schoolbook" w:cstheme="minorHAnsi"/>
          <w:i/>
          <w:color w:val="7030A0"/>
          <w:sz w:val="16"/>
          <w:lang w:val="en-GB" w:eastAsia="en-GB"/>
        </w:rPr>
        <w:t xml:space="preserve">Segal, L. &amp; </w:t>
      </w:r>
      <w:proofErr w:type="spellStart"/>
      <w:r w:rsidR="00D53BB9" w:rsidRPr="006A4629">
        <w:rPr>
          <w:rFonts w:ascii="Century Schoolbook" w:eastAsia="Times New Roman" w:hAnsi="Century Schoolbook" w:cstheme="minorHAnsi"/>
          <w:i/>
          <w:color w:val="7030A0"/>
          <w:sz w:val="16"/>
          <w:lang w:val="en-GB" w:eastAsia="en-GB"/>
        </w:rPr>
        <w:t>Chalin</w:t>
      </w:r>
      <w:proofErr w:type="spellEnd"/>
      <w:r w:rsidR="00D53BB9" w:rsidRPr="006A4629">
        <w:rPr>
          <w:rFonts w:ascii="Century Schoolbook" w:eastAsia="Times New Roman" w:hAnsi="Century Schoolbook" w:cstheme="minorHAnsi"/>
          <w:i/>
          <w:color w:val="7030A0"/>
          <w:sz w:val="16"/>
          <w:lang w:val="en-GB" w:eastAsia="en-GB"/>
        </w:rPr>
        <w:t>, P. (2012))</w:t>
      </w:r>
      <w:r w:rsidR="00A75E3F">
        <w:rPr>
          <w:rFonts w:cstheme="minorHAnsi"/>
          <w:color w:val="00000A"/>
          <w:lang w:val="en-GB"/>
        </w:rPr>
        <w:t>. Another IVL is called</w:t>
      </w:r>
      <w:r w:rsidR="002F16AB" w:rsidRPr="00737946">
        <w:rPr>
          <w:rFonts w:cstheme="minorHAnsi"/>
          <w:color w:val="00000A"/>
          <w:lang w:val="en-GB"/>
        </w:rPr>
        <w:t xml:space="preserve"> Jessie which takes Java and </w:t>
      </w:r>
      <w:proofErr w:type="spellStart"/>
      <w:r w:rsidR="002F16AB" w:rsidRPr="00737946">
        <w:rPr>
          <w:rFonts w:cstheme="minorHAnsi"/>
          <w:color w:val="00000A"/>
          <w:lang w:val="en-GB"/>
        </w:rPr>
        <w:t>FramaC</w:t>
      </w:r>
      <w:proofErr w:type="spellEnd"/>
      <w:r w:rsidR="002F16AB" w:rsidRPr="00737946">
        <w:rPr>
          <w:rFonts w:cstheme="minorHAnsi"/>
          <w:color w:val="00000A"/>
          <w:lang w:val="en-GB"/>
        </w:rPr>
        <w:t xml:space="preserve"> languages </w:t>
      </w:r>
      <w:r w:rsidR="00026A48">
        <w:rPr>
          <w:rFonts w:cstheme="minorHAnsi"/>
          <w:color w:val="00000A"/>
          <w:lang w:val="en-GB"/>
        </w:rPr>
        <w:t xml:space="preserve">in as input and </w:t>
      </w:r>
      <w:r w:rsidR="002F16AB" w:rsidRPr="00737946">
        <w:rPr>
          <w:rFonts w:cstheme="minorHAnsi"/>
          <w:color w:val="00000A"/>
          <w:lang w:val="en-GB"/>
        </w:rPr>
        <w:t>translate</w:t>
      </w:r>
      <w:r w:rsidR="00026A48">
        <w:rPr>
          <w:rFonts w:cstheme="minorHAnsi"/>
          <w:color w:val="00000A"/>
          <w:lang w:val="en-GB"/>
        </w:rPr>
        <w:t>s</w:t>
      </w:r>
      <w:r w:rsidR="002F16AB" w:rsidRPr="00737946">
        <w:rPr>
          <w:rFonts w:cstheme="minorHAnsi"/>
          <w:color w:val="00000A"/>
          <w:lang w:val="en-GB"/>
        </w:rPr>
        <w:t xml:space="preserve"> them to </w:t>
      </w:r>
      <w:proofErr w:type="spellStart"/>
      <w:r w:rsidR="002F16AB" w:rsidRPr="00737946">
        <w:rPr>
          <w:rFonts w:cstheme="minorHAnsi"/>
          <w:color w:val="00000A"/>
          <w:lang w:val="en-GB"/>
        </w:rPr>
        <w:t>WhyML</w:t>
      </w:r>
      <w:proofErr w:type="spellEnd"/>
      <w:r w:rsidR="00026A48">
        <w:rPr>
          <w:rFonts w:cstheme="minorHAnsi"/>
          <w:color w:val="00000A"/>
          <w:lang w:val="en-GB"/>
        </w:rPr>
        <w:t xml:space="preserve">, in the Why3 Tool, to be further </w:t>
      </w:r>
      <w:r w:rsidR="002F16AB" w:rsidRPr="00737946">
        <w:rPr>
          <w:rFonts w:cstheme="minorHAnsi"/>
          <w:color w:val="00000A"/>
          <w:lang w:val="en-GB"/>
        </w:rPr>
        <w:t>translated to VCs</w:t>
      </w:r>
      <w:r w:rsidR="00A75E3F">
        <w:rPr>
          <w:rFonts w:cstheme="minorHAnsi"/>
          <w:color w:val="00000A"/>
          <w:lang w:val="en-GB"/>
        </w:rPr>
        <w:t xml:space="preserve"> using VCGs</w:t>
      </w:r>
      <w:r w:rsidR="00857ADB" w:rsidRPr="00737946">
        <w:rPr>
          <w:rFonts w:cstheme="minorHAnsi"/>
          <w:color w:val="00000A"/>
          <w:lang w:val="en-GB"/>
        </w:rPr>
        <w:t xml:space="preserve"> </w:t>
      </w:r>
      <w:r w:rsidR="00857ADB" w:rsidRPr="006A4629">
        <w:rPr>
          <w:rFonts w:ascii="Century Schoolbook" w:hAnsi="Century Schoolbook" w:cstheme="minorHAnsi"/>
          <w:i/>
          <w:color w:val="7030A0"/>
          <w:sz w:val="16"/>
        </w:rPr>
        <w:t>(</w:t>
      </w:r>
      <w:r w:rsidR="00857ADB" w:rsidRPr="006A4629">
        <w:rPr>
          <w:rFonts w:ascii="Century Schoolbook" w:hAnsi="Century Schoolbook" w:cstheme="minorHAnsi"/>
          <w:bCs/>
          <w:i/>
          <w:color w:val="7030A0"/>
          <w:sz w:val="16"/>
        </w:rPr>
        <w:t>Krakatoa.lri.fr. (2018b))</w:t>
      </w:r>
      <w:r w:rsidR="00857ADB" w:rsidRPr="00737946">
        <w:rPr>
          <w:rFonts w:cstheme="minorHAnsi"/>
          <w:i/>
        </w:rPr>
        <w:t>.</w:t>
      </w:r>
      <w:r w:rsidR="00D4224E" w:rsidRPr="00737946">
        <w:rPr>
          <w:rFonts w:cstheme="minorHAnsi"/>
          <w:i/>
        </w:rPr>
        <w:t xml:space="preserve"> </w:t>
      </w:r>
    </w:p>
    <w:p w:rsidR="00907E4D" w:rsidRDefault="00907E4D" w:rsidP="00B50F9B">
      <w:pPr>
        <w:autoSpaceDE w:val="0"/>
        <w:autoSpaceDN w:val="0"/>
        <w:adjustRightInd w:val="0"/>
        <w:spacing w:after="0" w:line="240" w:lineRule="auto"/>
        <w:jc w:val="both"/>
        <w:rPr>
          <w:rFonts w:cstheme="minorHAnsi"/>
          <w:color w:val="00000A"/>
          <w:lang w:val="en-GB"/>
        </w:rPr>
      </w:pPr>
    </w:p>
    <w:p w:rsidR="00907E4D" w:rsidRDefault="00733F0F" w:rsidP="00907E4D">
      <w:pPr>
        <w:pStyle w:val="Heading2"/>
      </w:pPr>
      <w:bookmarkStart w:id="42" w:name="_Toc516738753"/>
      <w:r>
        <w:t>2.9</w:t>
      </w:r>
      <w:r w:rsidR="00907E4D">
        <w:tab/>
        <w:t>Verification Condition Generators (VCG’s)</w:t>
      </w:r>
      <w:bookmarkEnd w:id="42"/>
    </w:p>
    <w:p w:rsidR="00733F0F" w:rsidRDefault="00733F0F" w:rsidP="00B50F9B">
      <w:pPr>
        <w:autoSpaceDE w:val="0"/>
        <w:autoSpaceDN w:val="0"/>
        <w:adjustRightInd w:val="0"/>
        <w:spacing w:after="0" w:line="240" w:lineRule="auto"/>
        <w:jc w:val="both"/>
        <w:rPr>
          <w:rFonts w:cstheme="minorHAnsi"/>
          <w:color w:val="00000A"/>
          <w:lang w:val="en-GB"/>
        </w:rPr>
      </w:pPr>
      <w:r>
        <w:t xml:space="preserve">Verification Condition Generators (VCG) is the process used to create proof obligations which uses weakest precondition calculus to collectively transform programs and their properties into one large proof obligation which then must be discharged using the theorem provers either automatically or interactively from the user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Pr>
          <w:rFonts w:ascii="Century Schoolbook" w:eastAsia="Times New Roman" w:hAnsi="Century Schoolbook" w:cs="Times New Roman"/>
          <w:i/>
          <w:color w:val="7030A0"/>
          <w:sz w:val="16"/>
          <w:szCs w:val="20"/>
          <w:lang w:val="en-GB" w:eastAsia="en-GB"/>
        </w:rPr>
        <w:t>)</w:t>
      </w:r>
      <w:r>
        <w:t xml:space="preserve">.  </w:t>
      </w:r>
    </w:p>
    <w:p w:rsidR="00A75E3F" w:rsidRDefault="00A75E3F" w:rsidP="00B50F9B">
      <w:pPr>
        <w:autoSpaceDE w:val="0"/>
        <w:autoSpaceDN w:val="0"/>
        <w:adjustRightInd w:val="0"/>
        <w:spacing w:after="0" w:line="240" w:lineRule="auto"/>
        <w:jc w:val="both"/>
        <w:rPr>
          <w:rFonts w:cstheme="minorHAnsi"/>
          <w:color w:val="00000A"/>
          <w:lang w:val="en-GB"/>
        </w:rPr>
      </w:pPr>
      <w:r>
        <w:rPr>
          <w:rFonts w:cstheme="minorHAnsi"/>
          <w:color w:val="00000A"/>
          <w:lang w:val="en-GB"/>
        </w:rPr>
        <w:t>The “</w:t>
      </w:r>
      <w:r w:rsidRPr="00B50F9B">
        <w:rPr>
          <w:rFonts w:cstheme="minorHAnsi"/>
          <w:i/>
          <w:color w:val="00B050"/>
          <w:lang w:val="en-GB"/>
        </w:rPr>
        <w:t>dominant approaches for the construction of automatic program verifiers are Verification Condition Generation (VCG) and Symbolic Execution (SE)</w:t>
      </w:r>
      <w:r>
        <w:rPr>
          <w:rFonts w:cstheme="minorHAnsi"/>
          <w:color w:val="00000A"/>
          <w:lang w:val="en-GB"/>
        </w:rPr>
        <w:t xml:space="preserve">. </w:t>
      </w:r>
      <w:r w:rsidRPr="00A32FA1">
        <w:rPr>
          <w:rFonts w:cstheme="minorHAnsi"/>
          <w:i/>
          <w:color w:val="00B050"/>
          <w:lang w:val="en-GB"/>
        </w:rPr>
        <w:t>VCG</w:t>
      </w:r>
      <w:r>
        <w:rPr>
          <w:rFonts w:cstheme="minorHAnsi"/>
          <w:i/>
          <w:color w:val="00B050"/>
          <w:lang w:val="en-GB"/>
        </w:rPr>
        <w:t>s</w:t>
      </w:r>
      <w:r w:rsidRPr="00A32FA1">
        <w:rPr>
          <w:rFonts w:cstheme="minorHAnsi"/>
          <w:i/>
          <w:color w:val="00B050"/>
          <w:lang w:val="en-GB"/>
        </w:rPr>
        <w:t xml:space="preserve"> use </w:t>
      </w:r>
      <w:r>
        <w:rPr>
          <w:rFonts w:cstheme="minorHAnsi"/>
          <w:i/>
          <w:color w:val="00B050"/>
          <w:lang w:val="en-GB"/>
        </w:rPr>
        <w:t xml:space="preserve">a programming calculus such as </w:t>
      </w:r>
      <w:r w:rsidRPr="00A32FA1">
        <w:rPr>
          <w:rFonts w:cstheme="minorHAnsi"/>
          <w:i/>
          <w:color w:val="00B050"/>
          <w:lang w:val="en-GB"/>
        </w:rPr>
        <w:t xml:space="preserve">Weakest Condition Calculus to </w:t>
      </w:r>
      <w:r>
        <w:rPr>
          <w:rFonts w:cstheme="minorHAnsi"/>
          <w:i/>
          <w:color w:val="00B050"/>
          <w:lang w:val="en-GB"/>
        </w:rPr>
        <w:t>compute</w:t>
      </w:r>
      <w:r w:rsidRPr="00A32FA1">
        <w:rPr>
          <w:rFonts w:cstheme="minorHAnsi"/>
          <w:i/>
          <w:color w:val="00B050"/>
          <w:lang w:val="en-GB"/>
        </w:rPr>
        <w:t xml:space="preserve"> one VC per module, this VC must hold all available knowledge required to prove the correctness of said module</w:t>
      </w:r>
      <w:r>
        <w:rPr>
          <w:rFonts w:cstheme="minorHAnsi"/>
          <w:color w:val="00000A"/>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This results in VC’s becoming large and uninterpretable to humans and, although </w:t>
      </w:r>
      <w:r w:rsidR="00907E4D">
        <w:rPr>
          <w:rFonts w:cstheme="minorHAnsi"/>
          <w:color w:val="00000A"/>
          <w:lang w:val="en-GB"/>
        </w:rPr>
        <w:t>theorem</w:t>
      </w:r>
      <w:r>
        <w:rPr>
          <w:rFonts w:cstheme="minorHAnsi"/>
          <w:color w:val="00000A"/>
          <w:lang w:val="en-GB"/>
        </w:rPr>
        <w:t xml:space="preserve"> provers can apply optimization techniques to the VC, the </w:t>
      </w:r>
      <w:r w:rsidR="00907E4D">
        <w:rPr>
          <w:rFonts w:cstheme="minorHAnsi"/>
          <w:color w:val="00000A"/>
          <w:lang w:val="en-GB"/>
        </w:rPr>
        <w:t>theorem</w:t>
      </w:r>
      <w:r>
        <w:rPr>
          <w:rFonts w:cstheme="minorHAnsi"/>
          <w:color w:val="00000A"/>
          <w:lang w:val="en-GB"/>
        </w:rPr>
        <w:t xml:space="preserve"> provers may be unable to process them adequately without some interactive direction from the user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Pr>
          <w:rFonts w:cstheme="minorHAnsi"/>
          <w:color w:val="00000A"/>
          <w:lang w:val="en-GB"/>
        </w:rPr>
        <w:t xml:space="preserve">. </w:t>
      </w:r>
      <w:r w:rsidRPr="00737946">
        <w:rPr>
          <w:rFonts w:cstheme="minorHAnsi"/>
          <w:color w:val="00000A"/>
          <w:lang w:val="en-GB"/>
        </w:rPr>
        <w:t xml:space="preserve"> </w:t>
      </w:r>
    </w:p>
    <w:p w:rsidR="001A135C" w:rsidRDefault="001A135C" w:rsidP="00B50F9B">
      <w:pPr>
        <w:autoSpaceDE w:val="0"/>
        <w:autoSpaceDN w:val="0"/>
        <w:adjustRightInd w:val="0"/>
        <w:spacing w:after="0" w:line="240" w:lineRule="auto"/>
        <w:jc w:val="both"/>
        <w:rPr>
          <w:rFonts w:cstheme="minorHAnsi"/>
          <w:color w:val="00000A"/>
          <w:lang w:val="en-GB"/>
        </w:rPr>
      </w:pPr>
      <w:r w:rsidRPr="001A135C">
        <w:rPr>
          <w:rFonts w:cstheme="minorHAnsi"/>
          <w:color w:val="00000A"/>
          <w:highlight w:val="green"/>
          <w:lang w:val="en-GB"/>
        </w:rPr>
        <w:t>SMT-LIB – SMT-LIB2</w:t>
      </w:r>
    </w:p>
    <w:p w:rsidR="002E1073" w:rsidRDefault="002E1073" w:rsidP="00B50F9B">
      <w:pPr>
        <w:autoSpaceDE w:val="0"/>
        <w:autoSpaceDN w:val="0"/>
        <w:adjustRightInd w:val="0"/>
        <w:spacing w:after="0" w:line="240" w:lineRule="auto"/>
        <w:jc w:val="both"/>
        <w:rPr>
          <w:rFonts w:cstheme="minorHAnsi"/>
          <w:color w:val="00000A"/>
          <w:lang w:val="en-GB"/>
        </w:rPr>
      </w:pPr>
    </w:p>
    <w:p w:rsidR="002E1073" w:rsidRDefault="00733F0F" w:rsidP="002E1073">
      <w:pPr>
        <w:pStyle w:val="Heading2"/>
      </w:pPr>
      <w:bookmarkStart w:id="43" w:name="_Toc516738754"/>
      <w:r>
        <w:t>2.10</w:t>
      </w:r>
      <w:r w:rsidR="002E1073">
        <w:t xml:space="preserve"> </w:t>
      </w:r>
      <w:r w:rsidR="002E1073">
        <w:tab/>
        <w:t>Symbolic Execution (SE)</w:t>
      </w:r>
      <w:bookmarkEnd w:id="43"/>
    </w:p>
    <w:p w:rsidR="002E1073" w:rsidRDefault="007E52EF" w:rsidP="007E52EF">
      <w:pPr>
        <w:pStyle w:val="ListParagraph"/>
        <w:ind w:left="0"/>
        <w:rPr>
          <w:rFonts w:eastAsia="Times New Roman" w:cstheme="minorHAnsi"/>
          <w:i/>
          <w:color w:val="333333"/>
          <w:lang w:val="en-GB" w:eastAsia="en-GB"/>
        </w:rPr>
      </w:pPr>
      <w:r>
        <w:rPr>
          <w:lang w:val="en-GB"/>
        </w:rPr>
        <w:t>Symbolic E</w:t>
      </w:r>
      <w:r w:rsidRPr="000B4D3E">
        <w:rPr>
          <w:lang w:val="en-GB"/>
        </w:rPr>
        <w:t>xecution</w:t>
      </w:r>
      <w:r>
        <w:rPr>
          <w:lang w:val="en-GB"/>
        </w:rPr>
        <w:t xml:space="preserve"> (SE)</w:t>
      </w:r>
      <w:r w:rsidRPr="000B4D3E">
        <w:rPr>
          <w:lang w:val="en-GB"/>
        </w:rPr>
        <w:t xml:space="preserve"> uses symbols to replace the concrete values to provide a higher level of abstraction to derive the proof against. Branches are determined based on ‘</w:t>
      </w:r>
      <w:r w:rsidRPr="000B4D3E">
        <w:rPr>
          <w:i/>
          <w:lang w:val="en-GB"/>
        </w:rPr>
        <w:t>path conditions</w:t>
      </w:r>
      <w:r>
        <w:rPr>
          <w:lang w:val="en-GB"/>
        </w:rPr>
        <w:t>’</w:t>
      </w:r>
      <w:r w:rsidRPr="000B4D3E">
        <w:rPr>
          <w:lang w:val="en-GB"/>
        </w:rPr>
        <w:t>,</w:t>
      </w:r>
      <w:r>
        <w:rPr>
          <w:lang w:val="en-GB"/>
        </w:rPr>
        <w:t xml:space="preserve"> </w:t>
      </w:r>
      <w:r w:rsidRPr="000B4D3E">
        <w:rPr>
          <w:lang w:val="en-GB"/>
        </w:rPr>
        <w:t>such as if statements or loops, and each paths’ validity is determined</w:t>
      </w:r>
      <w:r>
        <w:rPr>
          <w:lang w:val="en-GB"/>
        </w:rPr>
        <w:t>,</w:t>
      </w:r>
      <w:r w:rsidRPr="000B4D3E">
        <w:rPr>
          <w:lang w:val="en-GB"/>
        </w:rPr>
        <w:t xml:space="preserve"> with invalid paths removed from the search space in future runs of the same method</w:t>
      </w:r>
      <w:r>
        <w:rPr>
          <w:lang w:val="en-GB"/>
        </w:rPr>
        <w:t xml:space="preserve"> </w:t>
      </w:r>
      <w:r w:rsidRPr="0018344C">
        <w:rPr>
          <w:rFonts w:ascii="Century Schoolbook" w:eastAsia="Times New Roman" w:hAnsi="Century Schoolbook" w:cs="Helvetica"/>
          <w:i/>
          <w:color w:val="7030A0"/>
          <w:sz w:val="16"/>
          <w:szCs w:val="20"/>
          <w:lang w:val="en-GB" w:eastAsia="en-GB"/>
        </w:rPr>
        <w:t>(</w:t>
      </w:r>
      <w:proofErr w:type="spellStart"/>
      <w:r w:rsidRPr="0018344C">
        <w:rPr>
          <w:rFonts w:ascii="Century Schoolbook" w:eastAsia="Times New Roman" w:hAnsi="Century Schoolbook" w:cs="Helvetica"/>
          <w:i/>
          <w:color w:val="7030A0"/>
          <w:sz w:val="16"/>
          <w:szCs w:val="20"/>
          <w:lang w:val="en-GB" w:eastAsia="en-GB"/>
        </w:rPr>
        <w:t>Kassios</w:t>
      </w:r>
      <w:proofErr w:type="spellEnd"/>
      <w:r w:rsidRPr="0018344C">
        <w:rPr>
          <w:rFonts w:ascii="Century Schoolbook" w:eastAsia="Times New Roman" w:hAnsi="Century Schoolbook" w:cs="Helvetica"/>
          <w:i/>
          <w:color w:val="7030A0"/>
          <w:sz w:val="16"/>
          <w:szCs w:val="20"/>
          <w:lang w:val="en-GB" w:eastAsia="en-GB"/>
        </w:rPr>
        <w:t xml:space="preserve">, I.T., Müller, P. &amp; </w:t>
      </w:r>
      <w:proofErr w:type="spellStart"/>
      <w:r w:rsidRPr="0018344C">
        <w:rPr>
          <w:rFonts w:ascii="Century Schoolbook" w:eastAsia="Times New Roman" w:hAnsi="Century Schoolbook" w:cs="Helvetica"/>
          <w:i/>
          <w:color w:val="7030A0"/>
          <w:sz w:val="16"/>
          <w:szCs w:val="20"/>
          <w:lang w:val="en-GB" w:eastAsia="en-GB"/>
        </w:rPr>
        <w:t>Schwerhoff</w:t>
      </w:r>
      <w:proofErr w:type="spellEnd"/>
      <w:r w:rsidRPr="0018344C">
        <w:rPr>
          <w:rFonts w:ascii="Century Schoolbook" w:eastAsia="Times New Roman" w:hAnsi="Century Schoolbook" w:cs="Helvetica"/>
          <w:i/>
          <w:color w:val="7030A0"/>
          <w:sz w:val="16"/>
          <w:szCs w:val="20"/>
          <w:lang w:val="en-GB" w:eastAsia="en-GB"/>
        </w:rPr>
        <w:t>, M. (2012))</w:t>
      </w:r>
      <w:r w:rsidRPr="000B4D3E">
        <w:rPr>
          <w:lang w:val="en-GB"/>
        </w:rPr>
        <w:t>.</w:t>
      </w:r>
      <w:r>
        <w:rPr>
          <w:lang w:val="en-GB"/>
        </w:rPr>
        <w:t xml:space="preserve"> </w:t>
      </w:r>
      <w:r w:rsidRPr="00A75E3F">
        <w:rPr>
          <w:rFonts w:cstheme="minorHAnsi"/>
          <w:lang w:val="en-GB"/>
        </w:rPr>
        <w:t>The symbolic execution also prunes the search space based on learnt clauses which are created when a conflict is found in an execution path in order to stop a search of this path again. This increases efficiency and search speeds when determined satisfiability</w:t>
      </w:r>
      <w:r>
        <w:rPr>
          <w:rFonts w:cstheme="minorHAnsi"/>
          <w:lang w:val="en-GB"/>
        </w:rPr>
        <w:t xml:space="preserve"> </w:t>
      </w:r>
      <w:r w:rsidRPr="006A4629">
        <w:rPr>
          <w:rFonts w:ascii="Century Schoolbook" w:eastAsia="Times New Roman" w:hAnsi="Century Schoolbook" w:cstheme="minorHAnsi"/>
          <w:i/>
          <w:color w:val="7030A0"/>
          <w:sz w:val="16"/>
          <w:lang w:val="en-GB" w:eastAsia="en-GB"/>
        </w:rPr>
        <w:t>(</w:t>
      </w:r>
      <w:proofErr w:type="spellStart"/>
      <w:r w:rsidRPr="006A4629">
        <w:rPr>
          <w:rFonts w:ascii="Century Schoolbook" w:eastAsia="Times New Roman" w:hAnsi="Century Schoolbook" w:cstheme="minorHAnsi"/>
          <w:i/>
          <w:color w:val="7030A0"/>
          <w:sz w:val="16"/>
          <w:lang w:val="en-GB" w:eastAsia="en-GB"/>
        </w:rPr>
        <w:t>Ahrendt</w:t>
      </w:r>
      <w:proofErr w:type="spellEnd"/>
      <w:r w:rsidRPr="006A4629">
        <w:rPr>
          <w:rFonts w:ascii="Century Schoolbook" w:eastAsia="Times New Roman" w:hAnsi="Century Schoolbook" w:cstheme="minorHAnsi"/>
          <w:i/>
          <w:color w:val="7030A0"/>
          <w:sz w:val="16"/>
          <w:lang w:val="en-GB" w:eastAsia="en-GB"/>
        </w:rPr>
        <w:t xml:space="preserve">, W., </w:t>
      </w:r>
      <w:proofErr w:type="spellStart"/>
      <w:r w:rsidRPr="006A4629">
        <w:rPr>
          <w:rFonts w:ascii="Century Schoolbook" w:eastAsia="Times New Roman" w:hAnsi="Century Schoolbook" w:cstheme="minorHAnsi"/>
          <w:i/>
          <w:color w:val="7030A0"/>
          <w:sz w:val="16"/>
          <w:lang w:val="en-GB" w:eastAsia="en-GB"/>
        </w:rPr>
        <w:t>Beckert</w:t>
      </w:r>
      <w:proofErr w:type="spellEnd"/>
      <w:r w:rsidRPr="006A4629">
        <w:rPr>
          <w:rFonts w:ascii="Century Schoolbook" w:eastAsia="Times New Roman" w:hAnsi="Century Schoolbook" w:cstheme="minorHAnsi"/>
          <w:i/>
          <w:color w:val="7030A0"/>
          <w:sz w:val="16"/>
          <w:lang w:val="en-GB" w:eastAsia="en-GB"/>
        </w:rPr>
        <w:t xml:space="preserve">, B., </w:t>
      </w:r>
      <w:proofErr w:type="spellStart"/>
      <w:r w:rsidRPr="006A4629">
        <w:rPr>
          <w:rFonts w:ascii="Century Schoolbook" w:eastAsia="Times New Roman" w:hAnsi="Century Schoolbook" w:cstheme="minorHAnsi"/>
          <w:i/>
          <w:color w:val="7030A0"/>
          <w:sz w:val="16"/>
          <w:lang w:val="en-GB" w:eastAsia="en-GB"/>
        </w:rPr>
        <w:t>Bubel</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Hähnle</w:t>
      </w:r>
      <w:proofErr w:type="spellEnd"/>
      <w:r w:rsidRPr="006A4629">
        <w:rPr>
          <w:rFonts w:ascii="Century Schoolbook" w:eastAsia="Times New Roman" w:hAnsi="Century Schoolbook" w:cstheme="minorHAnsi"/>
          <w:i/>
          <w:color w:val="7030A0"/>
          <w:sz w:val="16"/>
          <w:lang w:val="en-GB" w:eastAsia="en-GB"/>
        </w:rPr>
        <w:t xml:space="preserve">, R. Schmitt, P., &amp; </w:t>
      </w:r>
      <w:proofErr w:type="spellStart"/>
      <w:r w:rsidRPr="006A4629">
        <w:rPr>
          <w:rFonts w:ascii="Century Schoolbook" w:eastAsia="Times New Roman" w:hAnsi="Century Schoolbook" w:cstheme="minorHAnsi"/>
          <w:i/>
          <w:color w:val="7030A0"/>
          <w:sz w:val="16"/>
          <w:lang w:val="en-GB" w:eastAsia="en-GB"/>
        </w:rPr>
        <w:t>Ulbrich</w:t>
      </w:r>
      <w:proofErr w:type="spellEnd"/>
      <w:r w:rsidRPr="006A4629">
        <w:rPr>
          <w:rFonts w:ascii="Century Schoolbook" w:eastAsia="Times New Roman" w:hAnsi="Century Schoolbook" w:cstheme="minorHAnsi"/>
          <w:i/>
          <w:color w:val="7030A0"/>
          <w:sz w:val="16"/>
          <w:lang w:val="en-GB" w:eastAsia="en-GB"/>
        </w:rPr>
        <w:t>, M. (2016))</w:t>
      </w:r>
      <w:r w:rsidRPr="00A75E3F">
        <w:rPr>
          <w:rFonts w:cstheme="minorHAnsi"/>
          <w:lang w:val="en-GB"/>
        </w:rPr>
        <w:t xml:space="preserve">.  This process is similar to the DPLL algorithm applied for most SAT solvers, for more information on this please see reference </w:t>
      </w:r>
      <w:r w:rsidRPr="00A75E3F">
        <w:rPr>
          <w:rFonts w:ascii="Century Schoolbook" w:hAnsi="Century Schoolbook" w:cstheme="minorHAnsi"/>
          <w:color w:val="7030A0"/>
          <w:sz w:val="16"/>
          <w:lang w:val="en-GB"/>
        </w:rPr>
        <w:t>(</w:t>
      </w:r>
      <w:proofErr w:type="spellStart"/>
      <w:r w:rsidRPr="00A75E3F">
        <w:rPr>
          <w:rFonts w:ascii="Century Schoolbook" w:eastAsia="Times New Roman" w:hAnsi="Century Schoolbook" w:cstheme="minorHAnsi"/>
          <w:i/>
          <w:color w:val="7030A0"/>
          <w:sz w:val="16"/>
          <w:lang w:val="en-GB" w:eastAsia="en-GB"/>
        </w:rPr>
        <w:t>Nieuwenhuis</w:t>
      </w:r>
      <w:proofErr w:type="spellEnd"/>
      <w:r w:rsidRPr="00A75E3F">
        <w:rPr>
          <w:rFonts w:ascii="Century Schoolbook" w:eastAsia="Times New Roman" w:hAnsi="Century Schoolbook" w:cstheme="minorHAnsi"/>
          <w:i/>
          <w:color w:val="7030A0"/>
          <w:sz w:val="16"/>
          <w:lang w:val="en-GB" w:eastAsia="en-GB"/>
        </w:rPr>
        <w:t xml:space="preserve">, R., </w:t>
      </w:r>
      <w:proofErr w:type="spellStart"/>
      <w:r w:rsidRPr="00A75E3F">
        <w:rPr>
          <w:rFonts w:ascii="Century Schoolbook" w:eastAsia="Times New Roman" w:hAnsi="Century Schoolbook" w:cstheme="minorHAnsi"/>
          <w:i/>
          <w:color w:val="7030A0"/>
          <w:sz w:val="16"/>
          <w:lang w:val="en-GB" w:eastAsia="en-GB"/>
        </w:rPr>
        <w:t>Oliveras</w:t>
      </w:r>
      <w:proofErr w:type="spellEnd"/>
      <w:r w:rsidRPr="00A75E3F">
        <w:rPr>
          <w:rFonts w:ascii="Century Schoolbook" w:eastAsia="Times New Roman" w:hAnsi="Century Schoolbook" w:cstheme="minorHAnsi"/>
          <w:i/>
          <w:color w:val="7030A0"/>
          <w:sz w:val="16"/>
          <w:lang w:val="en-GB" w:eastAsia="en-GB"/>
        </w:rPr>
        <w:t xml:space="preserve">, A. &amp; </w:t>
      </w:r>
      <w:proofErr w:type="spellStart"/>
      <w:r w:rsidRPr="00A75E3F">
        <w:rPr>
          <w:rFonts w:ascii="Century Schoolbook" w:eastAsia="Times New Roman" w:hAnsi="Century Schoolbook" w:cstheme="minorHAnsi"/>
          <w:i/>
          <w:color w:val="7030A0"/>
          <w:sz w:val="16"/>
          <w:lang w:val="en-GB" w:eastAsia="en-GB"/>
        </w:rPr>
        <w:t>Tinelli</w:t>
      </w:r>
      <w:proofErr w:type="spellEnd"/>
      <w:r w:rsidRPr="00A75E3F">
        <w:rPr>
          <w:rFonts w:ascii="Century Schoolbook" w:eastAsia="Times New Roman" w:hAnsi="Century Schoolbook" w:cstheme="minorHAnsi"/>
          <w:i/>
          <w:color w:val="7030A0"/>
          <w:sz w:val="16"/>
          <w:lang w:val="en-GB" w:eastAsia="en-GB"/>
        </w:rPr>
        <w:t>, C. (2006))</w:t>
      </w:r>
      <w:r w:rsidRPr="00A75E3F">
        <w:rPr>
          <w:rFonts w:eastAsia="Times New Roman" w:cstheme="minorHAnsi"/>
          <w:i/>
          <w:color w:val="333333"/>
          <w:lang w:val="en-GB" w:eastAsia="en-GB"/>
        </w:rPr>
        <w:t>.</w:t>
      </w:r>
    </w:p>
    <w:p w:rsidR="002E1073" w:rsidRDefault="00733F0F" w:rsidP="002E1073">
      <w:pPr>
        <w:pStyle w:val="Heading2"/>
        <w:rPr>
          <w:lang w:eastAsia="en-GB"/>
        </w:rPr>
      </w:pPr>
      <w:bookmarkStart w:id="44" w:name="_Toc516738755"/>
      <w:r>
        <w:rPr>
          <w:lang w:eastAsia="en-GB"/>
        </w:rPr>
        <w:t>2.11</w:t>
      </w:r>
      <w:r w:rsidR="002E1073">
        <w:rPr>
          <w:lang w:eastAsia="en-GB"/>
        </w:rPr>
        <w:tab/>
        <w:t>Verification Conditions</w:t>
      </w:r>
      <w:bookmarkEnd w:id="44"/>
    </w:p>
    <w:p w:rsidR="0055258F" w:rsidRDefault="007E52EF" w:rsidP="00026A48">
      <w:pPr>
        <w:pStyle w:val="ListParagraph"/>
        <w:ind w:left="0"/>
        <w:rPr>
          <w:rFonts w:cstheme="minorHAnsi"/>
          <w:color w:val="00000A"/>
          <w:lang w:val="en-GB"/>
        </w:rPr>
      </w:pPr>
      <w:r w:rsidRPr="00737946">
        <w:rPr>
          <w:rFonts w:cstheme="minorHAnsi"/>
          <w:color w:val="00000A"/>
          <w:lang w:val="en-GB"/>
        </w:rPr>
        <w:t xml:space="preserve"> </w:t>
      </w:r>
      <w:r w:rsidR="00D4224E" w:rsidRPr="00737946">
        <w:rPr>
          <w:rFonts w:cstheme="minorHAnsi"/>
          <w:color w:val="00000A"/>
          <w:lang w:val="en-GB"/>
        </w:rPr>
        <w:t>“</w:t>
      </w:r>
      <w:r w:rsidR="00D4224E" w:rsidRPr="00737946">
        <w:rPr>
          <w:rFonts w:cstheme="minorHAnsi"/>
          <w:i/>
          <w:color w:val="00B050"/>
          <w:lang w:val="en-GB"/>
        </w:rPr>
        <w:t xml:space="preserve">Verification Conditions are logical formulas whose satisfiability implies program correctness, and the satisfiability check can be performed, if at all possible (because, in general, the problem of verifying program correctness is undecidable), by using special purpose provers or Satisfiability Modulo Theories </w:t>
      </w:r>
      <w:r w:rsidR="00D4224E" w:rsidRPr="00737946">
        <w:rPr>
          <w:rFonts w:cstheme="minorHAnsi"/>
          <w:i/>
          <w:color w:val="00B050"/>
          <w:lang w:val="en-GB"/>
        </w:rPr>
        <w:lastRenderedPageBreak/>
        <w:t>(SMT) solvers</w:t>
      </w:r>
      <w:r w:rsidR="00D4224E" w:rsidRPr="00737946">
        <w:rPr>
          <w:rFonts w:cstheme="minorHAnsi"/>
          <w:color w:val="00000A"/>
          <w:lang w:val="en-GB"/>
        </w:rPr>
        <w:t xml:space="preserve">” </w:t>
      </w:r>
      <w:r w:rsidR="00D4224E" w:rsidRPr="006A4629">
        <w:rPr>
          <w:rFonts w:ascii="Century Schoolbook" w:hAnsi="Century Schoolbook" w:cstheme="minorHAnsi"/>
          <w:i/>
          <w:color w:val="7030A0"/>
          <w:sz w:val="16"/>
          <w:lang w:val="en-GB"/>
        </w:rPr>
        <w:t>(</w:t>
      </w:r>
      <w:r w:rsidR="00D4224E" w:rsidRPr="006A4629">
        <w:rPr>
          <w:rFonts w:ascii="Century Schoolbook" w:eastAsia="Times New Roman" w:hAnsi="Century Schoolbook" w:cstheme="minorHAnsi"/>
          <w:i/>
          <w:color w:val="7030A0"/>
          <w:sz w:val="16"/>
          <w:lang w:val="en-GB" w:eastAsia="en-GB"/>
        </w:rPr>
        <w:t xml:space="preserve">De Angelis, E., </w:t>
      </w:r>
      <w:proofErr w:type="spellStart"/>
      <w:r w:rsidR="00D4224E" w:rsidRPr="006A4629">
        <w:rPr>
          <w:rFonts w:ascii="Century Schoolbook" w:eastAsia="Times New Roman" w:hAnsi="Century Schoolbook" w:cstheme="minorHAnsi"/>
          <w:i/>
          <w:color w:val="7030A0"/>
          <w:sz w:val="16"/>
          <w:lang w:val="en-GB" w:eastAsia="en-GB"/>
        </w:rPr>
        <w:t>Fioravanti</w:t>
      </w:r>
      <w:proofErr w:type="spellEnd"/>
      <w:r w:rsidR="00D4224E" w:rsidRPr="006A4629">
        <w:rPr>
          <w:rFonts w:ascii="Century Schoolbook" w:eastAsia="Times New Roman" w:hAnsi="Century Schoolbook" w:cstheme="minorHAnsi"/>
          <w:i/>
          <w:color w:val="7030A0"/>
          <w:sz w:val="16"/>
          <w:lang w:val="en-GB" w:eastAsia="en-GB"/>
        </w:rPr>
        <w:t xml:space="preserve">, F., </w:t>
      </w:r>
      <w:proofErr w:type="spellStart"/>
      <w:r w:rsidR="00D4224E" w:rsidRPr="006A4629">
        <w:rPr>
          <w:rFonts w:ascii="Century Schoolbook" w:eastAsia="Times New Roman" w:hAnsi="Century Schoolbook" w:cstheme="minorHAnsi"/>
          <w:i/>
          <w:color w:val="7030A0"/>
          <w:sz w:val="16"/>
          <w:lang w:val="en-GB" w:eastAsia="en-GB"/>
        </w:rPr>
        <w:t>Pettorossi</w:t>
      </w:r>
      <w:proofErr w:type="spellEnd"/>
      <w:r w:rsidR="00D4224E" w:rsidRPr="006A4629">
        <w:rPr>
          <w:rFonts w:ascii="Century Schoolbook" w:eastAsia="Times New Roman" w:hAnsi="Century Schoolbook" w:cstheme="minorHAnsi"/>
          <w:i/>
          <w:color w:val="7030A0"/>
          <w:sz w:val="16"/>
          <w:lang w:val="en-GB" w:eastAsia="en-GB"/>
        </w:rPr>
        <w:t xml:space="preserve">, A. &amp; </w:t>
      </w:r>
      <w:proofErr w:type="spellStart"/>
      <w:r w:rsidR="00D4224E" w:rsidRPr="006A4629">
        <w:rPr>
          <w:rFonts w:ascii="Century Schoolbook" w:eastAsia="Times New Roman" w:hAnsi="Century Schoolbook" w:cstheme="minorHAnsi"/>
          <w:i/>
          <w:color w:val="7030A0"/>
          <w:sz w:val="16"/>
          <w:lang w:val="en-GB" w:eastAsia="en-GB"/>
        </w:rPr>
        <w:t>Proietti</w:t>
      </w:r>
      <w:proofErr w:type="spellEnd"/>
      <w:r w:rsidR="00D4224E" w:rsidRPr="006A4629">
        <w:rPr>
          <w:rFonts w:ascii="Century Schoolbook" w:eastAsia="Times New Roman" w:hAnsi="Century Schoolbook" w:cstheme="minorHAnsi"/>
          <w:i/>
          <w:color w:val="7030A0"/>
          <w:sz w:val="16"/>
          <w:lang w:val="en-GB" w:eastAsia="en-GB"/>
        </w:rPr>
        <w:t>, M. (2017))</w:t>
      </w:r>
      <w:r w:rsidR="00D4224E" w:rsidRPr="00737946">
        <w:rPr>
          <w:rFonts w:cstheme="minorHAnsi"/>
          <w:color w:val="00000A"/>
          <w:lang w:val="en-GB"/>
        </w:rPr>
        <w:t xml:space="preserve">. </w:t>
      </w:r>
      <w:r w:rsidR="00026A48">
        <w:rPr>
          <w:rFonts w:cstheme="minorHAnsi"/>
          <w:color w:val="00000A"/>
          <w:lang w:val="en-GB"/>
        </w:rPr>
        <w:t xml:space="preserve"> </w:t>
      </w:r>
      <w:r w:rsidR="00992D12" w:rsidRPr="00737946">
        <w:rPr>
          <w:rFonts w:cstheme="minorHAnsi"/>
          <w:color w:val="00000A"/>
          <w:lang w:val="en-GB"/>
        </w:rPr>
        <w:t>All Verification Conditions are logical formula</w:t>
      </w:r>
      <w:r w:rsidR="00F66B47" w:rsidRPr="00737946">
        <w:rPr>
          <w:rFonts w:cstheme="minorHAnsi"/>
          <w:color w:val="00000A"/>
          <w:lang w:val="en-GB"/>
        </w:rPr>
        <w:t>s and as such can be modelled</w:t>
      </w:r>
      <w:r w:rsidR="00992D12" w:rsidRPr="00737946">
        <w:rPr>
          <w:rFonts w:cstheme="minorHAnsi"/>
          <w:color w:val="00000A"/>
          <w:lang w:val="en-GB"/>
        </w:rPr>
        <w:t xml:space="preserve"> in pr</w:t>
      </w:r>
      <w:r w:rsidR="006C517D" w:rsidRPr="00737946">
        <w:rPr>
          <w:rFonts w:cstheme="minorHAnsi"/>
          <w:color w:val="00000A"/>
          <w:lang w:val="en-GB"/>
        </w:rPr>
        <w:t>opositional logic, which assigns a true or false value to each variable in the formula.</w:t>
      </w:r>
      <w:r w:rsidR="00F66B47" w:rsidRPr="00737946">
        <w:rPr>
          <w:rFonts w:cstheme="minorHAnsi"/>
          <w:color w:val="00000A"/>
          <w:lang w:val="en-GB"/>
        </w:rPr>
        <w:t xml:space="preserve"> </w:t>
      </w:r>
      <w:r w:rsidR="006C517D" w:rsidRPr="00737946">
        <w:rPr>
          <w:rFonts w:cstheme="minorHAnsi"/>
          <w:color w:val="00000A"/>
          <w:lang w:val="en-GB"/>
        </w:rPr>
        <w:t xml:space="preserve">A ‘Decision Procedure’ determines whether a formula is valid, returning a true or false answer and can be either sound or complete. A sound decision procedure is a valid formula that is in fact valid and not a false response, while a complete decision procedure will be valid for all available inputs. These terms will be used later in this paper to determine the validity of the proofs </w:t>
      </w:r>
      <w:proofErr w:type="spellStart"/>
      <w:r w:rsidR="006C517D" w:rsidRPr="00737946">
        <w:rPr>
          <w:rFonts w:cstheme="minorHAnsi"/>
          <w:color w:val="00000A"/>
          <w:lang w:val="en-GB"/>
        </w:rPr>
        <w:t>generateed</w:t>
      </w:r>
      <w:proofErr w:type="spellEnd"/>
      <w:r w:rsidR="006C517D" w:rsidRPr="00737946">
        <w:rPr>
          <w:rFonts w:cstheme="minorHAnsi"/>
          <w:color w:val="00000A"/>
          <w:lang w:val="en-GB"/>
        </w:rPr>
        <w:t xml:space="preserve"> by certain tools, especially those using first-order arithmetic due to this </w:t>
      </w:r>
      <w:proofErr w:type="spellStart"/>
      <w:r w:rsidR="006C517D" w:rsidRPr="00737946">
        <w:rPr>
          <w:rFonts w:cstheme="minorHAnsi"/>
          <w:color w:val="00000A"/>
          <w:lang w:val="en-GB"/>
        </w:rPr>
        <w:t>arithmetics</w:t>
      </w:r>
      <w:proofErr w:type="spellEnd"/>
      <w:r w:rsidR="006C517D" w:rsidRPr="00737946">
        <w:rPr>
          <w:rFonts w:cstheme="minorHAnsi"/>
          <w:color w:val="00000A"/>
          <w:lang w:val="en-GB"/>
        </w:rPr>
        <w:t xml:space="preserve"> incompleteness </w:t>
      </w:r>
      <w:r w:rsidR="006C517D" w:rsidRPr="006A4629">
        <w:rPr>
          <w:rFonts w:ascii="Century Schoolbook" w:eastAsia="Times New Roman" w:hAnsi="Century Schoolbook" w:cstheme="minorHAnsi"/>
          <w:i/>
          <w:color w:val="7030A0"/>
          <w:sz w:val="16"/>
          <w:lang w:val="en-GB" w:eastAsia="en-GB"/>
        </w:rPr>
        <w:t>(</w:t>
      </w:r>
      <w:proofErr w:type="spellStart"/>
      <w:r w:rsidR="006C517D" w:rsidRPr="006A4629">
        <w:rPr>
          <w:rFonts w:ascii="Century Schoolbook" w:eastAsia="Times New Roman" w:hAnsi="Century Schoolbook" w:cstheme="minorHAnsi"/>
          <w:i/>
          <w:color w:val="7030A0"/>
          <w:sz w:val="16"/>
          <w:lang w:val="en-GB" w:eastAsia="en-GB"/>
        </w:rPr>
        <w:t>Ahrendt</w:t>
      </w:r>
      <w:proofErr w:type="spellEnd"/>
      <w:r w:rsidR="006C517D" w:rsidRPr="006A4629">
        <w:rPr>
          <w:rFonts w:ascii="Century Schoolbook" w:eastAsia="Times New Roman" w:hAnsi="Century Schoolbook" w:cstheme="minorHAnsi"/>
          <w:i/>
          <w:color w:val="7030A0"/>
          <w:sz w:val="16"/>
          <w:lang w:val="en-GB" w:eastAsia="en-GB"/>
        </w:rPr>
        <w:t xml:space="preserve">, W., </w:t>
      </w:r>
      <w:proofErr w:type="spellStart"/>
      <w:r w:rsidR="006C517D" w:rsidRPr="006A4629">
        <w:rPr>
          <w:rFonts w:ascii="Century Schoolbook" w:eastAsia="Times New Roman" w:hAnsi="Century Schoolbook" w:cstheme="minorHAnsi"/>
          <w:i/>
          <w:color w:val="7030A0"/>
          <w:sz w:val="16"/>
          <w:lang w:val="en-GB" w:eastAsia="en-GB"/>
        </w:rPr>
        <w:t>Beckert</w:t>
      </w:r>
      <w:proofErr w:type="spellEnd"/>
      <w:r w:rsidR="006C517D" w:rsidRPr="006A4629">
        <w:rPr>
          <w:rFonts w:ascii="Century Schoolbook" w:eastAsia="Times New Roman" w:hAnsi="Century Schoolbook" w:cstheme="minorHAnsi"/>
          <w:i/>
          <w:color w:val="7030A0"/>
          <w:sz w:val="16"/>
          <w:lang w:val="en-GB" w:eastAsia="en-GB"/>
        </w:rPr>
        <w:t xml:space="preserve">, B., </w:t>
      </w:r>
      <w:proofErr w:type="spellStart"/>
      <w:r w:rsidR="006C517D" w:rsidRPr="006A4629">
        <w:rPr>
          <w:rFonts w:ascii="Century Schoolbook" w:eastAsia="Times New Roman" w:hAnsi="Century Schoolbook" w:cstheme="minorHAnsi"/>
          <w:i/>
          <w:color w:val="7030A0"/>
          <w:sz w:val="16"/>
          <w:lang w:val="en-GB" w:eastAsia="en-GB"/>
        </w:rPr>
        <w:t>Bubel</w:t>
      </w:r>
      <w:proofErr w:type="spellEnd"/>
      <w:r w:rsidR="006C517D" w:rsidRPr="006A4629">
        <w:rPr>
          <w:rFonts w:ascii="Century Schoolbook" w:eastAsia="Times New Roman" w:hAnsi="Century Schoolbook" w:cstheme="minorHAnsi"/>
          <w:i/>
          <w:color w:val="7030A0"/>
          <w:sz w:val="16"/>
          <w:lang w:val="en-GB" w:eastAsia="en-GB"/>
        </w:rPr>
        <w:t xml:space="preserve">, R., </w:t>
      </w:r>
      <w:proofErr w:type="spellStart"/>
      <w:r w:rsidR="006C517D" w:rsidRPr="006A4629">
        <w:rPr>
          <w:rFonts w:ascii="Century Schoolbook" w:eastAsia="Times New Roman" w:hAnsi="Century Schoolbook" w:cstheme="minorHAnsi"/>
          <w:i/>
          <w:color w:val="7030A0"/>
          <w:sz w:val="16"/>
          <w:lang w:val="en-GB" w:eastAsia="en-GB"/>
        </w:rPr>
        <w:t>Hähnle</w:t>
      </w:r>
      <w:proofErr w:type="spellEnd"/>
      <w:r w:rsidR="006C517D" w:rsidRPr="006A4629">
        <w:rPr>
          <w:rFonts w:ascii="Century Schoolbook" w:eastAsia="Times New Roman" w:hAnsi="Century Schoolbook" w:cstheme="minorHAnsi"/>
          <w:i/>
          <w:color w:val="7030A0"/>
          <w:sz w:val="16"/>
          <w:lang w:val="en-GB" w:eastAsia="en-GB"/>
        </w:rPr>
        <w:t xml:space="preserve">, R. Schmitt, P., &amp; </w:t>
      </w:r>
      <w:proofErr w:type="spellStart"/>
      <w:r w:rsidR="006C517D" w:rsidRPr="006A4629">
        <w:rPr>
          <w:rFonts w:ascii="Century Schoolbook" w:eastAsia="Times New Roman" w:hAnsi="Century Schoolbook" w:cstheme="minorHAnsi"/>
          <w:i/>
          <w:color w:val="7030A0"/>
          <w:sz w:val="16"/>
          <w:lang w:val="en-GB" w:eastAsia="en-GB"/>
        </w:rPr>
        <w:t>Ulbrich</w:t>
      </w:r>
      <w:proofErr w:type="spellEnd"/>
      <w:r w:rsidR="006C517D" w:rsidRPr="006A4629">
        <w:rPr>
          <w:rFonts w:ascii="Century Schoolbook" w:eastAsia="Times New Roman" w:hAnsi="Century Schoolbook" w:cstheme="minorHAnsi"/>
          <w:i/>
          <w:color w:val="7030A0"/>
          <w:sz w:val="16"/>
          <w:lang w:val="en-GB" w:eastAsia="en-GB"/>
        </w:rPr>
        <w:t>, M. (2016))</w:t>
      </w:r>
      <w:r w:rsidR="006C517D" w:rsidRPr="00737946">
        <w:rPr>
          <w:rFonts w:cstheme="minorHAnsi"/>
          <w:color w:val="00000A"/>
          <w:lang w:val="en-GB"/>
        </w:rPr>
        <w:t xml:space="preserve"> resulting in an inability to get sound or complete proofs.</w:t>
      </w:r>
      <w:r w:rsidR="00A068C7" w:rsidRPr="00737946">
        <w:rPr>
          <w:rFonts w:cstheme="minorHAnsi"/>
          <w:color w:val="00000A"/>
          <w:lang w:val="en-GB"/>
        </w:rPr>
        <w:t xml:space="preserve"> </w:t>
      </w:r>
    </w:p>
    <w:p w:rsidR="00026A48" w:rsidRDefault="00026A48" w:rsidP="00026A48">
      <w:pPr>
        <w:pStyle w:val="ListParagraph"/>
        <w:ind w:left="0"/>
        <w:rPr>
          <w:rFonts w:cstheme="minorHAnsi"/>
          <w:color w:val="00000A"/>
          <w:lang w:val="en-GB"/>
        </w:rPr>
      </w:pPr>
    </w:p>
    <w:p w:rsidR="00026A48" w:rsidRPr="00737946" w:rsidRDefault="00733F0F" w:rsidP="00026A48">
      <w:pPr>
        <w:pStyle w:val="Heading2"/>
      </w:pPr>
      <w:bookmarkStart w:id="45" w:name="_Toc516738756"/>
      <w:r>
        <w:t>2.12</w:t>
      </w:r>
      <w:r w:rsidR="00026A48">
        <w:tab/>
      </w:r>
      <w:r w:rsidR="00B25B7B">
        <w:t>Theorem Provers</w:t>
      </w:r>
      <w:bookmarkEnd w:id="45"/>
    </w:p>
    <w:p w:rsidR="00B25B7B" w:rsidRDefault="00026A48"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One of the original standalone </w:t>
      </w:r>
      <w:r>
        <w:rPr>
          <w:rFonts w:cstheme="minorHAnsi"/>
          <w:color w:val="00000A"/>
          <w:lang w:val="en-GB"/>
        </w:rPr>
        <w:t>theorem</w:t>
      </w:r>
      <w:r w:rsidR="00B25B7B">
        <w:rPr>
          <w:rFonts w:cstheme="minorHAnsi"/>
          <w:color w:val="00000A"/>
          <w:lang w:val="en-GB"/>
        </w:rPr>
        <w:t xml:space="preserve"> provers i</w:t>
      </w:r>
      <w:r w:rsidRPr="00737946">
        <w:rPr>
          <w:rFonts w:cstheme="minorHAnsi"/>
          <w:color w:val="00000A"/>
          <w:lang w:val="en-GB"/>
        </w:rPr>
        <w:t xml:space="preserve">s Isabelle/HOL which was implemented in the functional programming language ML (Meta Language) which focused on interactive </w:t>
      </w:r>
      <w:r>
        <w:rPr>
          <w:rFonts w:cstheme="minorHAnsi"/>
          <w:color w:val="00000A"/>
          <w:lang w:val="en-GB"/>
        </w:rPr>
        <w:t>theorem</w:t>
      </w:r>
      <w:r w:rsidRPr="00737946">
        <w:rPr>
          <w:rFonts w:cstheme="minorHAnsi"/>
          <w:color w:val="00000A"/>
          <w:lang w:val="en-GB"/>
        </w:rPr>
        <w:t xml:space="preserve"> proving in higher-order logics </w:t>
      </w:r>
      <w:r w:rsidRPr="006A4629">
        <w:rPr>
          <w:rFonts w:ascii="Century Schoolbook" w:hAnsi="Century Schoolbook" w:cstheme="minorHAnsi"/>
          <w:i/>
          <w:color w:val="7030A0"/>
          <w:sz w:val="16"/>
          <w:lang w:val="en-GB"/>
        </w:rPr>
        <w:t>(</w:t>
      </w:r>
      <w:proofErr w:type="spellStart"/>
      <w:r w:rsidRPr="006A4629">
        <w:rPr>
          <w:rFonts w:ascii="Century Schoolbook" w:hAnsi="Century Schoolbook" w:cstheme="minorHAnsi"/>
          <w:i/>
          <w:color w:val="7030A0"/>
          <w:sz w:val="16"/>
          <w:shd w:val="clear" w:color="auto" w:fill="FFFFFF" w:themeFill="background1"/>
        </w:rPr>
        <w:t>Nipkow</w:t>
      </w:r>
      <w:proofErr w:type="spellEnd"/>
      <w:r w:rsidRPr="006A4629">
        <w:rPr>
          <w:rFonts w:ascii="Century Schoolbook" w:hAnsi="Century Schoolbook" w:cstheme="minorHAnsi"/>
          <w:i/>
          <w:color w:val="7030A0"/>
          <w:sz w:val="16"/>
          <w:shd w:val="clear" w:color="auto" w:fill="FFFFFF" w:themeFill="background1"/>
        </w:rPr>
        <w:t>, T., Paulson, L.C., Wenzel, M. (2006))</w:t>
      </w:r>
      <w:r w:rsidRPr="00737946">
        <w:rPr>
          <w:rFonts w:cstheme="minorHAnsi"/>
          <w:color w:val="00000A"/>
          <w:lang w:val="en-GB"/>
        </w:rPr>
        <w:t xml:space="preserve">.  Another standalone interactive </w:t>
      </w:r>
      <w:r>
        <w:rPr>
          <w:rFonts w:cstheme="minorHAnsi"/>
          <w:color w:val="00000A"/>
          <w:lang w:val="en-GB"/>
        </w:rPr>
        <w:t>theorem</w:t>
      </w:r>
      <w:r w:rsidRPr="00737946">
        <w:rPr>
          <w:rFonts w:cstheme="minorHAnsi"/>
          <w:color w:val="00000A"/>
          <w:lang w:val="en-GB"/>
        </w:rPr>
        <w:t xml:space="preserve"> prover was the Prototype Verification System (PVS) whose formal system was based on sequent calculus with a typed higher-order language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Bernardeschi</w:t>
      </w:r>
      <w:proofErr w:type="spellEnd"/>
      <w:r w:rsidRPr="006A4629">
        <w:rPr>
          <w:rFonts w:ascii="Century Schoolbook" w:eastAsia="Times New Roman" w:hAnsi="Century Schoolbook" w:cstheme="minorHAnsi"/>
          <w:i/>
          <w:color w:val="7030A0"/>
          <w:sz w:val="16"/>
          <w:lang w:val="en-GB" w:eastAsia="en-GB"/>
        </w:rPr>
        <w:t>, C. &amp; Domenici, A. (2016))</w:t>
      </w:r>
      <w:r>
        <w:rPr>
          <w:rFonts w:cstheme="minorHAnsi"/>
          <w:color w:val="00000A"/>
          <w:lang w:val="en-GB"/>
        </w:rPr>
        <w:t>. These stand</w:t>
      </w:r>
      <w:r w:rsidRPr="00737946">
        <w:rPr>
          <w:rFonts w:cstheme="minorHAnsi"/>
          <w:color w:val="00000A"/>
          <w:lang w:val="en-GB"/>
        </w:rPr>
        <w:t>a</w:t>
      </w:r>
      <w:r>
        <w:rPr>
          <w:rFonts w:cstheme="minorHAnsi"/>
          <w:color w:val="00000A"/>
          <w:lang w:val="en-GB"/>
        </w:rPr>
        <w:t>l</w:t>
      </w:r>
      <w:r w:rsidRPr="00737946">
        <w:rPr>
          <w:rFonts w:cstheme="minorHAnsi"/>
          <w:color w:val="00000A"/>
          <w:lang w:val="en-GB"/>
        </w:rPr>
        <w:t xml:space="preserve">one </w:t>
      </w:r>
      <w:r>
        <w:rPr>
          <w:rFonts w:cstheme="minorHAnsi"/>
          <w:color w:val="00000A"/>
          <w:lang w:val="en-GB"/>
        </w:rPr>
        <w:t>theorem</w:t>
      </w:r>
      <w:r w:rsidRPr="00737946">
        <w:rPr>
          <w:rFonts w:cstheme="minorHAnsi"/>
          <w:color w:val="00000A"/>
          <w:lang w:val="en-GB"/>
        </w:rPr>
        <w:t xml:space="preserve"> provers then gave way to the more popular Satisfiability (SAT) solvers and SMT solvers which were used by verification tools as external provers, </w:t>
      </w:r>
      <w:r w:rsidRPr="00737946">
        <w:rPr>
          <w:rFonts w:cstheme="minorHAnsi"/>
          <w:color w:val="00000A"/>
          <w:highlight w:val="yellow"/>
          <w:lang w:val="en-GB"/>
        </w:rPr>
        <w:t>allowing the user to create programs with specifications in non-functional languages such as Java and C++</w:t>
      </w:r>
      <w:r w:rsidRPr="00737946">
        <w:rPr>
          <w:rFonts w:cstheme="minorHAnsi"/>
          <w:color w:val="00000A"/>
          <w:lang w:val="en-GB"/>
        </w:rPr>
        <w:t xml:space="preserve">. </w:t>
      </w:r>
    </w:p>
    <w:p w:rsidR="00B25B7B" w:rsidRDefault="00B25B7B" w:rsidP="000A3B0B">
      <w:pPr>
        <w:autoSpaceDE w:val="0"/>
        <w:autoSpaceDN w:val="0"/>
        <w:adjustRightInd w:val="0"/>
        <w:spacing w:after="0" w:line="240" w:lineRule="auto"/>
        <w:jc w:val="both"/>
        <w:rPr>
          <w:rFonts w:cstheme="minorHAnsi"/>
          <w:color w:val="00000A"/>
          <w:lang w:val="en-GB"/>
        </w:rPr>
      </w:pPr>
    </w:p>
    <w:p w:rsidR="00B25B7B" w:rsidRDefault="00B25B7B" w:rsidP="00B25B7B">
      <w:pPr>
        <w:pStyle w:val="Heading2"/>
        <w:rPr>
          <w:rFonts w:cstheme="minorHAnsi"/>
          <w:color w:val="00000A"/>
        </w:rPr>
      </w:pPr>
      <w:bookmarkStart w:id="46" w:name="_Toc516738757"/>
      <w:r>
        <w:t>2.1</w:t>
      </w:r>
      <w:r w:rsidR="00733F0F">
        <w:t>3</w:t>
      </w:r>
      <w:r>
        <w:tab/>
        <w:t>Satisfiability Solvers (SAT)</w:t>
      </w:r>
      <w:bookmarkEnd w:id="46"/>
    </w:p>
    <w:p w:rsidR="00992D12" w:rsidRDefault="00A068C7" w:rsidP="000A3B0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 xml:space="preserve">SAT solvers will try to find a propositional model where a formula is satisfiable (true for some model) or valid (true for all models), else returning </w:t>
      </w:r>
      <w:proofErr w:type="spellStart"/>
      <w:r w:rsidRPr="00737946">
        <w:rPr>
          <w:rFonts w:cstheme="minorHAnsi"/>
          <w:color w:val="00000A"/>
          <w:lang w:val="en-GB"/>
        </w:rPr>
        <w:t>unsatisfiable</w:t>
      </w:r>
      <w:proofErr w:type="spellEnd"/>
      <w:r w:rsidRPr="00737946">
        <w:rPr>
          <w:rFonts w:cstheme="minorHAnsi"/>
          <w:color w:val="00000A"/>
          <w:lang w:val="en-GB"/>
        </w:rPr>
        <w:t xml:space="preserve"> (true for no model). There are two approaches for determining validity with SAT solvers, the first of which is the eager approach which will translate the formulas into propositional Conjunctive Normal Form which is then checked by the SAT solver for correctness, with the second version being the lazy appro</w:t>
      </w:r>
      <w:r w:rsidR="00026A48">
        <w:rPr>
          <w:rFonts w:cstheme="minorHAnsi"/>
          <w:color w:val="00000A"/>
          <w:lang w:val="en-GB"/>
        </w:rPr>
        <w:t>ach which uses a DPLL framework</w:t>
      </w:r>
      <w:r w:rsidRPr="00737946">
        <w:rPr>
          <w:rFonts w:cstheme="minorHAnsi"/>
          <w:color w:val="00000A"/>
          <w:lang w:val="en-GB"/>
        </w:rPr>
        <w:t xml:space="preserve"> </w:t>
      </w:r>
      <w:r w:rsidRPr="006A4629">
        <w:rPr>
          <w:rFonts w:ascii="Century Schoolbook" w:hAnsi="Century Schoolbook" w:cstheme="minorHAnsi"/>
          <w:color w:val="7030A0"/>
          <w:sz w:val="16"/>
          <w:lang w:val="en-GB"/>
        </w:rPr>
        <w:t>(</w:t>
      </w:r>
      <w:proofErr w:type="spellStart"/>
      <w:r w:rsidRPr="006A4629">
        <w:rPr>
          <w:rFonts w:ascii="Century Schoolbook" w:eastAsia="Times New Roman" w:hAnsi="Century Schoolbook" w:cstheme="minorHAnsi"/>
          <w:i/>
          <w:color w:val="7030A0"/>
          <w:sz w:val="16"/>
          <w:lang w:val="en-GB" w:eastAsia="en-GB"/>
        </w:rPr>
        <w:t>Nieuwenhuis</w:t>
      </w:r>
      <w:proofErr w:type="spellEnd"/>
      <w:r w:rsidRPr="006A4629">
        <w:rPr>
          <w:rFonts w:ascii="Century Schoolbook" w:eastAsia="Times New Roman" w:hAnsi="Century Schoolbook" w:cstheme="minorHAnsi"/>
          <w:i/>
          <w:color w:val="7030A0"/>
          <w:sz w:val="16"/>
          <w:lang w:val="en-GB" w:eastAsia="en-GB"/>
        </w:rPr>
        <w:t xml:space="preserve">, R., </w:t>
      </w:r>
      <w:proofErr w:type="spellStart"/>
      <w:r w:rsidRPr="006A4629">
        <w:rPr>
          <w:rFonts w:ascii="Century Schoolbook" w:eastAsia="Times New Roman" w:hAnsi="Century Schoolbook" w:cstheme="minorHAnsi"/>
          <w:i/>
          <w:color w:val="7030A0"/>
          <w:sz w:val="16"/>
          <w:lang w:val="en-GB" w:eastAsia="en-GB"/>
        </w:rPr>
        <w:t>Oliveras</w:t>
      </w:r>
      <w:proofErr w:type="spellEnd"/>
      <w:r w:rsidRPr="006A4629">
        <w:rPr>
          <w:rFonts w:ascii="Century Schoolbook" w:eastAsia="Times New Roman" w:hAnsi="Century Schoolbook" w:cstheme="minorHAnsi"/>
          <w:i/>
          <w:color w:val="7030A0"/>
          <w:sz w:val="16"/>
          <w:lang w:val="en-GB" w:eastAsia="en-GB"/>
        </w:rPr>
        <w:t xml:space="preserve">, A. &amp; </w:t>
      </w:r>
      <w:proofErr w:type="spellStart"/>
      <w:r w:rsidRPr="006A4629">
        <w:rPr>
          <w:rFonts w:ascii="Century Schoolbook" w:eastAsia="Times New Roman" w:hAnsi="Century Schoolbook" w:cstheme="minorHAnsi"/>
          <w:i/>
          <w:color w:val="7030A0"/>
          <w:sz w:val="16"/>
          <w:lang w:val="en-GB" w:eastAsia="en-GB"/>
        </w:rPr>
        <w:t>Tinelli</w:t>
      </w:r>
      <w:proofErr w:type="spellEnd"/>
      <w:r w:rsidRPr="006A4629">
        <w:rPr>
          <w:rFonts w:ascii="Century Schoolbook" w:eastAsia="Times New Roman" w:hAnsi="Century Schoolbook" w:cstheme="minorHAnsi"/>
          <w:i/>
          <w:color w:val="7030A0"/>
          <w:sz w:val="16"/>
          <w:lang w:val="en-GB" w:eastAsia="en-GB"/>
        </w:rPr>
        <w:t>, C. (2006))</w:t>
      </w:r>
      <w:r w:rsidRPr="00737946">
        <w:rPr>
          <w:rFonts w:cstheme="minorHAnsi"/>
          <w:color w:val="00000A"/>
          <w:lang w:val="en-GB"/>
        </w:rPr>
        <w:t xml:space="preserve"> for </w:t>
      </w:r>
      <w:r w:rsidR="00026A48">
        <w:rPr>
          <w:rFonts w:cstheme="minorHAnsi"/>
          <w:color w:val="00000A"/>
          <w:lang w:val="en-GB"/>
        </w:rPr>
        <w:t>determining</w:t>
      </w:r>
      <w:r w:rsidRPr="00737946">
        <w:rPr>
          <w:rFonts w:cstheme="minorHAnsi"/>
          <w:color w:val="00000A"/>
          <w:lang w:val="en-GB"/>
        </w:rPr>
        <w:t xml:space="preserve"> if a propositional model of the formula satisfies the theory, pruning the search space as it goes to remove invalid models </w:t>
      </w:r>
      <w:r w:rsidRPr="006A4629">
        <w:rPr>
          <w:rFonts w:ascii="Century Schoolbook" w:hAnsi="Century Schoolbook" w:cstheme="minorHAnsi"/>
          <w:color w:val="7030A0"/>
          <w:sz w:val="16"/>
          <w:lang w:val="en-GB"/>
        </w:rPr>
        <w:t>(</w:t>
      </w:r>
      <w:proofErr w:type="spellStart"/>
      <w:r w:rsidRPr="006A4629">
        <w:rPr>
          <w:rFonts w:ascii="Century Schoolbook" w:hAnsi="Century Schoolbook" w:cstheme="minorHAnsi"/>
          <w:i/>
          <w:color w:val="7030A0"/>
          <w:sz w:val="16"/>
        </w:rPr>
        <w:t>Ganzinger</w:t>
      </w:r>
      <w:proofErr w:type="spellEnd"/>
      <w:r w:rsidRPr="006A4629">
        <w:rPr>
          <w:rFonts w:ascii="Century Schoolbook" w:hAnsi="Century Schoolbook" w:cstheme="minorHAnsi"/>
          <w:i/>
          <w:color w:val="7030A0"/>
          <w:sz w:val="16"/>
        </w:rPr>
        <w:t xml:space="preserve"> H., Hagen G., </w:t>
      </w:r>
      <w:proofErr w:type="spellStart"/>
      <w:r w:rsidRPr="006A4629">
        <w:rPr>
          <w:rFonts w:ascii="Century Schoolbook" w:hAnsi="Century Schoolbook" w:cstheme="minorHAnsi"/>
          <w:i/>
          <w:color w:val="7030A0"/>
          <w:sz w:val="16"/>
        </w:rPr>
        <w:t>Nieuwenhuis</w:t>
      </w:r>
      <w:proofErr w:type="spellEnd"/>
      <w:r w:rsidRPr="006A4629">
        <w:rPr>
          <w:rFonts w:ascii="Century Schoolbook" w:hAnsi="Century Schoolbook" w:cstheme="minorHAnsi"/>
          <w:i/>
          <w:color w:val="7030A0"/>
          <w:sz w:val="16"/>
        </w:rPr>
        <w:t xml:space="preserve"> R., </w:t>
      </w:r>
      <w:proofErr w:type="spellStart"/>
      <w:r w:rsidRPr="006A4629">
        <w:rPr>
          <w:rFonts w:ascii="Century Schoolbook" w:hAnsi="Century Schoolbook" w:cstheme="minorHAnsi"/>
          <w:i/>
          <w:color w:val="7030A0"/>
          <w:sz w:val="16"/>
        </w:rPr>
        <w:t>Oliveras</w:t>
      </w:r>
      <w:proofErr w:type="spellEnd"/>
      <w:r w:rsidRPr="006A4629">
        <w:rPr>
          <w:rFonts w:ascii="Century Schoolbook" w:hAnsi="Century Schoolbook" w:cstheme="minorHAnsi"/>
          <w:i/>
          <w:color w:val="7030A0"/>
          <w:sz w:val="16"/>
        </w:rPr>
        <w:t xml:space="preserve"> A., </w:t>
      </w:r>
      <w:proofErr w:type="spellStart"/>
      <w:r w:rsidRPr="006A4629">
        <w:rPr>
          <w:rFonts w:ascii="Century Schoolbook" w:hAnsi="Century Schoolbook" w:cstheme="minorHAnsi"/>
          <w:i/>
          <w:color w:val="7030A0"/>
          <w:sz w:val="16"/>
        </w:rPr>
        <w:t>Tinelli</w:t>
      </w:r>
      <w:proofErr w:type="spellEnd"/>
      <w:r w:rsidRPr="006A4629">
        <w:rPr>
          <w:rFonts w:ascii="Century Schoolbook" w:hAnsi="Century Schoolbook" w:cstheme="minorHAnsi"/>
          <w:i/>
          <w:color w:val="7030A0"/>
          <w:sz w:val="16"/>
        </w:rPr>
        <w:t xml:space="preserve"> C., (2004))</w:t>
      </w:r>
      <w:r w:rsidRPr="00737946">
        <w:rPr>
          <w:rFonts w:cstheme="minorHAnsi"/>
          <w:color w:val="00000A"/>
          <w:lang w:val="en-GB"/>
        </w:rPr>
        <w:t xml:space="preserve">. </w:t>
      </w:r>
      <w:r w:rsidR="00481312">
        <w:rPr>
          <w:rFonts w:cstheme="minorHAnsi"/>
          <w:color w:val="00000A"/>
          <w:lang w:val="en-GB"/>
        </w:rPr>
        <w:t>An example of an symb</w:t>
      </w:r>
      <w:r w:rsidR="00026A48">
        <w:rPr>
          <w:rFonts w:cstheme="minorHAnsi"/>
          <w:color w:val="00000A"/>
          <w:lang w:val="en-GB"/>
        </w:rPr>
        <w:t>o</w:t>
      </w:r>
      <w:r w:rsidR="00481312">
        <w:rPr>
          <w:rFonts w:cstheme="minorHAnsi"/>
          <w:color w:val="00000A"/>
          <w:lang w:val="en-GB"/>
        </w:rPr>
        <w:t>lic execution process working on m</w:t>
      </w:r>
      <w:r w:rsidR="00733F0F">
        <w:rPr>
          <w:rFonts w:cstheme="minorHAnsi"/>
          <w:color w:val="00000A"/>
          <w:lang w:val="en-GB"/>
        </w:rPr>
        <w:t>ultiple paths is attached in Appendices</w:t>
      </w:r>
      <w:r w:rsidR="00481312">
        <w:rPr>
          <w:rFonts w:cstheme="minorHAnsi"/>
          <w:color w:val="00000A"/>
          <w:lang w:val="en-GB"/>
        </w:rPr>
        <w:t xml:space="preserve"> </w:t>
      </w:r>
      <w:r w:rsidR="00487139">
        <w:rPr>
          <w:rFonts w:cstheme="minorHAnsi"/>
          <w:color w:val="00000A"/>
          <w:highlight w:val="yellow"/>
          <w:lang w:val="en-GB"/>
        </w:rPr>
        <w:t xml:space="preserve">Figure </w:t>
      </w:r>
      <w:r w:rsidR="00487139" w:rsidRPr="00487139">
        <w:rPr>
          <w:rFonts w:cstheme="minorHAnsi"/>
          <w:color w:val="00000A"/>
          <w:highlight w:val="yellow"/>
          <w:lang w:val="en-GB"/>
        </w:rPr>
        <w:t>SE</w:t>
      </w:r>
      <w:r w:rsidR="00481312">
        <w:rPr>
          <w:rFonts w:cstheme="minorHAnsi"/>
          <w:color w:val="00000A"/>
          <w:lang w:val="en-GB"/>
        </w:rPr>
        <w:t>.</w:t>
      </w:r>
    </w:p>
    <w:p w:rsidR="00026A48" w:rsidRDefault="00026A48" w:rsidP="000A3B0B">
      <w:pPr>
        <w:autoSpaceDE w:val="0"/>
        <w:autoSpaceDN w:val="0"/>
        <w:adjustRightInd w:val="0"/>
        <w:spacing w:after="0" w:line="240" w:lineRule="auto"/>
        <w:jc w:val="both"/>
        <w:rPr>
          <w:rFonts w:cstheme="minorHAnsi"/>
          <w:color w:val="00000A"/>
          <w:lang w:val="en-GB"/>
        </w:rPr>
      </w:pPr>
    </w:p>
    <w:p w:rsidR="00026A48" w:rsidRPr="00737946" w:rsidRDefault="00B25B7B" w:rsidP="00026A48">
      <w:pPr>
        <w:pStyle w:val="Heading2"/>
      </w:pPr>
      <w:bookmarkStart w:id="47" w:name="_Toc516738758"/>
      <w:r>
        <w:t>2.1</w:t>
      </w:r>
      <w:r w:rsidR="00733F0F">
        <w:t>4</w:t>
      </w:r>
      <w:r w:rsidR="00026A48">
        <w:tab/>
      </w:r>
      <w:r w:rsidR="00026A48" w:rsidRPr="00737946">
        <w:t>Satisfiability Modulo Theories</w:t>
      </w:r>
      <w:r w:rsidR="00026A48">
        <w:t xml:space="preserve"> (SMT)</w:t>
      </w:r>
      <w:bookmarkEnd w:id="47"/>
    </w:p>
    <w:p w:rsidR="00EE01A4" w:rsidRDefault="00B712A9" w:rsidP="002F16AB">
      <w:pPr>
        <w:autoSpaceDE w:val="0"/>
        <w:autoSpaceDN w:val="0"/>
        <w:adjustRightInd w:val="0"/>
        <w:spacing w:after="0" w:line="240" w:lineRule="auto"/>
        <w:jc w:val="both"/>
        <w:rPr>
          <w:rFonts w:cstheme="minorHAnsi"/>
          <w:color w:val="00000A"/>
          <w:lang w:val="en-GB"/>
        </w:rPr>
      </w:pPr>
      <w:r w:rsidRPr="00737946">
        <w:rPr>
          <w:rFonts w:cstheme="minorHAnsi"/>
          <w:color w:val="00000A"/>
          <w:lang w:val="en-GB"/>
        </w:rPr>
        <w:t>Satisfiability Modulo Theories</w:t>
      </w:r>
      <w:r w:rsidR="00026A48">
        <w:rPr>
          <w:rFonts w:cstheme="minorHAnsi"/>
          <w:color w:val="00000A"/>
          <w:lang w:val="en-GB"/>
        </w:rPr>
        <w:t xml:space="preserve"> (SMT)</w:t>
      </w:r>
      <w:r w:rsidRPr="00737946">
        <w:rPr>
          <w:rFonts w:cstheme="minorHAnsi"/>
          <w:color w:val="00000A"/>
          <w:lang w:val="en-GB"/>
        </w:rPr>
        <w:t xml:space="preserve"> solvers </w:t>
      </w:r>
      <w:r w:rsidR="0055258F" w:rsidRPr="00737946">
        <w:rPr>
          <w:rFonts w:cstheme="minorHAnsi"/>
          <w:color w:val="00000A"/>
          <w:lang w:val="en-GB"/>
        </w:rPr>
        <w:t xml:space="preserve">extends SAT solver by </w:t>
      </w:r>
      <w:r w:rsidRPr="00737946">
        <w:rPr>
          <w:rFonts w:cstheme="minorHAnsi"/>
          <w:color w:val="00000A"/>
          <w:lang w:val="en-GB"/>
        </w:rPr>
        <w:t>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the </w:t>
      </w:r>
      <w:r w:rsidRPr="00737946">
        <w:rPr>
          <w:rFonts w:cstheme="minorHAnsi"/>
          <w:color w:val="00000A"/>
          <w:lang w:val="en-GB"/>
        </w:rPr>
        <w:t xml:space="preserve">DPLL </w:t>
      </w:r>
      <w:r w:rsidR="0055258F" w:rsidRPr="00737946">
        <w:rPr>
          <w:rFonts w:cstheme="minorHAnsi"/>
          <w:color w:val="00000A"/>
          <w:lang w:val="en-GB"/>
        </w:rPr>
        <w:t xml:space="preserve">framework </w:t>
      </w:r>
      <w:r w:rsidRPr="00737946">
        <w:rPr>
          <w:rFonts w:cstheme="minorHAnsi"/>
          <w:color w:val="00000A"/>
          <w:lang w:val="en-GB"/>
        </w:rPr>
        <w:t>to solve a propositional abstraction of the problem and us</w:t>
      </w:r>
      <w:r w:rsidR="0055258F" w:rsidRPr="00737946">
        <w:rPr>
          <w:rFonts w:cstheme="minorHAnsi"/>
          <w:color w:val="00000A"/>
          <w:lang w:val="en-GB"/>
        </w:rPr>
        <w:t>ing</w:t>
      </w:r>
      <w:r w:rsidRPr="00737946">
        <w:rPr>
          <w:rFonts w:cstheme="minorHAnsi"/>
          <w:color w:val="00000A"/>
          <w:lang w:val="en-GB"/>
        </w:rPr>
        <w:t xml:space="preserve"> </w:t>
      </w:r>
      <w:r w:rsidR="0055258F" w:rsidRPr="00737946">
        <w:rPr>
          <w:rFonts w:cstheme="minorHAnsi"/>
          <w:color w:val="00000A"/>
          <w:lang w:val="en-GB"/>
        </w:rPr>
        <w:t xml:space="preserve">algorithms in </w:t>
      </w:r>
      <w:r w:rsidRPr="00737946">
        <w:rPr>
          <w:rFonts w:cstheme="minorHAnsi"/>
          <w:color w:val="00000A"/>
          <w:lang w:val="en-GB"/>
        </w:rPr>
        <w:t xml:space="preserve">theory specific solvers for </w:t>
      </w:r>
      <w:r w:rsidR="008F0F91" w:rsidRPr="00737946">
        <w:rPr>
          <w:rFonts w:cstheme="minorHAnsi"/>
          <w:color w:val="00000A"/>
          <w:lang w:val="en-GB"/>
        </w:rPr>
        <w:t>concrete</w:t>
      </w:r>
      <w:r w:rsidRPr="00737946">
        <w:rPr>
          <w:rFonts w:cstheme="minorHAnsi"/>
          <w:color w:val="00000A"/>
          <w:lang w:val="en-GB"/>
        </w:rPr>
        <w:t xml:space="preserve"> areas</w:t>
      </w:r>
      <w:r w:rsidR="00EF77F3" w:rsidRPr="00737946">
        <w:rPr>
          <w:rFonts w:cstheme="minorHAnsi"/>
          <w:color w:val="00000A"/>
          <w:lang w:val="en-GB"/>
        </w:rPr>
        <w:t>,</w:t>
      </w:r>
      <w:r w:rsidRPr="00737946">
        <w:rPr>
          <w:rFonts w:cstheme="minorHAnsi"/>
          <w:color w:val="00000A"/>
          <w:lang w:val="en-GB"/>
        </w:rPr>
        <w:t xml:space="preserve"> that are not covered by this abstraction process</w:t>
      </w:r>
      <w:r w:rsidR="00EF77F3" w:rsidRPr="00737946">
        <w:rPr>
          <w:rFonts w:cstheme="minorHAnsi"/>
          <w:color w:val="00000A"/>
          <w:lang w:val="en-GB"/>
        </w:rPr>
        <w:t>,</w:t>
      </w:r>
      <w:r w:rsidRPr="00737946">
        <w:rPr>
          <w:rFonts w:cstheme="minorHAnsi"/>
          <w:color w:val="00000A"/>
          <w:lang w:val="en-GB"/>
        </w:rPr>
        <w:t xml:space="preserve"> such as uninterpreted </w:t>
      </w:r>
      <w:r w:rsidR="00733F0F">
        <w:rPr>
          <w:rFonts w:cstheme="minorHAnsi"/>
          <w:color w:val="00000A"/>
          <w:lang w:val="en-GB"/>
        </w:rPr>
        <w:t>functions</w:t>
      </w:r>
      <w:r w:rsidRPr="00737946">
        <w:rPr>
          <w:rFonts w:cstheme="minorHAnsi"/>
          <w:color w:val="00000A"/>
          <w:lang w:val="en-GB"/>
        </w:rPr>
        <w:t>, array logic, quantified formulas and linear arithmetic.</w:t>
      </w:r>
      <w:r w:rsidR="007A7CD0" w:rsidRPr="00737946">
        <w:rPr>
          <w:rFonts w:cstheme="minorHAnsi"/>
          <w:color w:val="00000A"/>
          <w:lang w:val="en-GB"/>
        </w:rPr>
        <w:t xml:space="preserve"> </w:t>
      </w:r>
      <w:r w:rsidR="0055258F" w:rsidRPr="00737946">
        <w:rPr>
          <w:rFonts w:cstheme="minorHAnsi"/>
          <w:color w:val="00000A"/>
          <w:lang w:val="en-GB"/>
        </w:rPr>
        <w:t>The combination of these algorithms for the concrete areas “</w:t>
      </w:r>
      <w:r w:rsidR="0055258F" w:rsidRPr="00737946">
        <w:rPr>
          <w:rFonts w:cstheme="minorHAnsi"/>
          <w:i/>
          <w:color w:val="00B050"/>
          <w:lang w:val="en-GB"/>
        </w:rPr>
        <w:t xml:space="preserve">allow SMT solvers to prove formulae using a more expressive range of logical </w:t>
      </w:r>
      <w:r w:rsidR="00CE6645" w:rsidRPr="00737946">
        <w:rPr>
          <w:rFonts w:cstheme="minorHAnsi"/>
          <w:i/>
          <w:color w:val="00B050"/>
          <w:lang w:val="en-GB"/>
        </w:rPr>
        <w:t>theories</w:t>
      </w:r>
      <w:r w:rsidR="0055258F" w:rsidRPr="00737946">
        <w:rPr>
          <w:rFonts w:cstheme="minorHAnsi"/>
          <w:i/>
          <w:color w:val="00B050"/>
          <w:lang w:val="en-GB"/>
        </w:rPr>
        <w:t xml:space="preserve"> than propositional logic</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3E2692" w:rsidRPr="006A4629">
        <w:rPr>
          <w:rFonts w:ascii="Century Schoolbook" w:hAnsi="Century Schoolbook" w:cstheme="minorHAnsi"/>
          <w:color w:val="7030A0"/>
          <w:sz w:val="16"/>
          <w:lang w:val="en-GB"/>
        </w:rPr>
        <w:t xml:space="preserve"> </w:t>
      </w:r>
      <w:r w:rsidR="003E2692" w:rsidRPr="00737946">
        <w:rPr>
          <w:rFonts w:cstheme="minorHAnsi"/>
          <w:color w:val="00000A"/>
          <w:lang w:val="en-GB"/>
        </w:rPr>
        <w:t>as well as “</w:t>
      </w:r>
      <w:r w:rsidR="003E2692" w:rsidRPr="00737946">
        <w:rPr>
          <w:rFonts w:cstheme="minorHAnsi"/>
          <w:i/>
          <w:color w:val="00B050"/>
          <w:lang w:val="en-GB"/>
        </w:rPr>
        <w:t>providing extended static checking, predicate abstraction, test case generation and bounded model checking over infinite domains, to mention a few</w:t>
      </w:r>
      <w:r w:rsidR="003E2692" w:rsidRPr="00737946">
        <w:rPr>
          <w:rFonts w:cstheme="minorHAnsi"/>
          <w:color w:val="00000A"/>
          <w:lang w:val="en-GB"/>
        </w:rPr>
        <w:t xml:space="preserve">” </w:t>
      </w:r>
      <w:r w:rsidR="003E2692" w:rsidRPr="006A4629">
        <w:rPr>
          <w:rFonts w:ascii="Century Schoolbook" w:hAnsi="Century Schoolbook" w:cstheme="minorHAnsi"/>
          <w:color w:val="7030A0"/>
          <w:sz w:val="16"/>
          <w:lang w:val="en-GB"/>
        </w:rPr>
        <w:t>(</w:t>
      </w:r>
      <w:r w:rsidR="003E2692" w:rsidRPr="006A4629">
        <w:rPr>
          <w:rFonts w:ascii="Century Schoolbook" w:eastAsia="Times New Roman" w:hAnsi="Century Schoolbook" w:cstheme="minorHAnsi"/>
          <w:i/>
          <w:color w:val="7030A0"/>
          <w:sz w:val="16"/>
          <w:lang w:val="en-GB" w:eastAsia="en-GB"/>
        </w:rPr>
        <w:t xml:space="preserve">de Moura, L. &amp; </w:t>
      </w:r>
      <w:proofErr w:type="spellStart"/>
      <w:r w:rsidR="003E2692" w:rsidRPr="006A4629">
        <w:rPr>
          <w:rFonts w:ascii="Century Schoolbook" w:eastAsia="Times New Roman" w:hAnsi="Century Schoolbook" w:cstheme="minorHAnsi"/>
          <w:i/>
          <w:color w:val="7030A0"/>
          <w:sz w:val="16"/>
          <w:lang w:val="en-GB" w:eastAsia="en-GB"/>
        </w:rPr>
        <w:t>Bjørner</w:t>
      </w:r>
      <w:proofErr w:type="spellEnd"/>
      <w:r w:rsidR="003E2692" w:rsidRPr="006A4629">
        <w:rPr>
          <w:rFonts w:ascii="Century Schoolbook" w:eastAsia="Times New Roman" w:hAnsi="Century Schoolbook" w:cstheme="minorHAnsi"/>
          <w:i/>
          <w:color w:val="7030A0"/>
          <w:sz w:val="16"/>
          <w:lang w:val="en-GB" w:eastAsia="en-GB"/>
        </w:rPr>
        <w:t>, N. (2008))</w:t>
      </w:r>
      <w:r w:rsidR="003E2692" w:rsidRPr="00737946">
        <w:rPr>
          <w:rFonts w:cstheme="minorHAnsi"/>
          <w:color w:val="00000A"/>
          <w:lang w:val="en-GB"/>
        </w:rPr>
        <w:t>.</w:t>
      </w:r>
      <w:r w:rsidR="0055258F" w:rsidRPr="00737946">
        <w:rPr>
          <w:rFonts w:cstheme="minorHAnsi"/>
          <w:color w:val="00000A"/>
          <w:lang w:val="en-GB"/>
        </w:rPr>
        <w:t xml:space="preserve"> Z3, Alt-Ergo and Coq are examples of SMT Solvers, each having their own strengths and weaknesses. For example, “</w:t>
      </w:r>
      <w:r w:rsidR="0055258F" w:rsidRPr="00737946">
        <w:rPr>
          <w:rFonts w:cstheme="minorHAnsi"/>
          <w:i/>
          <w:color w:val="00B050"/>
          <w:lang w:val="en-GB"/>
        </w:rPr>
        <w:t>z3 has a unique and effective approach to reasoning about quantifiers, while Alt-Ergo produces excellent results for VC’s containing polymorphic typ</w:t>
      </w:r>
      <w:r w:rsidR="0055258F" w:rsidRPr="00737946">
        <w:rPr>
          <w:rFonts w:cstheme="minorHAnsi"/>
          <w:color w:val="00B050"/>
          <w:lang w:val="en-GB"/>
        </w:rPr>
        <w:t>es</w:t>
      </w:r>
      <w:r w:rsidR="0055258F" w:rsidRPr="00737946">
        <w:rPr>
          <w:rFonts w:cstheme="minorHAnsi"/>
          <w:color w:val="00000A"/>
          <w:lang w:val="en-GB"/>
        </w:rPr>
        <w:t xml:space="preserve">” </w:t>
      </w:r>
      <w:r w:rsidR="0055258F" w:rsidRPr="006A4629">
        <w:rPr>
          <w:rFonts w:ascii="Century Schoolbook" w:hAnsi="Century Schoolbook" w:cstheme="minorHAnsi"/>
          <w:color w:val="7030A0"/>
          <w:sz w:val="16"/>
          <w:lang w:val="en-GB"/>
        </w:rPr>
        <w:t>(Healy, A.(2016))</w:t>
      </w:r>
      <w:r w:rsidR="0055258F" w:rsidRPr="00737946">
        <w:rPr>
          <w:rFonts w:cstheme="minorHAnsi"/>
          <w:color w:val="00000A"/>
          <w:lang w:val="en-GB"/>
        </w:rPr>
        <w:t xml:space="preserve">. </w:t>
      </w:r>
    </w:p>
    <w:p w:rsidR="00026A48" w:rsidRDefault="00C165F0" w:rsidP="002F16AB">
      <w:pPr>
        <w:autoSpaceDE w:val="0"/>
        <w:autoSpaceDN w:val="0"/>
        <w:adjustRightInd w:val="0"/>
        <w:spacing w:after="0" w:line="240" w:lineRule="auto"/>
        <w:jc w:val="both"/>
        <w:rPr>
          <w:rFonts w:cstheme="minorHAnsi"/>
          <w:color w:val="00000A"/>
          <w:lang w:val="en-GB"/>
        </w:rPr>
      </w:pPr>
      <w:r w:rsidRPr="00C165F0">
        <w:rPr>
          <w:rFonts w:cstheme="minorHAnsi"/>
          <w:color w:val="00000A"/>
          <w:highlight w:val="green"/>
          <w:lang w:val="en-GB"/>
        </w:rPr>
        <w:t>SMT-LIB and SMT-LIB2</w:t>
      </w:r>
    </w:p>
    <w:p w:rsidR="00A568ED" w:rsidRDefault="009022B2" w:rsidP="00441001">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3A3674" w:rsidRPr="006B5893" w:rsidRDefault="003A3674" w:rsidP="006476E2">
      <w:pPr>
        <w:pStyle w:val="Heading1"/>
        <w:rPr>
          <w:lang w:val="en-GB"/>
        </w:rPr>
      </w:pPr>
      <w:bookmarkStart w:id="48" w:name="_Toc516738759"/>
      <w:r>
        <w:rPr>
          <w:lang w:val="en-GB"/>
        </w:rPr>
        <w:lastRenderedPageBreak/>
        <w:t>Chapter Three</w:t>
      </w:r>
      <w:r w:rsidRPr="006B5893">
        <w:rPr>
          <w:lang w:val="en-GB"/>
        </w:rPr>
        <w:t xml:space="preserve">: </w:t>
      </w:r>
      <w:r>
        <w:rPr>
          <w:lang w:val="en-GB"/>
        </w:rPr>
        <w:t>Tools</w:t>
      </w:r>
      <w:bookmarkEnd w:id="48"/>
    </w:p>
    <w:p w:rsidR="003A3674" w:rsidRDefault="003A3674" w:rsidP="00A568ED">
      <w:pPr>
        <w:pStyle w:val="Heading3"/>
        <w:rPr>
          <w:u w:val="single"/>
          <w:lang w:val="en-GB"/>
        </w:rPr>
      </w:pPr>
    </w:p>
    <w:p w:rsidR="00A568ED" w:rsidRPr="00A568ED" w:rsidRDefault="00733F0F" w:rsidP="003A3674">
      <w:pPr>
        <w:pStyle w:val="Heading2"/>
      </w:pPr>
      <w:bookmarkStart w:id="49" w:name="_Toc516738760"/>
      <w:r>
        <w:t>3</w:t>
      </w:r>
      <w:r w:rsidR="003A3674">
        <w:t>.1</w:t>
      </w:r>
      <w:r w:rsidR="003A3674">
        <w:tab/>
      </w:r>
      <w:r w:rsidR="00A568ED" w:rsidRPr="00A568ED">
        <w:t>Why3 Verification Tool</w:t>
      </w:r>
      <w:bookmarkEnd w:id="49"/>
    </w:p>
    <w:p w:rsidR="00F5048E" w:rsidRDefault="00F5048E"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A568ED" w:rsidRPr="009D0EA4" w:rsidRDefault="007851DD" w:rsidP="00F5048E">
      <w:pPr>
        <w:autoSpaceDE w:val="0"/>
        <w:autoSpaceDN w:val="0"/>
        <w:adjustRightInd w:val="0"/>
        <w:spacing w:after="0" w:line="240" w:lineRule="auto"/>
        <w:jc w:val="both"/>
        <w:rPr>
          <w:rFonts w:cstheme="minorHAnsi"/>
          <w:color w:val="00000A"/>
          <w:szCs w:val="24"/>
          <w:lang w:val="en-GB"/>
        </w:rPr>
      </w:pPr>
      <w:r w:rsidRPr="009D0EA4">
        <w:rPr>
          <w:rFonts w:cstheme="minorHAnsi"/>
          <w:color w:val="00000A"/>
          <w:szCs w:val="24"/>
          <w:lang w:val="en-GB"/>
        </w:rPr>
        <w:t xml:space="preserve">Why3 is </w:t>
      </w:r>
      <w:r w:rsidR="000C2AE0">
        <w:rPr>
          <w:rFonts w:cstheme="minorHAnsi"/>
          <w:color w:val="00000A"/>
          <w:szCs w:val="24"/>
          <w:lang w:val="en-GB"/>
        </w:rPr>
        <w:t xml:space="preserve">a standalone </w:t>
      </w:r>
      <w:r w:rsidRPr="009D0EA4">
        <w:rPr>
          <w:rFonts w:cstheme="minorHAnsi"/>
          <w:color w:val="00000A"/>
          <w:szCs w:val="24"/>
          <w:lang w:val="en-GB"/>
        </w:rPr>
        <w:t xml:space="preserve">deductive verification tool that </w:t>
      </w:r>
      <w:r w:rsidR="001B345F" w:rsidRPr="009D0EA4">
        <w:rPr>
          <w:rFonts w:cstheme="minorHAnsi"/>
          <w:color w:val="00000A"/>
          <w:szCs w:val="24"/>
          <w:lang w:val="en-GB"/>
        </w:rPr>
        <w:t>provides a framework for the use of different specification languages in creating program contracts</w:t>
      </w:r>
      <w:r w:rsidR="009D0EA4">
        <w:rPr>
          <w:rFonts w:cstheme="minorHAnsi"/>
          <w:color w:val="00000A"/>
          <w:szCs w:val="24"/>
          <w:lang w:val="en-GB"/>
        </w:rPr>
        <w:t>,</w:t>
      </w:r>
      <w:r w:rsidR="001B345F" w:rsidRPr="009D0EA4">
        <w:rPr>
          <w:rFonts w:cstheme="minorHAnsi"/>
          <w:color w:val="00000A"/>
          <w:szCs w:val="24"/>
          <w:lang w:val="en-GB"/>
        </w:rPr>
        <w:t xml:space="preserve"> and the interleaving of different </w:t>
      </w:r>
      <w:r w:rsidR="009D0EA4">
        <w:rPr>
          <w:rFonts w:cstheme="minorHAnsi"/>
          <w:color w:val="00000A"/>
          <w:szCs w:val="24"/>
          <w:lang w:val="en-GB"/>
        </w:rPr>
        <w:t xml:space="preserve">and use of multiple </w:t>
      </w:r>
      <w:r w:rsidR="00612C49">
        <w:rPr>
          <w:rFonts w:cstheme="minorHAnsi"/>
          <w:color w:val="00000A"/>
          <w:szCs w:val="24"/>
          <w:lang w:val="en-GB"/>
        </w:rPr>
        <w:t xml:space="preserve">external </w:t>
      </w:r>
      <w:r w:rsidR="001B345F" w:rsidRPr="009D0EA4">
        <w:rPr>
          <w:rFonts w:cstheme="minorHAnsi"/>
          <w:color w:val="00000A"/>
          <w:szCs w:val="24"/>
          <w:lang w:val="en-GB"/>
        </w:rPr>
        <w:t xml:space="preserve">SAT solvers and SMT provers for the process of proving a program </w:t>
      </w:r>
      <w:r w:rsidR="000F1846" w:rsidRPr="009D0EA4">
        <w:rPr>
          <w:rFonts w:cstheme="minorHAnsi"/>
          <w:color w:val="00000A"/>
          <w:szCs w:val="24"/>
          <w:lang w:val="en-GB"/>
        </w:rPr>
        <w:t>mathematically</w:t>
      </w:r>
      <w:r w:rsidR="001B345F" w:rsidRPr="009D0EA4">
        <w:rPr>
          <w:rFonts w:cstheme="minorHAnsi"/>
          <w:color w:val="00000A"/>
          <w:szCs w:val="24"/>
          <w:lang w:val="en-GB"/>
        </w:rPr>
        <w:t xml:space="preserve"> valid</w:t>
      </w:r>
      <w:r w:rsidR="00CE6645">
        <w:rPr>
          <w:rFonts w:cstheme="minorHAnsi"/>
          <w:color w:val="00000A"/>
          <w:szCs w:val="24"/>
          <w:lang w:val="en-GB"/>
        </w:rPr>
        <w:t xml:space="preserve"> (</w:t>
      </w:r>
      <w:r w:rsidR="00CE6645" w:rsidRPr="00CE6645">
        <w:rPr>
          <w:rFonts w:cstheme="minorHAnsi"/>
          <w:color w:val="00000A"/>
          <w:szCs w:val="24"/>
          <w:highlight w:val="darkCyan"/>
          <w:lang w:val="en-GB"/>
        </w:rPr>
        <w:t>See Chapter 2.13 and 2.14</w:t>
      </w:r>
      <w:r w:rsidR="00CE6645">
        <w:rPr>
          <w:rFonts w:cstheme="minorHAnsi"/>
          <w:color w:val="00000A"/>
          <w:szCs w:val="24"/>
          <w:lang w:val="en-GB"/>
        </w:rPr>
        <w:t xml:space="preserve"> – </w:t>
      </w:r>
      <w:r w:rsidR="00CE6645" w:rsidRPr="00CE6645">
        <w:rPr>
          <w:rFonts w:cstheme="minorHAnsi"/>
          <w:color w:val="00000A"/>
          <w:szCs w:val="24"/>
          <w:highlight w:val="green"/>
          <w:lang w:val="en-GB"/>
        </w:rPr>
        <w:t>EXPLAIN valid</w:t>
      </w:r>
      <w:r w:rsidR="00CE6645">
        <w:rPr>
          <w:rFonts w:cstheme="minorHAnsi"/>
          <w:color w:val="00000A"/>
          <w:szCs w:val="24"/>
          <w:lang w:val="en-GB"/>
        </w:rPr>
        <w:t>)</w:t>
      </w:r>
      <w:r w:rsidR="001B345F" w:rsidRPr="009D0EA4">
        <w:rPr>
          <w:rFonts w:cstheme="minorHAnsi"/>
          <w:color w:val="00000A"/>
          <w:szCs w:val="24"/>
          <w:lang w:val="en-GB"/>
        </w:rPr>
        <w:t xml:space="preserve">. </w:t>
      </w:r>
    </w:p>
    <w:p w:rsidR="00020F27" w:rsidRPr="00612C49" w:rsidRDefault="0026582E" w:rsidP="00F5048E">
      <w:pPr>
        <w:autoSpaceDE w:val="0"/>
        <w:autoSpaceDN w:val="0"/>
        <w:adjustRightInd w:val="0"/>
        <w:spacing w:after="0" w:line="240" w:lineRule="auto"/>
        <w:jc w:val="both"/>
        <w:rPr>
          <w:rFonts w:cstheme="minorHAnsi"/>
          <w:color w:val="00000A"/>
          <w:szCs w:val="24"/>
          <w:lang w:val="en-GB"/>
        </w:rPr>
      </w:pPr>
      <w:r>
        <w:rPr>
          <w:rFonts w:cstheme="minorHAnsi"/>
          <w:color w:val="00000A"/>
          <w:szCs w:val="24"/>
          <w:lang w:val="en-GB"/>
        </w:rPr>
        <w:t xml:space="preserve">The Why3 tool comes with </w:t>
      </w:r>
      <w:r w:rsidR="000F1846">
        <w:rPr>
          <w:rFonts w:cstheme="minorHAnsi"/>
          <w:color w:val="00000A"/>
          <w:szCs w:val="24"/>
          <w:lang w:val="en-GB"/>
        </w:rPr>
        <w:t>built-in</w:t>
      </w:r>
      <w:r>
        <w:rPr>
          <w:rFonts w:cstheme="minorHAnsi"/>
          <w:color w:val="00000A"/>
          <w:szCs w:val="24"/>
          <w:lang w:val="en-GB"/>
        </w:rPr>
        <w:t xml:space="preserve"> libraries and logical theories for basic operations, such as </w:t>
      </w:r>
      <w:r w:rsidR="000F1846">
        <w:rPr>
          <w:rFonts w:cstheme="minorHAnsi"/>
          <w:color w:val="00000A"/>
          <w:szCs w:val="24"/>
          <w:lang w:val="en-GB"/>
        </w:rPr>
        <w:t>integer</w:t>
      </w:r>
      <w:r>
        <w:rPr>
          <w:rFonts w:cstheme="minorHAnsi"/>
          <w:color w:val="00000A"/>
          <w:szCs w:val="24"/>
          <w:lang w:val="en-GB"/>
        </w:rPr>
        <w:t xml:space="preserve">  arithmetic, as well as the ability to create axioms, lemmas and </w:t>
      </w:r>
      <w:r w:rsidR="000F1846">
        <w:rPr>
          <w:rFonts w:cstheme="minorHAnsi"/>
          <w:color w:val="00000A"/>
          <w:szCs w:val="24"/>
          <w:lang w:val="en-GB"/>
        </w:rPr>
        <w:t>predicates</w:t>
      </w:r>
      <w:r>
        <w:rPr>
          <w:rFonts w:cstheme="minorHAnsi"/>
          <w:color w:val="00000A"/>
          <w:szCs w:val="24"/>
          <w:lang w:val="en-GB"/>
        </w:rPr>
        <w:t xml:space="preserve"> for further precise specification requirements. </w:t>
      </w:r>
      <w:proofErr w:type="spellStart"/>
      <w:r w:rsidR="00612C49" w:rsidRPr="00612C49">
        <w:rPr>
          <w:rFonts w:cstheme="minorHAnsi"/>
          <w:color w:val="00000A"/>
          <w:szCs w:val="24"/>
          <w:lang w:val="en-GB"/>
        </w:rPr>
        <w:t>WhyML</w:t>
      </w:r>
      <w:proofErr w:type="spellEnd"/>
      <w:r w:rsidR="00612C49" w:rsidRPr="00612C49">
        <w:rPr>
          <w:rFonts w:cstheme="minorHAnsi"/>
          <w:color w:val="00000A"/>
          <w:szCs w:val="24"/>
          <w:lang w:val="en-GB"/>
        </w:rPr>
        <w:t xml:space="preserve"> is the</w:t>
      </w:r>
      <w:r w:rsidR="00612C49">
        <w:rPr>
          <w:rFonts w:cstheme="minorHAnsi"/>
          <w:color w:val="00000A"/>
          <w:szCs w:val="24"/>
          <w:lang w:val="en-GB"/>
        </w:rPr>
        <w:t xml:space="preserve"> primary intermediate language used in the Why3 framework for verifying C, Java and Ada programs in a similar fashion to the Boogie language for Spec#, </w:t>
      </w:r>
      <w:proofErr w:type="spellStart"/>
      <w:r w:rsidR="00612C49">
        <w:rPr>
          <w:rFonts w:cstheme="minorHAnsi"/>
          <w:color w:val="00000A"/>
          <w:szCs w:val="24"/>
          <w:lang w:val="en-GB"/>
        </w:rPr>
        <w:t>Dafny</w:t>
      </w:r>
      <w:proofErr w:type="spellEnd"/>
      <w:r w:rsidR="00612C49">
        <w:rPr>
          <w:rFonts w:cstheme="minorHAnsi"/>
          <w:color w:val="00000A"/>
          <w:szCs w:val="24"/>
          <w:lang w:val="en-GB"/>
        </w:rPr>
        <w:t xml:space="preserve"> and other specification languages</w:t>
      </w:r>
      <w:r w:rsidR="00E44E05">
        <w:rPr>
          <w:rFonts w:cstheme="minorHAnsi"/>
          <w:color w:val="00000A"/>
          <w:szCs w:val="24"/>
          <w:lang w:val="en-GB"/>
        </w:rPr>
        <w:t xml:space="preserve"> </w:t>
      </w:r>
      <w:r w:rsidR="00E44E05" w:rsidRPr="00F41242">
        <w:rPr>
          <w:rFonts w:ascii="Century Schoolbook" w:hAnsi="Century Schoolbook" w:cstheme="minorHAnsi"/>
          <w:color w:val="7030A0"/>
          <w:sz w:val="16"/>
          <w:szCs w:val="16"/>
          <w:lang w:val="en-GB"/>
        </w:rPr>
        <w:t>(</w:t>
      </w:r>
      <w:proofErr w:type="spellStart"/>
      <w:r w:rsidR="00E44E05" w:rsidRPr="00F41242">
        <w:rPr>
          <w:rFonts w:ascii="Century Schoolbook" w:eastAsia="Times New Roman" w:hAnsi="Century Schoolbook" w:cstheme="minorHAnsi"/>
          <w:i/>
          <w:color w:val="7030A0"/>
          <w:sz w:val="16"/>
          <w:szCs w:val="16"/>
          <w:lang w:val="en-GB" w:eastAsia="en-GB"/>
        </w:rPr>
        <w:t>Felleisen</w:t>
      </w:r>
      <w:proofErr w:type="spellEnd"/>
      <w:r w:rsidR="00E44E05"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E44E05" w:rsidRPr="00F41242">
        <w:rPr>
          <w:rFonts w:ascii="Century Schoolbook" w:eastAsia="Times New Roman" w:hAnsi="Century Schoolbook" w:cstheme="minorHAnsi"/>
          <w:i/>
          <w:color w:val="7030A0"/>
          <w:sz w:val="16"/>
          <w:szCs w:val="16"/>
          <w:lang w:val="en-GB" w:eastAsia="en-GB"/>
        </w:rPr>
        <w:t>SpringerLink</w:t>
      </w:r>
      <w:proofErr w:type="spellEnd"/>
      <w:r w:rsidR="00E44E05" w:rsidRPr="00F41242">
        <w:rPr>
          <w:rFonts w:ascii="Century Schoolbook" w:eastAsia="Times New Roman" w:hAnsi="Century Schoolbook" w:cstheme="minorHAnsi"/>
          <w:i/>
          <w:color w:val="7030A0"/>
          <w:sz w:val="16"/>
          <w:szCs w:val="16"/>
          <w:lang w:val="en-GB" w:eastAsia="en-GB"/>
        </w:rPr>
        <w:t xml:space="preserve"> (Online service) (2013)</w:t>
      </w:r>
      <w:r w:rsidR="00E44E05" w:rsidRPr="00F41242">
        <w:rPr>
          <w:rFonts w:ascii="Century Schoolbook" w:hAnsi="Century Schoolbook" w:cstheme="minorHAnsi"/>
          <w:color w:val="7030A0"/>
          <w:sz w:val="16"/>
          <w:szCs w:val="16"/>
          <w:lang w:val="en-GB"/>
        </w:rPr>
        <w:t>)</w:t>
      </w:r>
      <w:r w:rsidR="00E44E05" w:rsidRPr="00F41242">
        <w:rPr>
          <w:rFonts w:ascii="Century Schoolbook" w:hAnsi="Century Schoolbook" w:cstheme="minorHAnsi"/>
          <w:color w:val="00000A"/>
          <w:sz w:val="16"/>
          <w:szCs w:val="16"/>
          <w:lang w:val="en-GB"/>
        </w:rPr>
        <w:t>.</w:t>
      </w:r>
      <w:r w:rsidR="00612C49">
        <w:rPr>
          <w:rFonts w:cstheme="minorHAnsi"/>
          <w:color w:val="00000A"/>
          <w:szCs w:val="24"/>
          <w:lang w:val="en-GB"/>
        </w:rPr>
        <w:t xml:space="preserve"> </w:t>
      </w:r>
    </w:p>
    <w:p w:rsidR="006751E0" w:rsidRDefault="0099733F" w:rsidP="00020F27">
      <w:pPr>
        <w:keepNext/>
        <w:autoSpaceDE w:val="0"/>
        <w:autoSpaceDN w:val="0"/>
        <w:adjustRightInd w:val="0"/>
        <w:spacing w:after="0" w:line="240" w:lineRule="auto"/>
        <w:jc w:val="both"/>
      </w:pPr>
      <w:r w:rsidRPr="00D64ECE">
        <w:rPr>
          <w:noProof/>
          <w:lang w:val="en-GB"/>
        </w:rPr>
        <mc:AlternateContent>
          <mc:Choice Requires="wps">
            <w:drawing>
              <wp:anchor distT="118745" distB="118745" distL="114300" distR="114300" simplePos="0" relativeHeight="251667456" behindDoc="0" locked="0" layoutInCell="0" allowOverlap="1" wp14:anchorId="53F4289B" wp14:editId="58C6AF67">
                <wp:simplePos x="0" y="0"/>
                <wp:positionH relativeFrom="margin">
                  <wp:posOffset>193431</wp:posOffset>
                </wp:positionH>
                <wp:positionV relativeFrom="paragraph">
                  <wp:posOffset>2067560</wp:posOffset>
                </wp:positionV>
                <wp:extent cx="2590800" cy="2286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F922D9" w:rsidRPr="00E77715" w:rsidRDefault="00F922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F4289B" id="_x0000_s1028" type="#_x0000_t202" style="position:absolute;left:0;text-align:left;margin-left:15.25pt;margin-top:162.8pt;width:204pt;height:18pt;z-index:251667456;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WCQQIAAGU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" o:allowincell="f" filled="f" stroked="f">
                <v:textbox>
                  <w:txbxContent>
                    <w:p w:rsidR="00F922D9" w:rsidRPr="00E77715" w:rsidRDefault="00F922D9" w:rsidP="0099733F">
                      <w:pPr>
                        <w:autoSpaceDE w:val="0"/>
                        <w:autoSpaceDN w:val="0"/>
                        <w:adjustRightInd w:val="0"/>
                        <w:spacing w:after="0" w:line="240" w:lineRule="auto"/>
                        <w:ind w:firstLine="720"/>
                        <w:rPr>
                          <w:rFonts w:ascii="Times New Roman" w:hAnsi="Times New Roman" w:cs="Times New Roman"/>
                          <w:i/>
                          <w:color w:val="7030A0"/>
                          <w:sz w:val="20"/>
                          <w:szCs w:val="24"/>
                          <w:lang w:val="en-GB"/>
                        </w:rPr>
                      </w:pPr>
                      <w:r>
                        <w:rPr>
                          <w:rFonts w:ascii="Century Schoolbook" w:hAnsi="Century Schoolbook" w:cs="Segoe UI"/>
                          <w:bCs/>
                          <w:i/>
                          <w:color w:val="7030A0"/>
                          <w:sz w:val="16"/>
                          <w:szCs w:val="20"/>
                          <w:lang w:val="en-GB"/>
                        </w:rPr>
                        <w:t>(</w:t>
                      </w:r>
                      <w:r w:rsidRPr="00020F27">
                        <w:rPr>
                          <w:rFonts w:ascii="Century Schoolbook" w:hAnsi="Century Schoolbook" w:cs="Segoe UI"/>
                          <w:bCs/>
                          <w:i/>
                          <w:color w:val="7030A0"/>
                          <w:sz w:val="16"/>
                          <w:szCs w:val="20"/>
                          <w:lang w:val="en-GB"/>
                        </w:rPr>
                        <w:t>Key-project.org. (2018a)</w:t>
                      </w:r>
                      <w:r>
                        <w:rPr>
                          <w:rFonts w:ascii="Century Schoolbook" w:hAnsi="Century Schoolbook" w:cs="Segoe UI"/>
                          <w:bCs/>
                          <w:i/>
                          <w:color w:val="7030A0"/>
                          <w:sz w:val="16"/>
                          <w:szCs w:val="20"/>
                          <w:lang w:val="en-GB"/>
                        </w:rPr>
                        <w:t>)</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56C25578" wp14:editId="7855B11C">
                <wp:simplePos x="0" y="0"/>
                <wp:positionH relativeFrom="margin">
                  <wp:align>left</wp:align>
                </wp:positionH>
                <wp:positionV relativeFrom="paragraph">
                  <wp:posOffset>1882335</wp:posOffset>
                </wp:positionV>
                <wp:extent cx="27717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F922D9" w:rsidRPr="00020F27" w:rsidRDefault="00F922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507E0">
                              <w:rPr>
                                <w:noProof/>
                                <w:color w:val="auto"/>
                              </w:rPr>
                              <w:t>1</w:t>
                            </w:r>
                            <w:r w:rsidRPr="00020F27">
                              <w:rPr>
                                <w:color w:val="auto"/>
                              </w:rPr>
                              <w:fldChar w:fldCharType="end"/>
                            </w:r>
                            <w:r w:rsidRPr="00020F27">
                              <w:rPr>
                                <w:color w:val="auto"/>
                              </w:rPr>
                              <w:t>: Why3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25578" id="Text Box 7" o:spid="_x0000_s1029" type="#_x0000_t202" style="position:absolute;left:0;text-align:left;margin-left:0;margin-top:148.2pt;width:218.2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" stroked="f">
                <v:textbox style="mso-fit-shape-to-text:t" inset="0,0,0,0">
                  <w:txbxContent>
                    <w:p w:rsidR="00F922D9" w:rsidRPr="00020F27" w:rsidRDefault="00F922D9" w:rsidP="00020F27">
                      <w:pPr>
                        <w:pStyle w:val="Caption"/>
                        <w:jc w:val="center"/>
                        <w:rPr>
                          <w:rFonts w:ascii="Times New Roman" w:hAnsi="Times New Roman" w:cs="Times New Roman"/>
                          <w:noProof/>
                          <w:color w:val="auto"/>
                          <w:sz w:val="24"/>
                          <w:szCs w:val="24"/>
                        </w:rPr>
                      </w:pPr>
                      <w:r w:rsidRPr="00020F27">
                        <w:rPr>
                          <w:color w:val="auto"/>
                        </w:rPr>
                        <w:t xml:space="preserve">Figure </w:t>
                      </w:r>
                      <w:r w:rsidRPr="00020F27">
                        <w:rPr>
                          <w:color w:val="auto"/>
                        </w:rPr>
                        <w:fldChar w:fldCharType="begin"/>
                      </w:r>
                      <w:r w:rsidRPr="00020F27">
                        <w:rPr>
                          <w:color w:val="auto"/>
                        </w:rPr>
                        <w:instrText xml:space="preserve"> SEQ Figure \* ARABIC </w:instrText>
                      </w:r>
                      <w:r w:rsidRPr="00020F27">
                        <w:rPr>
                          <w:color w:val="auto"/>
                        </w:rPr>
                        <w:fldChar w:fldCharType="separate"/>
                      </w:r>
                      <w:r w:rsidR="004507E0">
                        <w:rPr>
                          <w:noProof/>
                          <w:color w:val="auto"/>
                        </w:rPr>
                        <w:t>1</w:t>
                      </w:r>
                      <w:r w:rsidRPr="00020F27">
                        <w:rPr>
                          <w:color w:val="auto"/>
                        </w:rPr>
                        <w:fldChar w:fldCharType="end"/>
                      </w:r>
                      <w:r w:rsidRPr="00020F27">
                        <w:rPr>
                          <w:color w:val="auto"/>
                        </w:rPr>
                        <w:t>: Why3 Platform</w:t>
                      </w:r>
                    </w:p>
                  </w:txbxContent>
                </v:textbox>
                <w10:wrap type="square" anchorx="margin"/>
              </v:shape>
            </w:pict>
          </mc:Fallback>
        </mc:AlternateContent>
      </w:r>
      <w:r w:rsidR="00020F27">
        <w:rPr>
          <w:rFonts w:ascii="Times New Roman" w:hAnsi="Times New Roman" w:cs="Times New Roman"/>
          <w:noProof/>
          <w:color w:val="00000A"/>
          <w:sz w:val="24"/>
          <w:szCs w:val="24"/>
          <w:lang w:val="en-GB"/>
        </w:rPr>
        <w:drawing>
          <wp:anchor distT="0" distB="0" distL="114300" distR="114300" simplePos="0" relativeHeight="251661312" behindDoc="0" locked="0" layoutInCell="1" allowOverlap="1">
            <wp:simplePos x="0" y="0"/>
            <wp:positionH relativeFrom="column">
              <wp:posOffset>0</wp:posOffset>
            </wp:positionH>
            <wp:positionV relativeFrom="paragraph">
              <wp:posOffset>-4445</wp:posOffset>
            </wp:positionV>
            <wp:extent cx="2771775" cy="209931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y3_Pla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099310"/>
                    </a:xfrm>
                    <a:prstGeom prst="rect">
                      <a:avLst/>
                    </a:prstGeom>
                  </pic:spPr>
                </pic:pic>
              </a:graphicData>
            </a:graphic>
            <wp14:sizeRelH relativeFrom="page">
              <wp14:pctWidth>0</wp14:pctWidth>
            </wp14:sizeRelH>
            <wp14:sizeRelV relativeFrom="page">
              <wp14:pctHeight>0</wp14:pctHeight>
            </wp14:sizeRelV>
          </wp:anchor>
        </w:drawing>
      </w:r>
      <w:r w:rsidR="001E0802">
        <w:t xml:space="preserve">The </w:t>
      </w:r>
      <w:proofErr w:type="spellStart"/>
      <w:r w:rsidR="001E0802">
        <w:t>WhyML</w:t>
      </w:r>
      <w:proofErr w:type="spellEnd"/>
      <w:r w:rsidR="001E0802">
        <w:t xml:space="preserve"> language is built upon the </w:t>
      </w:r>
      <w:r w:rsidR="000F1846">
        <w:t>mathematical</w:t>
      </w:r>
      <w:r w:rsidR="001E0802">
        <w:t xml:space="preserve"> language ML, a first-order predicate language used primarily for sequential programs, with no memory model so static names are given to all variables during proof obligation generation. This results in no mutable components being allowed in recursive methods with the inductive properties required being exported to lemmas and/or predicates </w:t>
      </w:r>
      <w:r w:rsidR="001E0802" w:rsidRPr="00F41242">
        <w:rPr>
          <w:rFonts w:ascii="Century Schoolbook" w:hAnsi="Century Schoolbook" w:cstheme="minorHAnsi"/>
          <w:color w:val="7030A0"/>
          <w:sz w:val="16"/>
          <w:szCs w:val="16"/>
          <w:lang w:val="en-GB"/>
        </w:rPr>
        <w:t>(</w:t>
      </w:r>
      <w:proofErr w:type="spellStart"/>
      <w:r w:rsidR="001E0802" w:rsidRPr="00F41242">
        <w:rPr>
          <w:rFonts w:ascii="Century Schoolbook" w:eastAsia="Times New Roman" w:hAnsi="Century Schoolbook" w:cstheme="minorHAnsi"/>
          <w:i/>
          <w:color w:val="7030A0"/>
          <w:sz w:val="16"/>
          <w:szCs w:val="16"/>
          <w:lang w:val="en-GB" w:eastAsia="en-GB"/>
        </w:rPr>
        <w:t>Felleisen</w:t>
      </w:r>
      <w:proofErr w:type="spellEnd"/>
      <w:r w:rsidR="001E0802" w:rsidRPr="00F41242">
        <w:rPr>
          <w:rFonts w:ascii="Century Schoolbook" w:eastAsia="Times New Roman" w:hAnsi="Century Schoolbook" w:cstheme="minorHAnsi"/>
          <w:i/>
          <w:color w:val="7030A0"/>
          <w:sz w:val="16"/>
          <w:szCs w:val="16"/>
          <w:lang w:val="en-GB" w:eastAsia="en-GB"/>
        </w:rPr>
        <w:t xml:space="preserve">, M., Gardner, P. &amp; </w:t>
      </w:r>
      <w:proofErr w:type="spellStart"/>
      <w:r w:rsidR="001E0802" w:rsidRPr="00F41242">
        <w:rPr>
          <w:rFonts w:ascii="Century Schoolbook" w:eastAsia="Times New Roman" w:hAnsi="Century Schoolbook" w:cstheme="minorHAnsi"/>
          <w:i/>
          <w:color w:val="7030A0"/>
          <w:sz w:val="16"/>
          <w:szCs w:val="16"/>
          <w:lang w:val="en-GB" w:eastAsia="en-GB"/>
        </w:rPr>
        <w:t>SpringerLink</w:t>
      </w:r>
      <w:proofErr w:type="spellEnd"/>
      <w:r w:rsidR="001E0802" w:rsidRPr="00F41242">
        <w:rPr>
          <w:rFonts w:ascii="Century Schoolbook" w:eastAsia="Times New Roman" w:hAnsi="Century Schoolbook" w:cstheme="minorHAnsi"/>
          <w:i/>
          <w:color w:val="7030A0"/>
          <w:sz w:val="16"/>
          <w:szCs w:val="16"/>
          <w:lang w:val="en-GB" w:eastAsia="en-GB"/>
        </w:rPr>
        <w:t xml:space="preserve"> (Online service) (2013)</w:t>
      </w:r>
      <w:r w:rsidR="001E0802" w:rsidRPr="00F41242">
        <w:rPr>
          <w:rFonts w:ascii="Century Schoolbook" w:hAnsi="Century Schoolbook" w:cstheme="minorHAnsi"/>
          <w:color w:val="7030A0"/>
          <w:sz w:val="16"/>
          <w:szCs w:val="16"/>
          <w:lang w:val="en-GB"/>
        </w:rPr>
        <w:t>)</w:t>
      </w:r>
      <w:r w:rsidR="001E0802" w:rsidRPr="00F41242">
        <w:rPr>
          <w:rFonts w:ascii="Century Schoolbook" w:hAnsi="Century Schoolbook"/>
        </w:rPr>
        <w:t>.</w:t>
      </w:r>
      <w:r w:rsidR="000262B6">
        <w:t xml:space="preserve"> For more information regarding the </w:t>
      </w:r>
      <w:proofErr w:type="spellStart"/>
      <w:r w:rsidR="000262B6">
        <w:t>WhyML</w:t>
      </w:r>
      <w:proofErr w:type="spellEnd"/>
      <w:r w:rsidR="000262B6">
        <w:t xml:space="preserve"> syntax and semantics, please refer to the paper </w:t>
      </w:r>
      <w:r w:rsidR="000262B6">
        <w:rPr>
          <w:rFonts w:ascii="Century Schoolbook" w:eastAsia="Times New Roman" w:hAnsi="Century Schoolbook" w:cs="Times New Roman"/>
          <w:i/>
          <w:sz w:val="20"/>
          <w:szCs w:val="20"/>
          <w:lang w:val="en-GB" w:eastAsia="en-GB"/>
        </w:rPr>
        <w:t xml:space="preserve">"Let's verify this with Why3" </w:t>
      </w:r>
      <w:r w:rsidR="000262B6" w:rsidRPr="000262B6">
        <w:rPr>
          <w:color w:val="7030A0"/>
          <w:sz w:val="16"/>
          <w:szCs w:val="16"/>
        </w:rPr>
        <w:t>(</w:t>
      </w:r>
      <w:proofErr w:type="spellStart"/>
      <w:r w:rsidR="000262B6" w:rsidRPr="000262B6">
        <w:rPr>
          <w:rFonts w:ascii="Century Schoolbook" w:eastAsia="Times New Roman" w:hAnsi="Century Schoolbook" w:cs="Times New Roman"/>
          <w:i/>
          <w:color w:val="7030A0"/>
          <w:sz w:val="16"/>
          <w:szCs w:val="16"/>
          <w:lang w:val="en-GB" w:eastAsia="en-GB"/>
        </w:rPr>
        <w:t>Bobot</w:t>
      </w:r>
      <w:proofErr w:type="spellEnd"/>
      <w:r w:rsidR="000262B6" w:rsidRPr="000262B6">
        <w:rPr>
          <w:rFonts w:ascii="Century Schoolbook" w:eastAsia="Times New Roman" w:hAnsi="Century Schoolbook" w:cs="Times New Roman"/>
          <w:i/>
          <w:color w:val="7030A0"/>
          <w:sz w:val="16"/>
          <w:szCs w:val="16"/>
          <w:lang w:val="en-GB" w:eastAsia="en-GB"/>
        </w:rPr>
        <w:t xml:space="preserve">, F., </w:t>
      </w:r>
      <w:proofErr w:type="spellStart"/>
      <w:r w:rsidR="000262B6" w:rsidRPr="000262B6">
        <w:rPr>
          <w:rFonts w:ascii="Century Schoolbook" w:eastAsia="Times New Roman" w:hAnsi="Century Schoolbook" w:cs="Times New Roman"/>
          <w:i/>
          <w:color w:val="7030A0"/>
          <w:sz w:val="16"/>
          <w:szCs w:val="16"/>
          <w:lang w:val="en-GB" w:eastAsia="en-GB"/>
        </w:rPr>
        <w:t>Filliâtre</w:t>
      </w:r>
      <w:proofErr w:type="spellEnd"/>
      <w:r w:rsidR="000262B6" w:rsidRPr="000262B6">
        <w:rPr>
          <w:rFonts w:ascii="Century Schoolbook" w:eastAsia="Times New Roman" w:hAnsi="Century Schoolbook" w:cs="Times New Roman"/>
          <w:i/>
          <w:color w:val="7030A0"/>
          <w:sz w:val="16"/>
          <w:szCs w:val="16"/>
          <w:lang w:val="en-GB" w:eastAsia="en-GB"/>
        </w:rPr>
        <w:t xml:space="preserve">, J., Marché, C. &amp; </w:t>
      </w:r>
      <w:proofErr w:type="spellStart"/>
      <w:r w:rsidR="000262B6" w:rsidRPr="000262B6">
        <w:rPr>
          <w:rFonts w:ascii="Century Schoolbook" w:eastAsia="Times New Roman" w:hAnsi="Century Schoolbook" w:cs="Times New Roman"/>
          <w:i/>
          <w:color w:val="7030A0"/>
          <w:sz w:val="16"/>
          <w:szCs w:val="16"/>
          <w:lang w:val="en-GB" w:eastAsia="en-GB"/>
        </w:rPr>
        <w:t>Paskevich</w:t>
      </w:r>
      <w:proofErr w:type="spellEnd"/>
      <w:r w:rsidR="000262B6" w:rsidRPr="000262B6">
        <w:rPr>
          <w:rFonts w:ascii="Century Schoolbook" w:eastAsia="Times New Roman" w:hAnsi="Century Schoolbook" w:cs="Times New Roman"/>
          <w:i/>
          <w:color w:val="7030A0"/>
          <w:sz w:val="16"/>
          <w:szCs w:val="16"/>
          <w:lang w:val="en-GB" w:eastAsia="en-GB"/>
        </w:rPr>
        <w:t>, A. (2015))</w:t>
      </w:r>
      <w:r w:rsidR="000262B6">
        <w:rPr>
          <w:rFonts w:ascii="Century Schoolbook" w:eastAsia="Times New Roman" w:hAnsi="Century Schoolbook" w:cs="Times New Roman"/>
          <w:i/>
          <w:sz w:val="20"/>
          <w:szCs w:val="20"/>
          <w:lang w:val="en-GB" w:eastAsia="en-GB"/>
        </w:rPr>
        <w:t>.</w:t>
      </w:r>
    </w:p>
    <w:p w:rsidR="00215E47" w:rsidRDefault="00F26CC4" w:rsidP="00020F27">
      <w:pPr>
        <w:keepNext/>
        <w:autoSpaceDE w:val="0"/>
        <w:autoSpaceDN w:val="0"/>
        <w:adjustRightInd w:val="0"/>
        <w:spacing w:after="0" w:line="240" w:lineRule="auto"/>
        <w:jc w:val="both"/>
      </w:pPr>
      <w:r>
        <w:t xml:space="preserve">The Why3 tool uses both automatic and interactive theory proving with the ability to use a </w:t>
      </w:r>
      <w:r w:rsidR="000F1846">
        <w:t>variety</w:t>
      </w:r>
      <w:r>
        <w:t xml:space="preserve"> of </w:t>
      </w:r>
      <w:r w:rsidR="000F1846">
        <w:t>theorem</w:t>
      </w:r>
      <w:r>
        <w:t xml:space="preserve"> provers to prove logical </w:t>
      </w:r>
      <w:r w:rsidR="00823E19">
        <w:t>goals with</w:t>
      </w:r>
      <w:r>
        <w:t xml:space="preserve"> Verification </w:t>
      </w:r>
      <w:r w:rsidR="000F1846">
        <w:t>Condition</w:t>
      </w:r>
      <w:r w:rsidR="00823E19">
        <w:t xml:space="preserve"> Generators (</w:t>
      </w:r>
      <w:r w:rsidR="00823E19" w:rsidRPr="00CE6645">
        <w:rPr>
          <w:highlight w:val="darkCyan"/>
        </w:rPr>
        <w:t>See Section 2.9</w:t>
      </w:r>
      <w:r w:rsidR="00823E19">
        <w:t xml:space="preserve">) </w:t>
      </w:r>
      <w:r w:rsidR="004941C9">
        <w:t xml:space="preserve">being </w:t>
      </w:r>
      <w:r w:rsidR="00823E19">
        <w:t>the process used to create proof obligations.</w:t>
      </w:r>
      <w:r w:rsidR="002D2305">
        <w:t xml:space="preserve"> </w:t>
      </w:r>
      <w:r w:rsidR="00D75035">
        <w:t xml:space="preserve"> </w:t>
      </w:r>
    </w:p>
    <w:p w:rsidR="00550344" w:rsidRDefault="00215E47" w:rsidP="00B84C47">
      <w:pPr>
        <w:autoSpaceDE w:val="0"/>
        <w:autoSpaceDN w:val="0"/>
        <w:adjustRightInd w:val="0"/>
        <w:spacing w:after="0" w:line="240" w:lineRule="auto"/>
      </w:pPr>
      <w:r>
        <w:t xml:space="preserve">The Why3 framework provides the capability to use a multitude of different front-ends for specifying programs written in different languages. </w:t>
      </w:r>
      <w:r w:rsidR="004E749A">
        <w:t xml:space="preserve">While </w:t>
      </w:r>
      <w:r w:rsidR="00565BDD">
        <w:t xml:space="preserve">there are multiple front-ends such as Frama-C, Spark2014 and </w:t>
      </w:r>
      <w:proofErr w:type="spellStart"/>
      <w:r w:rsidR="00565BDD">
        <w:t>EasyCrypt</w:t>
      </w:r>
      <w:proofErr w:type="spellEnd"/>
      <w:r w:rsidR="00565BDD">
        <w:t xml:space="preserve"> </w:t>
      </w:r>
      <w:r w:rsidR="00565BDD">
        <w:rPr>
          <w:rFonts w:ascii="Century Schoolbook" w:hAnsi="Century Schoolbook" w:cs="Segoe UI"/>
          <w:bCs/>
          <w:i/>
          <w:color w:val="7030A0"/>
          <w:sz w:val="16"/>
          <w:szCs w:val="20"/>
          <w:lang w:val="en-GB"/>
        </w:rPr>
        <w:t>(</w:t>
      </w:r>
      <w:r w:rsidR="00565BDD" w:rsidRPr="00020F27">
        <w:rPr>
          <w:rFonts w:ascii="Century Schoolbook" w:hAnsi="Century Schoolbook" w:cs="Segoe UI"/>
          <w:bCs/>
          <w:i/>
          <w:color w:val="7030A0"/>
          <w:sz w:val="16"/>
          <w:szCs w:val="20"/>
          <w:lang w:val="en-GB"/>
        </w:rPr>
        <w:t>Key-project.org. (2018a)</w:t>
      </w:r>
      <w:r w:rsidR="00565BDD">
        <w:rPr>
          <w:rFonts w:ascii="Century Schoolbook" w:hAnsi="Century Schoolbook" w:cs="Segoe UI"/>
          <w:bCs/>
          <w:i/>
          <w:color w:val="7030A0"/>
          <w:sz w:val="16"/>
          <w:szCs w:val="20"/>
          <w:lang w:val="en-GB"/>
        </w:rPr>
        <w:t>)</w:t>
      </w:r>
      <w:r w:rsidR="00565BDD">
        <w:t xml:space="preserve">, </w:t>
      </w:r>
      <w:r w:rsidR="004E749A">
        <w:t xml:space="preserve">we will be focusing our efforts on the </w:t>
      </w:r>
      <w:r>
        <w:t>Krakatoa</w:t>
      </w:r>
      <w:r w:rsidR="004E749A">
        <w:t xml:space="preserve"> front-end due to it being the platform for Java programs with JML specifications</w:t>
      </w:r>
      <w:r>
        <w:t xml:space="preserve">. </w:t>
      </w:r>
      <w:r w:rsidR="00F41242">
        <w:t xml:space="preserve">Krakatoa was developed to verify </w:t>
      </w:r>
      <w:r w:rsidR="00613DCA">
        <w:t xml:space="preserve">sequential </w:t>
      </w:r>
      <w:r w:rsidR="00F41242">
        <w:t xml:space="preserve">Java programs however, a particular focus was put </w:t>
      </w:r>
      <w:r w:rsidR="00613DCA">
        <w:t xml:space="preserve">on </w:t>
      </w:r>
      <w:r w:rsidR="00F41242">
        <w:t xml:space="preserve">verifying </w:t>
      </w:r>
      <w:proofErr w:type="spellStart"/>
      <w:r w:rsidR="00F41242">
        <w:t>Javacard</w:t>
      </w:r>
      <w:proofErr w:type="spellEnd"/>
      <w:r w:rsidR="00F41242">
        <w:t xml:space="preserve"> programs which used short programs that required high levels of confidence </w:t>
      </w:r>
      <w:r w:rsidR="00F41242" w:rsidRPr="00F41242">
        <w:rPr>
          <w:color w:val="7030A0"/>
          <w:sz w:val="16"/>
          <w:szCs w:val="16"/>
        </w:rPr>
        <w:t>(</w:t>
      </w:r>
      <w:r w:rsidR="00F41242" w:rsidRPr="00F41242">
        <w:rPr>
          <w:rFonts w:ascii="Century Schoolbook" w:eastAsia="Times New Roman" w:hAnsi="Century Schoolbook" w:cs="Times New Roman"/>
          <w:i/>
          <w:color w:val="7030A0"/>
          <w:sz w:val="16"/>
          <w:szCs w:val="16"/>
          <w:lang w:val="en-GB" w:eastAsia="en-GB"/>
        </w:rPr>
        <w:t>Marché, C., Paulin-</w:t>
      </w:r>
      <w:proofErr w:type="spellStart"/>
      <w:r w:rsidR="00F41242" w:rsidRPr="00F41242">
        <w:rPr>
          <w:rFonts w:ascii="Century Schoolbook" w:eastAsia="Times New Roman" w:hAnsi="Century Schoolbook" w:cs="Times New Roman"/>
          <w:i/>
          <w:color w:val="7030A0"/>
          <w:sz w:val="16"/>
          <w:szCs w:val="16"/>
          <w:lang w:val="en-GB" w:eastAsia="en-GB"/>
        </w:rPr>
        <w:t>Mohring</w:t>
      </w:r>
      <w:proofErr w:type="spellEnd"/>
      <w:r w:rsidR="00F41242" w:rsidRPr="00F41242">
        <w:rPr>
          <w:rFonts w:ascii="Century Schoolbook" w:eastAsia="Times New Roman" w:hAnsi="Century Schoolbook" w:cs="Times New Roman"/>
          <w:i/>
          <w:color w:val="7030A0"/>
          <w:sz w:val="16"/>
          <w:szCs w:val="16"/>
          <w:lang w:val="en-GB" w:eastAsia="en-GB"/>
        </w:rPr>
        <w:t xml:space="preserve">, C. &amp; </w:t>
      </w:r>
      <w:proofErr w:type="spellStart"/>
      <w:r w:rsidR="00F41242" w:rsidRPr="00F41242">
        <w:rPr>
          <w:rFonts w:ascii="Century Schoolbook" w:eastAsia="Times New Roman" w:hAnsi="Century Schoolbook" w:cs="Times New Roman"/>
          <w:i/>
          <w:color w:val="7030A0"/>
          <w:sz w:val="16"/>
          <w:szCs w:val="16"/>
          <w:lang w:val="en-GB" w:eastAsia="en-GB"/>
        </w:rPr>
        <w:t>Urbain</w:t>
      </w:r>
      <w:proofErr w:type="spellEnd"/>
      <w:r w:rsidR="00F41242" w:rsidRPr="00F41242">
        <w:rPr>
          <w:rFonts w:ascii="Century Schoolbook" w:eastAsia="Times New Roman" w:hAnsi="Century Schoolbook" w:cs="Times New Roman"/>
          <w:i/>
          <w:color w:val="7030A0"/>
          <w:sz w:val="16"/>
          <w:szCs w:val="16"/>
          <w:lang w:val="en-GB" w:eastAsia="en-GB"/>
        </w:rPr>
        <w:t>, X. (2004))</w:t>
      </w:r>
      <w:r w:rsidR="00F41242">
        <w:t xml:space="preserve">. </w:t>
      </w:r>
      <w:proofErr w:type="spellStart"/>
      <w:r w:rsidR="00613DCA">
        <w:t>Javacard</w:t>
      </w:r>
      <w:proofErr w:type="spellEnd"/>
      <w:r w:rsidR="00613DCA">
        <w:t xml:space="preserve"> programs have a smaller language scope than main Java programs and d</w:t>
      </w:r>
      <w:r w:rsidR="0052531D">
        <w:t xml:space="preserve">ue to the need for all specifications to work for both Java and </w:t>
      </w:r>
      <w:proofErr w:type="spellStart"/>
      <w:r w:rsidR="0052531D">
        <w:t>Javacard</w:t>
      </w:r>
      <w:proofErr w:type="spellEnd"/>
      <w:r w:rsidR="0052531D">
        <w:t xml:space="preserve"> programs, the JML </w:t>
      </w:r>
      <w:r w:rsidR="00613DCA">
        <w:t xml:space="preserve">used throughout the specifications had to be limited to what was common for both </w:t>
      </w:r>
      <w:r w:rsidR="000F1846">
        <w:t>languages</w:t>
      </w:r>
      <w:r w:rsidR="00613DCA">
        <w:t>. This resulted in a very basic version of JML being used in Krakatoa</w:t>
      </w:r>
      <w:r w:rsidR="00C91500">
        <w:t>,</w:t>
      </w:r>
      <w:r w:rsidR="00613DCA">
        <w:t xml:space="preserve"> with only the core types and quantifiers supported.</w:t>
      </w:r>
      <w:r w:rsidR="00550344">
        <w:t xml:space="preserve"> </w:t>
      </w:r>
    </w:p>
    <w:p w:rsidR="000C2AE0" w:rsidRDefault="00BF21C8" w:rsidP="00C91500">
      <w:pPr>
        <w:autoSpaceDE w:val="0"/>
        <w:autoSpaceDN w:val="0"/>
        <w:adjustRightInd w:val="0"/>
        <w:spacing w:after="0" w:line="240" w:lineRule="auto"/>
      </w:pPr>
      <w:r w:rsidRPr="00D64ECE">
        <w:rPr>
          <w:noProof/>
          <w:lang w:val="en-GB"/>
        </w:rPr>
        <w:lastRenderedPageBreak/>
        <mc:AlternateContent>
          <mc:Choice Requires="wps">
            <w:drawing>
              <wp:anchor distT="118745" distB="118745" distL="114300" distR="114300" simplePos="0" relativeHeight="251686912" behindDoc="0" locked="0" layoutInCell="0" allowOverlap="1" wp14:anchorId="10921581" wp14:editId="4F4FAB83">
                <wp:simplePos x="0" y="0"/>
                <wp:positionH relativeFrom="margin">
                  <wp:posOffset>314570</wp:posOffset>
                </wp:positionH>
                <wp:positionV relativeFrom="paragraph">
                  <wp:posOffset>2847828</wp:posOffset>
                </wp:positionV>
                <wp:extent cx="2590800" cy="228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28600"/>
                        </a:xfrm>
                        <a:prstGeom prst="rect">
                          <a:avLst/>
                        </a:prstGeom>
                        <a:noFill/>
                        <a:extLst>
                          <a:ext uri="{53640926-AAD7-44D8-BBD7-CCE9431645EC}">
                            <a14:shadowObscured xmlns:a14="http://schemas.microsoft.com/office/drawing/2010/main" val="1"/>
                          </a:ext>
                        </a:extLst>
                      </wps:spPr>
                      <wps:txbx>
                        <w:txbxContent>
                          <w:p w:rsidR="00F922D9" w:rsidRPr="00491527" w:rsidRDefault="00F922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0921581" id="_x0000_s1030" type="#_x0000_t202" style="position:absolute;margin-left:24.75pt;margin-top:224.25pt;width:204pt;height:18pt;z-index:25168691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" o:allowincell="f" filled="f" stroked="f">
                <v:textbox>
                  <w:txbxContent>
                    <w:p w:rsidR="00F922D9" w:rsidRPr="00491527" w:rsidRDefault="00F922D9" w:rsidP="00FD5AD6">
                      <w:pPr>
                        <w:autoSpaceDE w:val="0"/>
                        <w:autoSpaceDN w:val="0"/>
                        <w:adjustRightInd w:val="0"/>
                        <w:spacing w:after="0" w:line="240" w:lineRule="auto"/>
                        <w:ind w:firstLine="720"/>
                        <w:rPr>
                          <w:rFonts w:ascii="Times New Roman" w:hAnsi="Times New Roman" w:cs="Times New Roman"/>
                          <w:i/>
                          <w:color w:val="7030A0"/>
                          <w:sz w:val="20"/>
                          <w:szCs w:val="24"/>
                          <w:lang w:val="en-GB"/>
                        </w:rPr>
                      </w:pPr>
                      <w:r w:rsidRPr="00491527">
                        <w:rPr>
                          <w:i/>
                          <w:color w:val="7030A0"/>
                          <w:sz w:val="16"/>
                          <w:szCs w:val="16"/>
                        </w:rPr>
                        <w:t>(</w:t>
                      </w:r>
                      <w:r w:rsidRPr="00491527">
                        <w:rPr>
                          <w:rFonts w:ascii="Century Schoolbook" w:hAnsi="Century Schoolbook" w:cs="Segoe UI"/>
                          <w:bCs/>
                          <w:i/>
                          <w:color w:val="7030A0"/>
                          <w:sz w:val="16"/>
                          <w:szCs w:val="16"/>
                        </w:rPr>
                        <w:t>Krakatoa.lri.fr. (2018b))</w:t>
                      </w:r>
                      <w:r w:rsidRPr="00491527">
                        <w:rPr>
                          <w:i/>
                        </w:rPr>
                        <w:t>.</w:t>
                      </w:r>
                    </w:p>
                  </w:txbxContent>
                </v:textbox>
                <w10:wrap type="square" anchorx="margin"/>
              </v:shape>
            </w:pict>
          </mc:Fallback>
        </mc:AlternateContent>
      </w:r>
      <w:r>
        <w:rPr>
          <w:noProof/>
        </w:rPr>
        <mc:AlternateContent>
          <mc:Choice Requires="wps">
            <w:drawing>
              <wp:anchor distT="0" distB="0" distL="114300" distR="114300" simplePos="0" relativeHeight="251684864" behindDoc="0" locked="0" layoutInCell="1" allowOverlap="1" wp14:anchorId="46D4FBAA" wp14:editId="73C78DD5">
                <wp:simplePos x="0" y="0"/>
                <wp:positionH relativeFrom="margin">
                  <wp:posOffset>-8793</wp:posOffset>
                </wp:positionH>
                <wp:positionV relativeFrom="paragraph">
                  <wp:posOffset>2681459</wp:posOffset>
                </wp:positionV>
                <wp:extent cx="2910205" cy="158115"/>
                <wp:effectExtent l="0" t="0" r="4445" b="0"/>
                <wp:wrapSquare wrapText="bothSides"/>
                <wp:docPr id="10" name="Text Box 10"/>
                <wp:cNvGraphicFramePr/>
                <a:graphic xmlns:a="http://schemas.openxmlformats.org/drawingml/2006/main">
                  <a:graphicData uri="http://schemas.microsoft.com/office/word/2010/wordprocessingShape">
                    <wps:wsp>
                      <wps:cNvSpPr txBox="1"/>
                      <wps:spPr>
                        <a:xfrm>
                          <a:off x="0" y="0"/>
                          <a:ext cx="2910205" cy="158115"/>
                        </a:xfrm>
                        <a:prstGeom prst="rect">
                          <a:avLst/>
                        </a:prstGeom>
                        <a:solidFill>
                          <a:prstClr val="white"/>
                        </a:solidFill>
                        <a:ln>
                          <a:noFill/>
                        </a:ln>
                      </wps:spPr>
                      <wps:txbx>
                        <w:txbxContent>
                          <w:p w:rsidR="00F922D9" w:rsidRPr="00FD5AD6" w:rsidRDefault="00F922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507E0">
                              <w:rPr>
                                <w:noProof/>
                                <w:color w:val="auto"/>
                              </w:rPr>
                              <w:t>2</w:t>
                            </w:r>
                            <w:r w:rsidRPr="00FD5AD6">
                              <w:rPr>
                                <w:color w:val="auto"/>
                              </w:rPr>
                              <w:fldChar w:fldCharType="end"/>
                            </w:r>
                            <w:r w:rsidRPr="00FD5AD6">
                              <w:rPr>
                                <w:color w:val="auto"/>
                              </w:rPr>
                              <w:t>: Krakatoa with Why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FBAA" id="Text Box 10" o:spid="_x0000_s1031" type="#_x0000_t202" style="position:absolute;margin-left:-.7pt;margin-top:211.15pt;width:229.15pt;height:12.4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" stroked="f">
                <v:textbox inset="0,0,0,0">
                  <w:txbxContent>
                    <w:p w:rsidR="00F922D9" w:rsidRPr="00FD5AD6" w:rsidRDefault="00F922D9" w:rsidP="00FD5AD6">
                      <w:pPr>
                        <w:pStyle w:val="Caption"/>
                        <w:jc w:val="center"/>
                        <w:rPr>
                          <w:noProof/>
                          <w:color w:val="auto"/>
                        </w:rPr>
                      </w:pPr>
                      <w:r w:rsidRPr="00FD5AD6">
                        <w:rPr>
                          <w:color w:val="auto"/>
                        </w:rPr>
                        <w:t xml:space="preserve">Figure </w:t>
                      </w:r>
                      <w:r w:rsidRPr="00FD5AD6">
                        <w:rPr>
                          <w:color w:val="auto"/>
                        </w:rPr>
                        <w:fldChar w:fldCharType="begin"/>
                      </w:r>
                      <w:r w:rsidRPr="00FD5AD6">
                        <w:rPr>
                          <w:color w:val="auto"/>
                        </w:rPr>
                        <w:instrText xml:space="preserve"> SEQ Figure \* ARABIC </w:instrText>
                      </w:r>
                      <w:r w:rsidRPr="00FD5AD6">
                        <w:rPr>
                          <w:color w:val="auto"/>
                        </w:rPr>
                        <w:fldChar w:fldCharType="separate"/>
                      </w:r>
                      <w:r w:rsidR="004507E0">
                        <w:rPr>
                          <w:noProof/>
                          <w:color w:val="auto"/>
                        </w:rPr>
                        <w:t>2</w:t>
                      </w:r>
                      <w:r w:rsidRPr="00FD5AD6">
                        <w:rPr>
                          <w:color w:val="auto"/>
                        </w:rPr>
                        <w:fldChar w:fldCharType="end"/>
                      </w:r>
                      <w:r w:rsidRPr="00FD5AD6">
                        <w:rPr>
                          <w:color w:val="auto"/>
                        </w:rPr>
                        <w:t>: Krakatoa with Why tool</w:t>
                      </w:r>
                    </w:p>
                  </w:txbxContent>
                </v:textbox>
                <w10:wrap type="square" anchorx="margin"/>
              </v:shape>
            </w:pict>
          </mc:Fallback>
        </mc:AlternateContent>
      </w:r>
      <w:r w:rsidR="00FD5AD6">
        <w:rPr>
          <w:noProof/>
        </w:rPr>
        <w:drawing>
          <wp:anchor distT="0" distB="0" distL="114300" distR="114300" simplePos="0" relativeHeight="251682816" behindDoc="0" locked="0" layoutInCell="1" allowOverlap="1" wp14:anchorId="2648B4F7">
            <wp:simplePos x="0" y="0"/>
            <wp:positionH relativeFrom="margin">
              <wp:align>left</wp:align>
            </wp:positionH>
            <wp:positionV relativeFrom="paragraph">
              <wp:posOffset>343535</wp:posOffset>
            </wp:positionV>
            <wp:extent cx="2889250" cy="225361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kato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2253615"/>
                    </a:xfrm>
                    <a:prstGeom prst="rect">
                      <a:avLst/>
                    </a:prstGeom>
                  </pic:spPr>
                </pic:pic>
              </a:graphicData>
            </a:graphic>
            <wp14:sizeRelH relativeFrom="page">
              <wp14:pctWidth>0</wp14:pctWidth>
            </wp14:sizeRelH>
            <wp14:sizeRelV relativeFrom="page">
              <wp14:pctHeight>0</wp14:pctHeight>
            </wp14:sizeRelV>
          </wp:anchor>
        </w:drawing>
      </w:r>
      <w:r w:rsidR="00C91500">
        <w:t>Quantifiers such as \sum and \product were not supported, however the ability to create lemmas and predicates to substitute in such functionality is provided and increases the user’s ability to create specifications for more complicated proofs.</w:t>
      </w:r>
      <w:r w:rsidR="0075533F">
        <w:t xml:space="preserve"> The development of Krakatoa went on until the Why tool was at version 2.3, however once the Why3 framework was released, future development was focused on the </w:t>
      </w:r>
      <w:proofErr w:type="spellStart"/>
      <w:r w:rsidR="0075533F">
        <w:t>WhyML</w:t>
      </w:r>
      <w:proofErr w:type="spellEnd"/>
      <w:r w:rsidR="0075533F">
        <w:t xml:space="preserve"> </w:t>
      </w:r>
      <w:r w:rsidR="000F1846">
        <w:t>language</w:t>
      </w:r>
      <w:r w:rsidR="0075533F">
        <w:t xml:space="preserve"> specifically due to its larger syntax and ability to make more precise specifications to cover more complicated proof problems.</w:t>
      </w:r>
      <w:r>
        <w:t xml:space="preserve"> </w:t>
      </w:r>
      <w:r w:rsidR="00FD5AD6">
        <w:t>‘</w:t>
      </w:r>
      <w:r w:rsidR="0075533F" w:rsidRPr="00C9017E">
        <w:rPr>
          <w:i/>
          <w:color w:val="00B050"/>
        </w:rPr>
        <w:t xml:space="preserve">Krakatoa </w:t>
      </w:r>
      <w:r w:rsidR="00FD5AD6" w:rsidRPr="00C9017E">
        <w:rPr>
          <w:i/>
          <w:color w:val="00B050"/>
        </w:rPr>
        <w:t>now has the option of generating intermediate code for the Why3 VC generator</w:t>
      </w:r>
      <w:r w:rsidR="00FD5AD6">
        <w:t xml:space="preserve">’ ensuring that the system can still be used, however the development of the tool </w:t>
      </w:r>
      <w:r>
        <w:t xml:space="preserve">itself </w:t>
      </w:r>
      <w:r w:rsidR="00FD5AD6">
        <w:t xml:space="preserve">has been stopped </w:t>
      </w:r>
      <w:r w:rsidR="00FD5AD6" w:rsidRPr="00720130">
        <w:rPr>
          <w:i/>
          <w:color w:val="7030A0"/>
          <w:sz w:val="16"/>
          <w:szCs w:val="16"/>
        </w:rPr>
        <w:t>(</w:t>
      </w:r>
      <w:r w:rsidR="00FD5AD6" w:rsidRPr="00720130">
        <w:rPr>
          <w:rFonts w:ascii="Century Schoolbook" w:hAnsi="Century Schoolbook" w:cs="Segoe UI"/>
          <w:bCs/>
          <w:i/>
          <w:color w:val="7030A0"/>
          <w:sz w:val="16"/>
          <w:szCs w:val="16"/>
        </w:rPr>
        <w:t>Krakatoa.lri.fr. (2018b))</w:t>
      </w:r>
      <w:r w:rsidR="00FD5AD6">
        <w:t>.</w:t>
      </w:r>
      <w:r>
        <w:t xml:space="preserve"> </w:t>
      </w:r>
      <w:r w:rsidR="000C2AE0">
        <w:t xml:space="preserve">Adoption of the Why3 tool now requires learning the </w:t>
      </w:r>
      <w:proofErr w:type="spellStart"/>
      <w:r w:rsidR="000C2AE0">
        <w:t>WhyML</w:t>
      </w:r>
      <w:proofErr w:type="spellEnd"/>
      <w:r w:rsidR="000C2AE0">
        <w:t xml:space="preserve"> language which can be quite complicated for beginners and those used to standard programmi</w:t>
      </w:r>
      <w:r w:rsidR="00FD7E4C">
        <w:t>ng syntax</w:t>
      </w:r>
      <w:r w:rsidR="000C2AE0">
        <w:t xml:space="preserve"> such as those used in the C and Java languages. </w:t>
      </w:r>
    </w:p>
    <w:p w:rsidR="001D2307" w:rsidRDefault="00BF21C8" w:rsidP="00C91500">
      <w:pPr>
        <w:autoSpaceDE w:val="0"/>
        <w:autoSpaceDN w:val="0"/>
        <w:adjustRightInd w:val="0"/>
        <w:spacing w:after="0" w:line="240" w:lineRule="auto"/>
      </w:pPr>
      <w:r>
        <w:t>All front-end tools allow for the creation of programs and specifications in their preferred languages</w:t>
      </w:r>
      <w:r w:rsidR="000223B5">
        <w:t>, however</w:t>
      </w:r>
      <w:r>
        <w:t xml:space="preserve"> in the end they all get translated to the </w:t>
      </w:r>
      <w:proofErr w:type="spellStart"/>
      <w:r>
        <w:t>WhyML</w:t>
      </w:r>
      <w:proofErr w:type="spellEnd"/>
      <w:r>
        <w:t xml:space="preserve"> language before being turned in proof </w:t>
      </w:r>
      <w:r w:rsidR="000223B5">
        <w:t>obligations for the SAT solver or</w:t>
      </w:r>
      <w:r>
        <w:t xml:space="preserve"> SMT provers. </w:t>
      </w:r>
      <w:r w:rsidR="000C2AE0">
        <w:t xml:space="preserve">The Why3 tool </w:t>
      </w:r>
      <w:r w:rsidR="000223B5">
        <w:t xml:space="preserve">provides a PO-discharging back-end </w:t>
      </w:r>
      <w:r w:rsidR="004A79BB">
        <w:t xml:space="preserve">that </w:t>
      </w:r>
      <w:r w:rsidR="001D2307">
        <w:t>can either automatically determine the correct SAT solver or SMT prover to use for the specification or provide an interactive option allowing the user to choose a solver/prover for each certain specific section of code</w:t>
      </w:r>
      <w:r w:rsidR="00BE1B39">
        <w:t xml:space="preserve"> </w:t>
      </w:r>
      <w:r w:rsidR="00BE1B39" w:rsidRPr="00BE1B39">
        <w:rPr>
          <w:color w:val="7030A0"/>
          <w:sz w:val="16"/>
          <w:szCs w:val="16"/>
        </w:rPr>
        <w:t>(</w:t>
      </w:r>
      <w:r w:rsidR="00BE1B39" w:rsidRPr="00BE1B39">
        <w:rPr>
          <w:rFonts w:ascii="Century Schoolbook" w:hAnsi="Century Schoolbook"/>
          <w:i/>
          <w:color w:val="7030A0"/>
          <w:spacing w:val="2"/>
          <w:sz w:val="16"/>
          <w:szCs w:val="16"/>
          <w:shd w:val="clear" w:color="auto" w:fill="FCFCFC"/>
          <w:lang w:val="en-GB"/>
        </w:rPr>
        <w:t>Healy, A. (2016))</w:t>
      </w:r>
      <w:r w:rsidR="001D2307">
        <w:t>. Th</w:t>
      </w:r>
      <w:r w:rsidR="000F37C4">
        <w:t>is</w:t>
      </w:r>
      <w:r w:rsidR="001D2307">
        <w:t xml:space="preserve"> ability to choose different </w:t>
      </w:r>
      <w:r w:rsidR="0033700F">
        <w:t>theorem</w:t>
      </w:r>
      <w:r w:rsidR="001D2307">
        <w:t xml:space="preserve"> provers and satisfiability solvers provides an advantage over most other verification systems due to its ability to select provers that can handle different program </w:t>
      </w:r>
      <w:r w:rsidR="0033700F">
        <w:t>characteristics</w:t>
      </w:r>
      <w:r w:rsidR="001D2307">
        <w:t xml:space="preserve"> (</w:t>
      </w:r>
      <w:proofErr w:type="spellStart"/>
      <w:r w:rsidR="001D2307">
        <w:t>e.g</w:t>
      </w:r>
      <w:proofErr w:type="spellEnd"/>
      <w:r w:rsidR="001D2307">
        <w:t xml:space="preserve"> </w:t>
      </w:r>
      <w:r w:rsidR="0033700F">
        <w:t>mathematical</w:t>
      </w:r>
      <w:r w:rsidR="001D2307">
        <w:t xml:space="preserve"> constructs, recursion, linear arithmetic) and </w:t>
      </w:r>
      <w:r w:rsidR="0066603B">
        <w:t xml:space="preserve">discharge all the proof obligations </w:t>
      </w:r>
      <w:r w:rsidR="001D2307">
        <w:t>while other verification systems would only be able to choose one</w:t>
      </w:r>
      <w:r w:rsidR="0066603B">
        <w:t xml:space="preserve"> </w:t>
      </w:r>
      <w:r w:rsidR="001D2307">
        <w:t>solver/prover per program result</w:t>
      </w:r>
      <w:r w:rsidR="0066603B">
        <w:t>ing</w:t>
      </w:r>
      <w:r w:rsidR="001D2307">
        <w:t xml:space="preserve"> </w:t>
      </w:r>
      <w:r w:rsidR="0066603B">
        <w:t>in</w:t>
      </w:r>
      <w:r w:rsidR="007E0509">
        <w:t xml:space="preserve"> only</w:t>
      </w:r>
      <w:r w:rsidR="001D2307">
        <w:t xml:space="preserve"> partial </w:t>
      </w:r>
      <w:r w:rsidR="0066603B">
        <w:t xml:space="preserve">proof </w:t>
      </w:r>
      <w:r w:rsidR="001D2307">
        <w:t>correctness.</w:t>
      </w:r>
    </w:p>
    <w:p w:rsidR="006E231D" w:rsidRDefault="00720130" w:rsidP="006E231D">
      <w:pPr>
        <w:autoSpaceDE w:val="0"/>
        <w:autoSpaceDN w:val="0"/>
        <w:adjustRightInd w:val="0"/>
        <w:spacing w:after="0" w:line="240" w:lineRule="auto"/>
      </w:pPr>
      <w:r w:rsidRPr="00846823">
        <w:t xml:space="preserve">The wide adoption of Why3 may however be restricted due to the limited JML library that the Krakatoa can use as well as the complexity of learning </w:t>
      </w:r>
      <w:proofErr w:type="spellStart"/>
      <w:r w:rsidRPr="00846823">
        <w:t>WhyML</w:t>
      </w:r>
      <w:proofErr w:type="spellEnd"/>
      <w:r w:rsidRPr="00846823">
        <w:t xml:space="preserve">. </w:t>
      </w:r>
    </w:p>
    <w:p w:rsidR="00152583" w:rsidRDefault="00A504CB" w:rsidP="00C91500">
      <w:pPr>
        <w:autoSpaceDE w:val="0"/>
        <w:autoSpaceDN w:val="0"/>
        <w:adjustRightInd w:val="0"/>
        <w:spacing w:after="0" w:line="240" w:lineRule="auto"/>
      </w:pPr>
      <w:r>
        <w:t>Due to</w:t>
      </w:r>
      <w:r w:rsidR="00900119">
        <w:t xml:space="preserve"> </w:t>
      </w:r>
      <w:r>
        <w:t>the use of JML in</w:t>
      </w:r>
      <w:r w:rsidR="00900119">
        <w:t xml:space="preserve"> both </w:t>
      </w:r>
      <w:r>
        <w:t xml:space="preserve">the </w:t>
      </w:r>
      <w:proofErr w:type="spellStart"/>
      <w:r>
        <w:t>KeY</w:t>
      </w:r>
      <w:proofErr w:type="spellEnd"/>
      <w:r>
        <w:t xml:space="preserve"> and </w:t>
      </w:r>
      <w:proofErr w:type="spellStart"/>
      <w:r>
        <w:t>OpenJML</w:t>
      </w:r>
      <w:proofErr w:type="spellEnd"/>
      <w:r>
        <w:t xml:space="preserve"> tools, allied with the complexity of </w:t>
      </w:r>
      <w:proofErr w:type="spellStart"/>
      <w:r>
        <w:t>WhyML</w:t>
      </w:r>
      <w:proofErr w:type="spellEnd"/>
      <w:r>
        <w:t xml:space="preserve"> for those unfami</w:t>
      </w:r>
      <w:r w:rsidR="006E231D">
        <w:t>liar with functional languages, we focused on</w:t>
      </w:r>
      <w:r w:rsidR="00900119">
        <w:t xml:space="preserve"> Krakatoa for this project.</w:t>
      </w:r>
      <w:r>
        <w:t xml:space="preserve"> It should be noted however that the Why3 tool with </w:t>
      </w:r>
      <w:proofErr w:type="spellStart"/>
      <w:r>
        <w:t>WhyML</w:t>
      </w:r>
      <w:proofErr w:type="spellEnd"/>
      <w:r>
        <w:t xml:space="preserve"> has been annually at the top end of the Verify This competitions and is proving to be a leader in its field with the use of multiple back-end automated solvers proving its greatest asset.</w:t>
      </w: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rsidP="00F5048E">
      <w:pPr>
        <w:autoSpaceDE w:val="0"/>
        <w:autoSpaceDN w:val="0"/>
        <w:adjustRightInd w:val="0"/>
        <w:spacing w:after="0" w:line="240" w:lineRule="auto"/>
        <w:jc w:val="both"/>
        <w:rPr>
          <w:rFonts w:ascii="Times New Roman" w:hAnsi="Times New Roman" w:cs="Times New Roman"/>
          <w:color w:val="00000A"/>
          <w:sz w:val="24"/>
          <w:szCs w:val="24"/>
          <w:lang w:val="en-GB"/>
        </w:rPr>
      </w:pPr>
    </w:p>
    <w:p w:rsidR="00990A62" w:rsidRDefault="00990A62">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F5048E" w:rsidRPr="00F5048E" w:rsidRDefault="003A3674" w:rsidP="003A3674">
      <w:pPr>
        <w:pStyle w:val="Heading2"/>
      </w:pPr>
      <w:bookmarkStart w:id="50" w:name="_Toc516738761"/>
      <w:r>
        <w:lastRenderedPageBreak/>
        <w:t xml:space="preserve">3.2 </w:t>
      </w:r>
      <w:r>
        <w:tab/>
      </w:r>
      <w:proofErr w:type="spellStart"/>
      <w:r w:rsidR="00F5048E" w:rsidRPr="00F5048E">
        <w:t>KeY</w:t>
      </w:r>
      <w:proofErr w:type="spellEnd"/>
      <w:r w:rsidR="00F5048E" w:rsidRPr="00F5048E">
        <w:t xml:space="preserve"> Verification Tool</w:t>
      </w:r>
      <w:bookmarkEnd w:id="50"/>
    </w:p>
    <w:p w:rsidR="00694B22"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was created by </w:t>
      </w:r>
      <w:hyperlink r:id="rId15" w:history="1">
        <w:r w:rsidRPr="006B5893">
          <w:rPr>
            <w:lang w:val="en-GB"/>
          </w:rPr>
          <w:t xml:space="preserve">Reiner </w:t>
        </w:r>
        <w:proofErr w:type="spellStart"/>
        <w:r w:rsidRPr="006B5893">
          <w:rPr>
            <w:lang w:val="en-GB"/>
          </w:rPr>
          <w:t>Hähnle</w:t>
        </w:r>
        <w:proofErr w:type="spellEnd"/>
      </w:hyperlink>
      <w:r w:rsidRPr="006B5893">
        <w:rPr>
          <w:lang w:val="en-GB"/>
        </w:rPr>
        <w:t>, Wolfram Menzel, and </w:t>
      </w:r>
      <w:hyperlink r:id="rId16" w:history="1">
        <w:r w:rsidRPr="006B5893">
          <w:rPr>
            <w:lang w:val="en-GB"/>
          </w:rPr>
          <w:t>Peter Schmitt</w:t>
        </w:r>
      </w:hyperlink>
      <w:r w:rsidRPr="006B5893">
        <w:rPr>
          <w:lang w:val="en-GB"/>
        </w:rPr>
        <w:t xml:space="preserve"> at University of Karlsruhe in 1998 </w:t>
      </w:r>
      <w:r w:rsidRPr="006B5893">
        <w:rPr>
          <w:i/>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Schmitt, P., </w:t>
      </w:r>
      <w:proofErr w:type="spellStart"/>
      <w:r w:rsidRPr="006B5893">
        <w:rPr>
          <w:rFonts w:ascii="Century Schoolbook" w:eastAsia="Times New Roman" w:hAnsi="Century Schoolbook" w:cs="Times New Roman"/>
          <w:i/>
          <w:color w:val="7030A0"/>
          <w:sz w:val="16"/>
          <w:szCs w:val="20"/>
          <w:lang w:val="en-GB" w:eastAsia="en-GB"/>
        </w:rPr>
        <w:t>Tonin</w:t>
      </w:r>
      <w:proofErr w:type="spellEnd"/>
      <w:r w:rsidRPr="006B5893">
        <w:rPr>
          <w:rFonts w:ascii="Century Schoolbook" w:eastAsia="Times New Roman" w:hAnsi="Century Schoolbook" w:cs="Times New Roman"/>
          <w:i/>
          <w:color w:val="7030A0"/>
          <w:sz w:val="16"/>
          <w:szCs w:val="20"/>
          <w:lang w:val="en-GB" w:eastAsia="en-GB"/>
        </w:rPr>
        <w:t xml:space="preserve">, I., </w:t>
      </w:r>
      <w:proofErr w:type="spellStart"/>
      <w:r w:rsidRPr="006B5893">
        <w:rPr>
          <w:rFonts w:ascii="Century Schoolbook" w:eastAsia="Times New Roman" w:hAnsi="Century Schoolbook" w:cs="Times New Roman"/>
          <w:i/>
          <w:color w:val="7030A0"/>
          <w:sz w:val="16"/>
          <w:szCs w:val="20"/>
          <w:lang w:val="en-GB" w:eastAsia="en-GB"/>
        </w:rPr>
        <w:t>Wonnemann</w:t>
      </w:r>
      <w:proofErr w:type="spellEnd"/>
      <w:r w:rsidRPr="006B5893">
        <w:rPr>
          <w:rFonts w:ascii="Century Schoolbook" w:eastAsia="Times New Roman" w:hAnsi="Century Schoolbook" w:cs="Times New Roman"/>
          <w:i/>
          <w:color w:val="7030A0"/>
          <w:sz w:val="16"/>
          <w:szCs w:val="20"/>
          <w:lang w:val="en-GB" w:eastAsia="en-GB"/>
        </w:rPr>
        <w:t xml:space="preserve">, C., Jenn, E., </w:t>
      </w:r>
      <w:proofErr w:type="spellStart"/>
      <w:r w:rsidRPr="006B5893">
        <w:rPr>
          <w:rFonts w:ascii="Century Schoolbook" w:eastAsia="Times New Roman" w:hAnsi="Century Schoolbook" w:cs="Times New Roman"/>
          <w:i/>
          <w:color w:val="7030A0"/>
          <w:sz w:val="16"/>
          <w:szCs w:val="20"/>
          <w:lang w:val="en-GB" w:eastAsia="en-GB"/>
        </w:rPr>
        <w:t>Leriche</w:t>
      </w:r>
      <w:proofErr w:type="spellEnd"/>
      <w:r w:rsidRPr="006B5893">
        <w:rPr>
          <w:rFonts w:ascii="Century Schoolbook" w:eastAsia="Times New Roman" w:hAnsi="Century Schoolbook" w:cs="Times New Roman"/>
          <w:i/>
          <w:color w:val="7030A0"/>
          <w:sz w:val="16"/>
          <w:szCs w:val="20"/>
          <w:lang w:val="en-GB" w:eastAsia="en-GB"/>
        </w:rPr>
        <w:t>, S. &amp; Hunt, J. (2006))</w:t>
      </w:r>
      <w:r w:rsidRPr="006B5893">
        <w:rPr>
          <w:lang w:val="en-GB"/>
        </w:rPr>
        <w:t>. It was developed as a source-code based verification system to be used for</w:t>
      </w:r>
      <w:r w:rsidR="007A3902">
        <w:rPr>
          <w:lang w:val="en-GB"/>
        </w:rPr>
        <w:t xml:space="preserve"> sequential</w:t>
      </w:r>
      <w:r w:rsidRPr="006B5893">
        <w:rPr>
          <w:lang w:val="en-GB"/>
        </w:rPr>
        <w:t xml:space="preserve"> Java programs along with their specifications written in the Java Modelling Language (JML)</w:t>
      </w:r>
      <w:r w:rsidR="007A3902">
        <w:rPr>
          <w:lang w:val="en-GB"/>
        </w:rPr>
        <w:t xml:space="preserve"> with the </w:t>
      </w:r>
      <w:r w:rsidR="007A3902" w:rsidRPr="006B5893">
        <w:rPr>
          <w:lang w:val="en-GB"/>
        </w:rPr>
        <w:t xml:space="preserve">objective being to </w:t>
      </w:r>
      <w:r w:rsidR="007A3902" w:rsidRPr="006B5893">
        <w:rPr>
          <w:i/>
          <w:lang w:val="en-GB"/>
        </w:rPr>
        <w:t>‘</w:t>
      </w:r>
      <w:r w:rsidR="007A3902" w:rsidRPr="006B5893">
        <w:rPr>
          <w:i/>
          <w:color w:val="00B050"/>
          <w:lang w:val="en-GB"/>
        </w:rPr>
        <w:t xml:space="preserve">integrate design, implementation, formal specification and formal verification of object-oriented software as seamlessly as </w:t>
      </w:r>
      <w:r w:rsidR="007A3902" w:rsidRPr="006B5893">
        <w:rPr>
          <w:color w:val="00B050"/>
          <w:lang w:val="en-GB"/>
        </w:rPr>
        <w:t>possible</w:t>
      </w:r>
      <w:r w:rsidR="007A3902" w:rsidRPr="006B5893">
        <w:rPr>
          <w:i/>
          <w:lang w:val="en-GB"/>
        </w:rPr>
        <w:t>’</w:t>
      </w:r>
      <w:r w:rsidR="007A3902" w:rsidRPr="006B5893">
        <w:rPr>
          <w:i/>
          <w:color w:val="7030A0"/>
          <w:sz w:val="18"/>
          <w:lang w:val="en-GB"/>
        </w:rPr>
        <w:t xml:space="preserve"> (</w:t>
      </w:r>
      <w:proofErr w:type="spellStart"/>
      <w:r w:rsidR="007A3902" w:rsidRPr="006B5893">
        <w:rPr>
          <w:rFonts w:ascii="Century Schoolbook" w:eastAsia="Times New Roman" w:hAnsi="Century Schoolbook" w:cs="Times New Roman"/>
          <w:i/>
          <w:color w:val="7030A0"/>
          <w:sz w:val="16"/>
          <w:szCs w:val="20"/>
          <w:lang w:val="en-GB" w:eastAsia="en-GB"/>
        </w:rPr>
        <w:t>Ahrendt</w:t>
      </w:r>
      <w:proofErr w:type="spellEnd"/>
      <w:r w:rsidR="007A3902" w:rsidRPr="006B5893">
        <w:rPr>
          <w:rFonts w:ascii="Century Schoolbook" w:eastAsia="Times New Roman" w:hAnsi="Century Schoolbook" w:cs="Times New Roman"/>
          <w:i/>
          <w:color w:val="7030A0"/>
          <w:sz w:val="16"/>
          <w:szCs w:val="20"/>
          <w:lang w:val="en-GB" w:eastAsia="en-GB"/>
        </w:rPr>
        <w:t xml:space="preserve">, W., </w:t>
      </w:r>
      <w:proofErr w:type="spellStart"/>
      <w:r w:rsidR="007A3902" w:rsidRPr="006B5893">
        <w:rPr>
          <w:rFonts w:ascii="Century Schoolbook" w:eastAsia="Times New Roman" w:hAnsi="Century Schoolbook" w:cs="Times New Roman"/>
          <w:i/>
          <w:color w:val="7030A0"/>
          <w:sz w:val="16"/>
          <w:szCs w:val="20"/>
          <w:lang w:val="en-GB" w:eastAsia="en-GB"/>
        </w:rPr>
        <w:t>Beckert</w:t>
      </w:r>
      <w:proofErr w:type="spellEnd"/>
      <w:r w:rsidR="007A3902" w:rsidRPr="006B5893">
        <w:rPr>
          <w:rFonts w:ascii="Century Schoolbook" w:eastAsia="Times New Roman" w:hAnsi="Century Schoolbook" w:cs="Times New Roman"/>
          <w:i/>
          <w:color w:val="7030A0"/>
          <w:sz w:val="16"/>
          <w:szCs w:val="20"/>
          <w:lang w:val="en-GB" w:eastAsia="en-GB"/>
        </w:rPr>
        <w:t xml:space="preserve">, B., </w:t>
      </w:r>
      <w:proofErr w:type="spellStart"/>
      <w:r w:rsidR="007A3902" w:rsidRPr="006B5893">
        <w:rPr>
          <w:rFonts w:ascii="Century Schoolbook" w:eastAsia="Times New Roman" w:hAnsi="Century Schoolbook" w:cs="Times New Roman"/>
          <w:i/>
          <w:color w:val="7030A0"/>
          <w:sz w:val="16"/>
          <w:szCs w:val="20"/>
          <w:lang w:val="en-GB" w:eastAsia="en-GB"/>
        </w:rPr>
        <w:t>Hähnle</w:t>
      </w:r>
      <w:proofErr w:type="spellEnd"/>
      <w:r w:rsidR="007A3902" w:rsidRPr="006B5893">
        <w:rPr>
          <w:rFonts w:ascii="Century Schoolbook" w:eastAsia="Times New Roman" w:hAnsi="Century Schoolbook" w:cs="Times New Roman"/>
          <w:i/>
          <w:color w:val="7030A0"/>
          <w:sz w:val="16"/>
          <w:szCs w:val="20"/>
          <w:lang w:val="en-GB" w:eastAsia="en-GB"/>
        </w:rPr>
        <w:t xml:space="preserve">, R., </w:t>
      </w:r>
      <w:proofErr w:type="spellStart"/>
      <w:r w:rsidR="007A3902" w:rsidRPr="006B5893">
        <w:rPr>
          <w:rFonts w:ascii="Century Schoolbook" w:eastAsia="Times New Roman" w:hAnsi="Century Schoolbook" w:cs="Times New Roman"/>
          <w:i/>
          <w:color w:val="7030A0"/>
          <w:sz w:val="16"/>
          <w:szCs w:val="20"/>
          <w:lang w:val="en-GB" w:eastAsia="en-GB"/>
        </w:rPr>
        <w:t>Rümmer</w:t>
      </w:r>
      <w:proofErr w:type="spellEnd"/>
      <w:r w:rsidR="007A3902" w:rsidRPr="006B5893">
        <w:rPr>
          <w:rFonts w:ascii="Century Schoolbook" w:eastAsia="Times New Roman" w:hAnsi="Century Schoolbook" w:cs="Times New Roman"/>
          <w:i/>
          <w:color w:val="7030A0"/>
          <w:sz w:val="16"/>
          <w:szCs w:val="20"/>
          <w:lang w:val="en-GB" w:eastAsia="en-GB"/>
        </w:rPr>
        <w:t>, P. &amp; Schmitt (2007))</w:t>
      </w:r>
      <w:r w:rsidR="007A3902" w:rsidRPr="006B5893">
        <w:rPr>
          <w:rFonts w:ascii="Century Schoolbook" w:eastAsia="Times New Roman" w:hAnsi="Century Schoolbook" w:cs="Times New Roman"/>
          <w:i/>
          <w:sz w:val="20"/>
          <w:szCs w:val="20"/>
          <w:lang w:val="en-GB" w:eastAsia="en-GB"/>
        </w:rPr>
        <w:t>.</w:t>
      </w:r>
      <w:r w:rsidRPr="006B5893">
        <w:rPr>
          <w:lang w:val="en-GB"/>
        </w:rPr>
        <w:t>.</w:t>
      </w:r>
    </w:p>
    <w:p w:rsidR="003A3674" w:rsidRPr="006B5893" w:rsidRDefault="003A3674" w:rsidP="003A3674">
      <w:pPr>
        <w:rPr>
          <w:lang w:val="en-GB"/>
        </w:rPr>
      </w:pPr>
      <w:r w:rsidRPr="00D64ECE">
        <w:rPr>
          <w:noProof/>
          <w:lang w:val="en-GB"/>
        </w:rPr>
        <mc:AlternateContent>
          <mc:Choice Requires="wps">
            <w:drawing>
              <wp:anchor distT="118745" distB="118745" distL="114300" distR="114300" simplePos="0" relativeHeight="251660288" behindDoc="0" locked="0" layoutInCell="0" allowOverlap="1" wp14:anchorId="6F75956F" wp14:editId="0CF2A4CF">
                <wp:simplePos x="0" y="0"/>
                <wp:positionH relativeFrom="margin">
                  <wp:align>left</wp:align>
                </wp:positionH>
                <wp:positionV relativeFrom="paragraph">
                  <wp:posOffset>2179320</wp:posOffset>
                </wp:positionV>
                <wp:extent cx="2420620" cy="37147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0620" cy="371475"/>
                        </a:xfrm>
                        <a:prstGeom prst="rect">
                          <a:avLst/>
                        </a:prstGeom>
                        <a:noFill/>
                        <a:extLst>
                          <a:ext uri="{53640926-AAD7-44D8-BBD7-CCE9431645EC}">
                            <a14:shadowObscured xmlns:a14="http://schemas.microsoft.com/office/drawing/2010/main" val="1"/>
                          </a:ext>
                        </a:extLst>
                      </wps:spPr>
                      <wps:txbx>
                        <w:txbxContent>
                          <w:p w:rsidR="00F922D9" w:rsidRPr="00DB2D4E" w:rsidRDefault="00F922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F922D9" w:rsidRDefault="00F922D9" w:rsidP="00DB2D4E">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F75956F" id="_x0000_s1032" type="#_x0000_t202" style="position:absolute;margin-left:0;margin-top:171.6pt;width:190.6pt;height:29.25pt;z-index:25166028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" o:allowincell="f" filled="f" stroked="f">
                <v:textbox>
                  <w:txbxContent>
                    <w:p w:rsidR="00F922D9" w:rsidRPr="00DB2D4E" w:rsidRDefault="00F922D9" w:rsidP="00DB2D4E">
                      <w:pPr>
                        <w:rPr>
                          <w:sz w:val="16"/>
                          <w:szCs w:val="16"/>
                          <w:lang w:val="en-GB"/>
                        </w:rPr>
                      </w:pP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sidRPr="00DB2D4E">
                        <w:rPr>
                          <w:sz w:val="16"/>
                          <w:szCs w:val="16"/>
                          <w:lang w:val="en-GB"/>
                        </w:rPr>
                        <w:t>.</w:t>
                      </w:r>
                    </w:p>
                    <w:p w:rsidR="00F922D9" w:rsidRDefault="00F922D9" w:rsidP="00DB2D4E">
                      <w:pPr>
                        <w:pBdr>
                          <w:left w:val="single" w:sz="12" w:space="9" w:color="5B9BD5" w:themeColor="accent1"/>
                        </w:pBdr>
                        <w:spacing w:after="0"/>
                      </w:pP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5337ED69" wp14:editId="239BBAE6">
                <wp:simplePos x="0" y="0"/>
                <wp:positionH relativeFrom="margin">
                  <wp:align>left</wp:align>
                </wp:positionH>
                <wp:positionV relativeFrom="paragraph">
                  <wp:posOffset>1970014</wp:posOffset>
                </wp:positionV>
                <wp:extent cx="2420620" cy="18097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2420620" cy="180975"/>
                        </a:xfrm>
                        <a:prstGeom prst="rect">
                          <a:avLst/>
                        </a:prstGeom>
                        <a:solidFill>
                          <a:prstClr val="white"/>
                        </a:solidFill>
                        <a:ln>
                          <a:noFill/>
                        </a:ln>
                      </wps:spPr>
                      <wps:txbx>
                        <w:txbxContent>
                          <w:p w:rsidR="00F922D9" w:rsidRPr="00DB2D4E" w:rsidRDefault="00F922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507E0">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7ED69" id="Text Box 17" o:spid="_x0000_s1033" type="#_x0000_t202" style="position:absolute;margin-left:0;margin-top:155.1pt;width:190.6pt;height:14.2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" stroked="f">
                <v:textbox inset="0,0,0,0">
                  <w:txbxContent>
                    <w:p w:rsidR="00F922D9" w:rsidRPr="00DB2D4E" w:rsidRDefault="00F922D9" w:rsidP="00DB2D4E">
                      <w:pPr>
                        <w:pStyle w:val="Caption"/>
                        <w:jc w:val="center"/>
                        <w:rPr>
                          <w:noProof/>
                          <w:color w:val="auto"/>
                        </w:rPr>
                      </w:pPr>
                      <w:r w:rsidRPr="00DB2D4E">
                        <w:rPr>
                          <w:color w:val="auto"/>
                        </w:rPr>
                        <w:t xml:space="preserve">Figure </w:t>
                      </w:r>
                      <w:r w:rsidRPr="00DB2D4E">
                        <w:rPr>
                          <w:color w:val="auto"/>
                        </w:rPr>
                        <w:fldChar w:fldCharType="begin"/>
                      </w:r>
                      <w:r w:rsidRPr="00DB2D4E">
                        <w:rPr>
                          <w:color w:val="auto"/>
                        </w:rPr>
                        <w:instrText xml:space="preserve"> SEQ Figure \* ARABIC </w:instrText>
                      </w:r>
                      <w:r w:rsidRPr="00DB2D4E">
                        <w:rPr>
                          <w:color w:val="auto"/>
                        </w:rPr>
                        <w:fldChar w:fldCharType="separate"/>
                      </w:r>
                      <w:r w:rsidR="004507E0">
                        <w:rPr>
                          <w:noProof/>
                          <w:color w:val="auto"/>
                        </w:rPr>
                        <w:t>3</w:t>
                      </w:r>
                      <w:r w:rsidRPr="00DB2D4E">
                        <w:rPr>
                          <w:color w:val="auto"/>
                        </w:rPr>
                        <w:fldChar w:fldCharType="end"/>
                      </w:r>
                      <w:r w:rsidRPr="00DB2D4E">
                        <w:rPr>
                          <w:color w:val="auto"/>
                        </w:rPr>
                        <w:t xml:space="preserve">: The </w:t>
                      </w:r>
                      <w:proofErr w:type="spellStart"/>
                      <w:r w:rsidRPr="00DB2D4E">
                        <w:rPr>
                          <w:color w:val="auto"/>
                        </w:rPr>
                        <w:t>KeY</w:t>
                      </w:r>
                      <w:proofErr w:type="spellEnd"/>
                      <w:r w:rsidRPr="00DB2D4E">
                        <w:rPr>
                          <w:color w:val="auto"/>
                        </w:rPr>
                        <w:t xml:space="preserve"> Verification Workflow</w:t>
                      </w:r>
                    </w:p>
                  </w:txbxContent>
                </v:textbox>
                <w10:wrap type="square" anchorx="margin"/>
              </v:shape>
            </w:pict>
          </mc:Fallback>
        </mc:AlternateContent>
      </w:r>
      <w:r w:rsidR="00694B22" w:rsidRPr="006B5893">
        <w:rPr>
          <w:noProof/>
          <w:lang w:val="en-GB"/>
        </w:rPr>
        <w:drawing>
          <wp:anchor distT="0" distB="0" distL="114300" distR="114300" simplePos="0" relativeHeight="251635712" behindDoc="1" locked="0" layoutInCell="1" allowOverlap="1" wp14:anchorId="2A8A8455" wp14:editId="1F03846D">
            <wp:simplePos x="0" y="0"/>
            <wp:positionH relativeFrom="margin">
              <wp:align>left</wp:align>
            </wp:positionH>
            <wp:positionV relativeFrom="paragraph">
              <wp:posOffset>19050</wp:posOffset>
            </wp:positionV>
            <wp:extent cx="2420620" cy="18383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Y_Workfl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0620" cy="1838325"/>
                    </a:xfrm>
                    <a:prstGeom prst="rect">
                      <a:avLst/>
                    </a:prstGeom>
                  </pic:spPr>
                </pic:pic>
              </a:graphicData>
            </a:graphic>
            <wp14:sizeRelH relativeFrom="page">
              <wp14:pctWidth>0</wp14:pctWidth>
            </wp14:sizeRelH>
            <wp14:sizeRelV relativeFrom="page">
              <wp14:pctHeight>0</wp14:pctHeight>
            </wp14:sizeRelV>
          </wp:anchor>
        </w:drawing>
      </w:r>
      <w:r w:rsidRPr="006B5893">
        <w:rPr>
          <w:lang w:val="en-GB"/>
        </w:rPr>
        <w:t xml:space="preserve">Java Dynamic Logic is the basis of the </w:t>
      </w:r>
      <w:proofErr w:type="spellStart"/>
      <w:r w:rsidRPr="006B5893">
        <w:rPr>
          <w:lang w:val="en-GB"/>
        </w:rPr>
        <w:t>KeY</w:t>
      </w:r>
      <w:proofErr w:type="spellEnd"/>
      <w:r w:rsidRPr="006B5893">
        <w:rPr>
          <w:lang w:val="en-GB"/>
        </w:rPr>
        <w:t xml:space="preserve"> logic system. </w:t>
      </w:r>
      <w:r>
        <w:rPr>
          <w:lang w:val="en-GB"/>
        </w:rPr>
        <w:t xml:space="preserve">The syntax of </w:t>
      </w:r>
      <w:proofErr w:type="spellStart"/>
      <w:r>
        <w:rPr>
          <w:lang w:val="en-GB"/>
        </w:rPr>
        <w:t>JavaDL</w:t>
      </w:r>
      <w:proofErr w:type="spellEnd"/>
      <w:r>
        <w:rPr>
          <w:lang w:val="en-GB"/>
        </w:rPr>
        <w:t xml:space="preserve"> extended first-order logic with program variables and program modalities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Pr>
          <w:lang w:val="en-GB"/>
        </w:rPr>
        <w:t>,  and was</w:t>
      </w:r>
      <w:r w:rsidRPr="006B5893">
        <w:rPr>
          <w:lang w:val="en-GB"/>
        </w:rPr>
        <w:t xml:space="preserve"> designed to match the Java type system to reduce the learning curve required when using the tool</w:t>
      </w:r>
      <w:r>
        <w:rPr>
          <w:lang w:val="en-GB"/>
        </w:rPr>
        <w:t xml:space="preserve">. As discussed earlier, </w:t>
      </w:r>
      <w:proofErr w:type="spellStart"/>
      <w:r>
        <w:rPr>
          <w:lang w:val="en-GB"/>
        </w:rPr>
        <w:t>JavaDL</w:t>
      </w:r>
      <w:proofErr w:type="spellEnd"/>
      <w:r>
        <w:rPr>
          <w:lang w:val="en-GB"/>
        </w:rPr>
        <w:t xml:space="preserve"> uses a </w:t>
      </w:r>
      <w:proofErr w:type="spellStart"/>
      <w:r>
        <w:rPr>
          <w:lang w:val="en-GB"/>
        </w:rPr>
        <w:t>Kripke</w:t>
      </w:r>
      <w:proofErr w:type="spellEnd"/>
      <w:r>
        <w:rPr>
          <w:lang w:val="en-GB"/>
        </w:rPr>
        <w:t xml:space="preserve"> structure to evaluate formulas to determine valid paths and models. </w:t>
      </w:r>
      <w:proofErr w:type="spellStart"/>
      <w:r>
        <w:rPr>
          <w:lang w:val="en-GB"/>
        </w:rPr>
        <w:t>JavaDL</w:t>
      </w:r>
      <w:proofErr w:type="spellEnd"/>
      <w:r w:rsidRPr="006B5893">
        <w:rPr>
          <w:lang w:val="en-GB"/>
        </w:rPr>
        <w:t xml:space="preserve"> uses parameterised modal operators (p) and [p], where p can be any sequence of legal Java statements which refer to the final state of program p, with (p)</w:t>
      </w:r>
      <w:r w:rsidRPr="006B5893">
        <w:rPr>
          <w:rFonts w:ascii="Calibri" w:hAnsi="Calibri" w:cs="Calibri"/>
          <w:lang w:val="en-GB"/>
        </w:rPr>
        <w:t>ɸ expressing that the program p terminates in a state which ɸ holds and [p]ɸ expressing that p does not demand termination but it if did then ɸ holds</w:t>
      </w:r>
      <w:r>
        <w:rPr>
          <w:rFonts w:ascii="Calibri" w:hAnsi="Calibri" w:cs="Calibri"/>
          <w:lang w:val="en-GB"/>
        </w:rPr>
        <w:t xml:space="preserve"> </w:t>
      </w:r>
      <w:r w:rsidRPr="00B94A1B">
        <w:rPr>
          <w:rFonts w:ascii="Calibri" w:hAnsi="Calibri" w:cs="Calibri"/>
          <w:highlight w:val="green"/>
          <w:lang w:val="en-GB"/>
        </w:rPr>
        <w:t>EXAMPLE FROM BOOK</w:t>
      </w:r>
      <w:r w:rsidRPr="006B5893">
        <w:rPr>
          <w:rFonts w:ascii="Calibri" w:hAnsi="Calibri" w:cs="Calibri"/>
          <w:lang w:val="en-GB"/>
        </w:rPr>
        <w:t>.</w:t>
      </w:r>
      <w:r>
        <w:rPr>
          <w:rFonts w:ascii="Calibri" w:hAnsi="Calibri" w:cs="Calibri"/>
          <w:lang w:val="en-GB"/>
        </w:rPr>
        <w:t xml:space="preserve"> Another type of modal operator, called</w:t>
      </w:r>
      <w:r w:rsidRPr="006B5893">
        <w:rPr>
          <w:rFonts w:ascii="Calibri" w:hAnsi="Calibri" w:cs="Calibri"/>
          <w:lang w:val="en-GB"/>
        </w:rPr>
        <w:t xml:space="preserve"> ‘updates’,</w:t>
      </w:r>
      <w:r>
        <w:rPr>
          <w:rFonts w:ascii="Calibri" w:hAnsi="Calibri" w:cs="Calibri"/>
          <w:lang w:val="en-GB"/>
        </w:rPr>
        <w:t xml:space="preserve"> </w:t>
      </w:r>
      <w:r w:rsidRPr="006B5893">
        <w:rPr>
          <w:rFonts w:ascii="Calibri" w:hAnsi="Calibri" w:cs="Calibri"/>
          <w:lang w:val="en-GB"/>
        </w:rPr>
        <w:t>describes program</w:t>
      </w:r>
      <w:r>
        <w:rPr>
          <w:rFonts w:ascii="Calibri" w:hAnsi="Calibri" w:cs="Calibri"/>
          <w:lang w:val="en-GB"/>
        </w:rPr>
        <w:t xml:space="preserve"> state</w:t>
      </w:r>
      <w:r w:rsidRPr="006B5893">
        <w:rPr>
          <w:rFonts w:ascii="Calibri" w:hAnsi="Calibri" w:cs="Calibri"/>
          <w:lang w:val="en-GB"/>
        </w:rPr>
        <w:t xml:space="preserve"> transitions that are stated as ‘</w:t>
      </w:r>
      <w:r w:rsidRPr="006B5893">
        <w:rPr>
          <w:i/>
          <w:color w:val="00B050"/>
          <w:lang w:val="en-GB"/>
        </w:rPr>
        <w:t>simple function updates corresponding to assignments in an imperative programming language, which in turn can be composed sequentially and used to form parallel or quantified updates</w:t>
      </w:r>
      <w:r w:rsidRPr="006B5893">
        <w:rPr>
          <w:i/>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Pr>
          <w:lang w:val="en-GB"/>
        </w:rPr>
        <w:t>These updates always terminate and never have any side effects, only showing what state transition has occurred for the current path. V</w:t>
      </w:r>
      <w:r w:rsidRPr="006B5893">
        <w:rPr>
          <w:lang w:val="en-GB"/>
        </w:rPr>
        <w:t>erification calculus</w:t>
      </w:r>
      <w:r>
        <w:rPr>
          <w:lang w:val="en-GB"/>
        </w:rPr>
        <w:t xml:space="preserve"> </w:t>
      </w:r>
      <w:r w:rsidRPr="006B5893">
        <w:rPr>
          <w:lang w:val="en-GB"/>
        </w:rPr>
        <w:t xml:space="preserve">transforms </w:t>
      </w:r>
      <w:r>
        <w:rPr>
          <w:lang w:val="en-GB"/>
        </w:rPr>
        <w:t xml:space="preserve">Java </w:t>
      </w:r>
      <w:r w:rsidRPr="006B5893">
        <w:rPr>
          <w:lang w:val="en-GB"/>
        </w:rPr>
        <w:t xml:space="preserve">programs into </w:t>
      </w:r>
      <w:r>
        <w:rPr>
          <w:lang w:val="en-GB"/>
        </w:rPr>
        <w:t>these ‘</w:t>
      </w:r>
      <w:r w:rsidRPr="006B5893">
        <w:rPr>
          <w:lang w:val="en-GB"/>
        </w:rPr>
        <w:t>updates</w:t>
      </w:r>
      <w:r>
        <w:rPr>
          <w:lang w:val="en-GB"/>
        </w:rPr>
        <w:t>’</w:t>
      </w:r>
      <w:r w:rsidRPr="006B5893">
        <w:rPr>
          <w:lang w:val="en-GB"/>
        </w:rPr>
        <w:t xml:space="preserve"> with the </w:t>
      </w:r>
      <w:proofErr w:type="spellStart"/>
      <w:r w:rsidRPr="006B5893">
        <w:rPr>
          <w:lang w:val="en-GB"/>
        </w:rPr>
        <w:t>KeY</w:t>
      </w:r>
      <w:proofErr w:type="spellEnd"/>
      <w:r w:rsidRPr="006B5893">
        <w:rPr>
          <w:lang w:val="en-GB"/>
        </w:rPr>
        <w:t xml:space="preserve"> tool simplifying them to apply to formulas.</w:t>
      </w:r>
      <w:r>
        <w:rPr>
          <w:lang w:val="en-GB"/>
        </w:rPr>
        <w:t xml:space="preserve"> However, as </w:t>
      </w:r>
      <w:proofErr w:type="spellStart"/>
      <w:r>
        <w:rPr>
          <w:lang w:val="en-GB"/>
        </w:rPr>
        <w:t>JavaDL</w:t>
      </w:r>
      <w:proofErr w:type="spellEnd"/>
      <w:r>
        <w:rPr>
          <w:lang w:val="en-GB"/>
        </w:rPr>
        <w:t xml:space="preserve"> uses first-order arithmetic when determining validity of a path, it results in the </w:t>
      </w:r>
      <w:proofErr w:type="spellStart"/>
      <w:r>
        <w:rPr>
          <w:lang w:val="en-GB"/>
        </w:rPr>
        <w:t>JavaDL</w:t>
      </w:r>
      <w:proofErr w:type="spellEnd"/>
      <w:r>
        <w:rPr>
          <w:lang w:val="en-GB"/>
        </w:rPr>
        <w:t xml:space="preserve"> logic never being both </w:t>
      </w:r>
      <w:r w:rsidRPr="0058269A">
        <w:rPr>
          <w:highlight w:val="yellow"/>
          <w:lang w:val="en-GB"/>
        </w:rPr>
        <w:t>sound and complete</w:t>
      </w:r>
      <w:r>
        <w:rPr>
          <w:lang w:val="en-GB"/>
        </w:rPr>
        <w:t xml:space="preserve"> due to this arithmetic being incomplete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w:t>
      </w:r>
      <w:r>
        <w:rPr>
          <w:lang w:val="en-GB"/>
        </w:rPr>
        <w:t xml:space="preserve"> Relative completeness, however, is possible meaning all proofs are capable of being proven with the exception of some proofs that require specific first-order arithmetic operations that are not covered.</w:t>
      </w:r>
    </w:p>
    <w:p w:rsidR="003A3674" w:rsidRPr="003A3674" w:rsidRDefault="003A3674" w:rsidP="003A3674">
      <w:pPr>
        <w:rPr>
          <w:lang w:val="en-GB"/>
        </w:rPr>
      </w:pPr>
      <w:r>
        <w:rPr>
          <w:lang w:val="en-GB"/>
        </w:rPr>
        <w:t xml:space="preserve">The JML specifications used in </w:t>
      </w:r>
      <w:proofErr w:type="spellStart"/>
      <w:r>
        <w:rPr>
          <w:lang w:val="en-GB"/>
        </w:rPr>
        <w:t>KeY</w:t>
      </w:r>
      <w:proofErr w:type="spellEnd"/>
      <w:r>
        <w:rPr>
          <w:lang w:val="en-GB"/>
        </w:rPr>
        <w:t xml:space="preserve"> java programs are translated into proof obligations in </w:t>
      </w:r>
      <w:proofErr w:type="spellStart"/>
      <w:r>
        <w:rPr>
          <w:lang w:val="en-GB"/>
        </w:rPr>
        <w:t>JavaDL</w:t>
      </w:r>
      <w:proofErr w:type="spellEnd"/>
      <w:r>
        <w:rPr>
          <w:lang w:val="en-GB"/>
        </w:rPr>
        <w:t xml:space="preserve"> before this is further refined to a </w:t>
      </w:r>
      <w:proofErr w:type="spellStart"/>
      <w:r>
        <w:rPr>
          <w:lang w:val="en-GB"/>
        </w:rPr>
        <w:t>taclet</w:t>
      </w:r>
      <w:proofErr w:type="spellEnd"/>
      <w:r>
        <w:rPr>
          <w:lang w:val="en-GB"/>
        </w:rPr>
        <w:t xml:space="preserve"> language for application of proof rules. </w:t>
      </w:r>
      <w:proofErr w:type="spellStart"/>
      <w:r>
        <w:rPr>
          <w:lang w:val="en-GB"/>
        </w:rPr>
        <w:t>Taclets</w:t>
      </w:r>
      <w:proofErr w:type="spellEnd"/>
      <w:r>
        <w:rPr>
          <w:lang w:val="en-GB"/>
        </w:rPr>
        <w:t xml:space="preserve"> are a theory formalization language representing the first-order predicate logic and dynamic logic used in programs, </w:t>
      </w:r>
      <w:r w:rsidRPr="00C11173">
        <w:rPr>
          <w:highlight w:val="green"/>
          <w:lang w:val="en-GB"/>
        </w:rPr>
        <w:t xml:space="preserve">as one logical sequent calculus that is used by </w:t>
      </w:r>
      <w:proofErr w:type="spellStart"/>
      <w:r w:rsidRPr="00C11173">
        <w:rPr>
          <w:highlight w:val="green"/>
          <w:lang w:val="en-GB"/>
        </w:rPr>
        <w:t>KeY</w:t>
      </w:r>
      <w:proofErr w:type="spellEnd"/>
      <w:r w:rsidRPr="00C11173">
        <w:rPr>
          <w:highlight w:val="green"/>
          <w:lang w:val="en-GB"/>
        </w:rPr>
        <w:t xml:space="preserve"> to build the interactive prover</w:t>
      </w:r>
      <w:r>
        <w:rPr>
          <w:lang w:val="en-GB"/>
        </w:rPr>
        <w:t xml:space="preserve">. The rules available for this new formula cover nearly all the rules used in both first-order predicate logic and dynamic logic, which enables </w:t>
      </w:r>
      <w:proofErr w:type="spellStart"/>
      <w:r>
        <w:rPr>
          <w:lang w:val="en-GB"/>
        </w:rPr>
        <w:t>KeY</w:t>
      </w:r>
      <w:proofErr w:type="spellEnd"/>
      <w:r>
        <w:rPr>
          <w:lang w:val="en-GB"/>
        </w:rPr>
        <w:t xml:space="preserve"> to create proof strategies that can be applied during proof automation. The </w:t>
      </w:r>
      <w:proofErr w:type="spellStart"/>
      <w:r>
        <w:rPr>
          <w:lang w:val="en-GB"/>
        </w:rPr>
        <w:t>taclet</w:t>
      </w:r>
      <w:proofErr w:type="spellEnd"/>
      <w:r>
        <w:rPr>
          <w:lang w:val="en-GB"/>
        </w:rPr>
        <w:t xml:space="preserve"> language captures the axioms of theories and algebraic specifications as rules and allows the use of lemmas in programs to help specific proofs where needed </w:t>
      </w:r>
      <w:r w:rsidRPr="00DB2D4E">
        <w:rPr>
          <w:rFonts w:ascii="Century Schoolbook" w:eastAsia="Times New Roman" w:hAnsi="Century Schoolbook" w:cs="Times New Roman"/>
          <w:i/>
          <w:color w:val="7030A0"/>
          <w:sz w:val="16"/>
          <w:szCs w:val="16"/>
          <w:lang w:val="en-GB" w:eastAsia="en-GB"/>
        </w:rPr>
        <w:t>(</w:t>
      </w:r>
      <w:proofErr w:type="spellStart"/>
      <w:r w:rsidRPr="00DB2D4E">
        <w:rPr>
          <w:rFonts w:ascii="Century Schoolbook" w:eastAsia="Times New Roman" w:hAnsi="Century Schoolbook" w:cs="Times New Roman"/>
          <w:i/>
          <w:color w:val="7030A0"/>
          <w:sz w:val="16"/>
          <w:szCs w:val="16"/>
          <w:lang w:val="en-GB" w:eastAsia="en-GB"/>
        </w:rPr>
        <w:t>Ahrendt</w:t>
      </w:r>
      <w:proofErr w:type="spellEnd"/>
      <w:r w:rsidRPr="00DB2D4E">
        <w:rPr>
          <w:rFonts w:ascii="Century Schoolbook" w:eastAsia="Times New Roman" w:hAnsi="Century Schoolbook" w:cs="Times New Roman"/>
          <w:i/>
          <w:color w:val="7030A0"/>
          <w:sz w:val="16"/>
          <w:szCs w:val="16"/>
          <w:lang w:val="en-GB" w:eastAsia="en-GB"/>
        </w:rPr>
        <w:t xml:space="preserve">, W., </w:t>
      </w:r>
      <w:proofErr w:type="spellStart"/>
      <w:r w:rsidRPr="00DB2D4E">
        <w:rPr>
          <w:rFonts w:ascii="Century Schoolbook" w:eastAsia="Times New Roman" w:hAnsi="Century Schoolbook" w:cs="Times New Roman"/>
          <w:i/>
          <w:color w:val="7030A0"/>
          <w:sz w:val="16"/>
          <w:szCs w:val="16"/>
          <w:lang w:val="en-GB" w:eastAsia="en-GB"/>
        </w:rPr>
        <w:t>Beckert</w:t>
      </w:r>
      <w:proofErr w:type="spellEnd"/>
      <w:r w:rsidRPr="00DB2D4E">
        <w:rPr>
          <w:rFonts w:ascii="Century Schoolbook" w:eastAsia="Times New Roman" w:hAnsi="Century Schoolbook" w:cs="Times New Roman"/>
          <w:i/>
          <w:color w:val="7030A0"/>
          <w:sz w:val="16"/>
          <w:szCs w:val="16"/>
          <w:lang w:val="en-GB" w:eastAsia="en-GB"/>
        </w:rPr>
        <w:t xml:space="preserve">, B., </w:t>
      </w:r>
      <w:proofErr w:type="spellStart"/>
      <w:r w:rsidRPr="00DB2D4E">
        <w:rPr>
          <w:rFonts w:ascii="Century Schoolbook" w:eastAsia="Times New Roman" w:hAnsi="Century Schoolbook" w:cs="Times New Roman"/>
          <w:i/>
          <w:color w:val="7030A0"/>
          <w:sz w:val="16"/>
          <w:szCs w:val="16"/>
          <w:lang w:val="en-GB" w:eastAsia="en-GB"/>
        </w:rPr>
        <w:t>Bubel</w:t>
      </w:r>
      <w:proofErr w:type="spellEnd"/>
      <w:r w:rsidRPr="00DB2D4E">
        <w:rPr>
          <w:rFonts w:ascii="Century Schoolbook" w:eastAsia="Times New Roman" w:hAnsi="Century Schoolbook" w:cs="Times New Roman"/>
          <w:i/>
          <w:color w:val="7030A0"/>
          <w:sz w:val="16"/>
          <w:szCs w:val="16"/>
          <w:lang w:val="en-GB" w:eastAsia="en-GB"/>
        </w:rPr>
        <w:t xml:space="preserve">, R., </w:t>
      </w:r>
      <w:proofErr w:type="spellStart"/>
      <w:r w:rsidRPr="00DB2D4E">
        <w:rPr>
          <w:rFonts w:ascii="Century Schoolbook" w:eastAsia="Times New Roman" w:hAnsi="Century Schoolbook" w:cs="Times New Roman"/>
          <w:i/>
          <w:color w:val="7030A0"/>
          <w:sz w:val="16"/>
          <w:szCs w:val="16"/>
          <w:lang w:val="en-GB" w:eastAsia="en-GB"/>
        </w:rPr>
        <w:t>Hähnle</w:t>
      </w:r>
      <w:proofErr w:type="spellEnd"/>
      <w:r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Pr="00DB2D4E">
        <w:rPr>
          <w:rFonts w:ascii="Century Schoolbook" w:eastAsia="Times New Roman" w:hAnsi="Century Schoolbook" w:cs="Times New Roman"/>
          <w:i/>
          <w:color w:val="7030A0"/>
          <w:sz w:val="16"/>
          <w:szCs w:val="16"/>
          <w:lang w:val="en-GB" w:eastAsia="en-GB"/>
        </w:rPr>
        <w:t>Ulbrich</w:t>
      </w:r>
      <w:proofErr w:type="spellEnd"/>
      <w:r w:rsidRPr="00DB2D4E">
        <w:rPr>
          <w:rFonts w:ascii="Century Schoolbook" w:eastAsia="Times New Roman" w:hAnsi="Century Schoolbook" w:cs="Times New Roman"/>
          <w:i/>
          <w:color w:val="7030A0"/>
          <w:sz w:val="16"/>
          <w:szCs w:val="16"/>
          <w:lang w:val="en-GB" w:eastAsia="en-GB"/>
        </w:rPr>
        <w:t>, M. (2016))</w:t>
      </w:r>
      <w:r>
        <w:rPr>
          <w:lang w:val="en-GB"/>
        </w:rPr>
        <w:t xml:space="preserve">. </w:t>
      </w:r>
    </w:p>
    <w:p w:rsidR="00DB2D4E" w:rsidRDefault="00DB2D4E" w:rsidP="00DB2D4E">
      <w:pPr>
        <w:rPr>
          <w:lang w:val="en-GB"/>
        </w:rPr>
      </w:pPr>
      <w:r>
        <w:rPr>
          <w:highlight w:val="yellow"/>
          <w:lang w:val="en-GB"/>
        </w:rPr>
        <w:t xml:space="preserve">Chapter 7: </w:t>
      </w:r>
      <w:r w:rsidRPr="006B5893">
        <w:rPr>
          <w:highlight w:val="yellow"/>
          <w:lang w:val="en-GB"/>
        </w:rPr>
        <w:t xml:space="preserve">JML </w:t>
      </w:r>
      <w:proofErr w:type="spellStart"/>
      <w:r w:rsidRPr="006B5893">
        <w:rPr>
          <w:highlight w:val="yellow"/>
          <w:lang w:val="en-GB"/>
        </w:rPr>
        <w:t>KeY</w:t>
      </w:r>
      <w:proofErr w:type="spellEnd"/>
      <w:r w:rsidRPr="006B5893">
        <w:rPr>
          <w:highlight w:val="yellow"/>
          <w:lang w:val="en-GB"/>
        </w:rPr>
        <w:t xml:space="preserve"> version with Libraries </w:t>
      </w:r>
    </w:p>
    <w:p w:rsidR="00DB2D4E" w:rsidRDefault="00DB2D4E" w:rsidP="00BF2CCB">
      <w:pPr>
        <w:rPr>
          <w:highlight w:val="yellow"/>
          <w:lang w:val="en-GB"/>
        </w:rPr>
      </w:pPr>
      <w:r>
        <w:rPr>
          <w:highlight w:val="yellow"/>
          <w:lang w:val="en-GB"/>
        </w:rPr>
        <w:t xml:space="preserve">    :</w:t>
      </w:r>
      <w:r w:rsidRPr="0058269A">
        <w:rPr>
          <w:highlight w:val="yellow"/>
          <w:lang w:val="en-GB"/>
        </w:rPr>
        <w:t>Quantifiers</w:t>
      </w:r>
      <w:r>
        <w:rPr>
          <w:highlight w:val="yellow"/>
          <w:lang w:val="en-GB"/>
        </w:rPr>
        <w:t xml:space="preserve"> with libraries</w:t>
      </w:r>
    </w:p>
    <w:p w:rsidR="004059D5" w:rsidRDefault="004059D5" w:rsidP="00DB2D4E">
      <w:pPr>
        <w:rPr>
          <w:lang w:val="en-GB"/>
        </w:rPr>
      </w:pPr>
    </w:p>
    <w:p w:rsidR="0001280A" w:rsidRDefault="0001280A" w:rsidP="00DB2D4E">
      <w:pPr>
        <w:rPr>
          <w:lang w:val="en-GB"/>
        </w:rPr>
      </w:pPr>
    </w:p>
    <w:p w:rsidR="0058269A" w:rsidRPr="00747FD4" w:rsidRDefault="00BF2CCB" w:rsidP="00694B22">
      <w:pPr>
        <w:rPr>
          <w:sz w:val="16"/>
          <w:szCs w:val="16"/>
          <w:lang w:val="en-GB"/>
        </w:rPr>
      </w:pPr>
      <w:r>
        <w:rPr>
          <w:lang w:val="en-GB"/>
        </w:rPr>
        <w:t xml:space="preserve">One of the </w:t>
      </w:r>
      <w:proofErr w:type="spellStart"/>
      <w:r>
        <w:rPr>
          <w:lang w:val="en-GB"/>
        </w:rPr>
        <w:t>KeY</w:t>
      </w:r>
      <w:proofErr w:type="spellEnd"/>
      <w:r>
        <w:rPr>
          <w:lang w:val="en-GB"/>
        </w:rPr>
        <w:t xml:space="preserve"> tools main advantages over other deductive verifiers is its </w:t>
      </w:r>
      <w:r w:rsidR="00C11173">
        <w:rPr>
          <w:lang w:val="en-GB"/>
        </w:rPr>
        <w:t>ability</w:t>
      </w:r>
      <w:r>
        <w:rPr>
          <w:lang w:val="en-GB"/>
        </w:rPr>
        <w:t xml:space="preserve"> to deal with theories</w:t>
      </w:r>
      <w:r w:rsidR="000D64FD">
        <w:rPr>
          <w:lang w:val="en-GB"/>
        </w:rPr>
        <w:t>,</w:t>
      </w:r>
      <w:r>
        <w:rPr>
          <w:lang w:val="en-GB"/>
        </w:rPr>
        <w:t xml:space="preserve"> and specifically finite sequence</w:t>
      </w:r>
      <w:r w:rsidR="000D64FD">
        <w:rPr>
          <w:lang w:val="en-GB"/>
        </w:rPr>
        <w:t>s denoted by the keyword ‘</w:t>
      </w:r>
      <w:r w:rsidR="000D64FD" w:rsidRPr="000D64FD">
        <w:rPr>
          <w:i/>
          <w:lang w:val="en-GB"/>
        </w:rPr>
        <w:t>\</w:t>
      </w:r>
      <w:proofErr w:type="spellStart"/>
      <w:r w:rsidR="000D64FD" w:rsidRPr="000D64FD">
        <w:rPr>
          <w:i/>
          <w:lang w:val="en-GB"/>
        </w:rPr>
        <w:t>seq</w:t>
      </w:r>
      <w:proofErr w:type="spellEnd"/>
      <w:r w:rsidR="000D64FD">
        <w:rPr>
          <w:lang w:val="en-GB"/>
        </w:rPr>
        <w:t xml:space="preserve">’. </w:t>
      </w:r>
      <w:r w:rsidR="000A18B5">
        <w:rPr>
          <w:lang w:val="en-GB"/>
        </w:rPr>
        <w:t xml:space="preserve"> This </w:t>
      </w:r>
      <w:r w:rsidR="005D0284">
        <w:rPr>
          <w:lang w:val="en-GB"/>
        </w:rPr>
        <w:t>is</w:t>
      </w:r>
      <w:r w:rsidR="00DA5312">
        <w:rPr>
          <w:lang w:val="en-GB"/>
        </w:rPr>
        <w:t xml:space="preserve"> u</w:t>
      </w:r>
      <w:r w:rsidR="000A18B5">
        <w:rPr>
          <w:lang w:val="en-GB"/>
        </w:rPr>
        <w:t>sed</w:t>
      </w:r>
      <w:r w:rsidR="005D0284">
        <w:rPr>
          <w:lang w:val="en-GB"/>
        </w:rPr>
        <w:t xml:space="preserve"> </w:t>
      </w:r>
      <w:r w:rsidR="000A18B5">
        <w:rPr>
          <w:lang w:val="en-GB"/>
        </w:rPr>
        <w:t xml:space="preserve">to deal with abstract datatypes such as Lists and provides certain libraries, for example </w:t>
      </w:r>
      <w:proofErr w:type="spellStart"/>
      <w:r w:rsidR="000A18B5">
        <w:rPr>
          <w:lang w:val="en-GB"/>
        </w:rPr>
        <w:t>seqLen</w:t>
      </w:r>
      <w:proofErr w:type="spellEnd"/>
      <w:r w:rsidR="000A18B5">
        <w:rPr>
          <w:lang w:val="en-GB"/>
        </w:rPr>
        <w:t>(x) returns the length of x, to work with sequences</w:t>
      </w:r>
      <w:r w:rsidR="005D0284">
        <w:rPr>
          <w:lang w:val="en-GB"/>
        </w:rPr>
        <w:t>.</w:t>
      </w:r>
      <w:r w:rsidR="000A18B5">
        <w:rPr>
          <w:lang w:val="en-GB"/>
        </w:rPr>
        <w:t xml:space="preserve">  </w:t>
      </w:r>
      <w:r w:rsidR="005D0284">
        <w:rPr>
          <w:lang w:val="en-GB"/>
        </w:rPr>
        <w:t xml:space="preserve">The addition of these libraries and there use in </w:t>
      </w:r>
      <w:r w:rsidR="0091683B">
        <w:rPr>
          <w:lang w:val="en-GB"/>
        </w:rPr>
        <w:t>combination</w:t>
      </w:r>
      <w:r w:rsidR="005D0284">
        <w:rPr>
          <w:lang w:val="en-GB"/>
        </w:rPr>
        <w:t xml:space="preserve"> with the JML quantifiers</w:t>
      </w:r>
      <w:r w:rsidR="00A91085">
        <w:rPr>
          <w:lang w:val="en-GB"/>
        </w:rPr>
        <w:t xml:space="preserve">, and the extended version of JML that </w:t>
      </w:r>
      <w:proofErr w:type="spellStart"/>
      <w:r w:rsidR="00A91085">
        <w:rPr>
          <w:lang w:val="en-GB"/>
        </w:rPr>
        <w:t>KeY</w:t>
      </w:r>
      <w:proofErr w:type="spellEnd"/>
      <w:r w:rsidR="00A91085">
        <w:rPr>
          <w:lang w:val="en-GB"/>
        </w:rPr>
        <w:t xml:space="preserve"> employs,</w:t>
      </w:r>
      <w:r w:rsidR="005D0284">
        <w:rPr>
          <w:lang w:val="en-GB"/>
        </w:rPr>
        <w:t xml:space="preserve"> provides a far greater range of proof obligations that can be generated by the </w:t>
      </w:r>
      <w:proofErr w:type="spellStart"/>
      <w:r w:rsidR="005D0284">
        <w:rPr>
          <w:lang w:val="en-GB"/>
        </w:rPr>
        <w:t>KeY</w:t>
      </w:r>
      <w:proofErr w:type="spellEnd"/>
      <w:r w:rsidR="005D0284">
        <w:rPr>
          <w:lang w:val="en-GB"/>
        </w:rPr>
        <w:t xml:space="preserve"> tool when translating the program. The technique of creating specification contracts using a </w:t>
      </w:r>
      <w:r w:rsidR="0091683B">
        <w:rPr>
          <w:lang w:val="en-GB"/>
        </w:rPr>
        <w:t>combination</w:t>
      </w:r>
      <w:r w:rsidR="005D0284">
        <w:rPr>
          <w:lang w:val="en-GB"/>
        </w:rPr>
        <w:t xml:space="preserve"> of quantifiers and theories interlinked</w:t>
      </w:r>
      <w:r w:rsidR="00DA5312">
        <w:rPr>
          <w:lang w:val="en-GB"/>
        </w:rPr>
        <w:t xml:space="preserve"> and their translation as a whole to proof obligations in </w:t>
      </w:r>
      <w:proofErr w:type="spellStart"/>
      <w:r w:rsidR="00DA5312">
        <w:rPr>
          <w:lang w:val="en-GB"/>
        </w:rPr>
        <w:t>JavaDL</w:t>
      </w:r>
      <w:proofErr w:type="spellEnd"/>
      <w:r w:rsidR="00DA5312">
        <w:rPr>
          <w:lang w:val="en-GB"/>
        </w:rPr>
        <w:t>,</w:t>
      </w:r>
      <w:r w:rsidR="005D0284">
        <w:rPr>
          <w:lang w:val="en-GB"/>
        </w:rPr>
        <w:t xml:space="preserve"> gives the tool a significant advantage over other similar JML verifiers, albeit</w:t>
      </w:r>
      <w:r w:rsidR="00F141B4">
        <w:rPr>
          <w:lang w:val="en-GB"/>
        </w:rPr>
        <w:t xml:space="preserve"> with the drawback of</w:t>
      </w:r>
      <w:r w:rsidR="005D0284">
        <w:rPr>
          <w:lang w:val="en-GB"/>
        </w:rPr>
        <w:t xml:space="preserve"> learning to master these </w:t>
      </w:r>
      <w:r w:rsidR="0091683B">
        <w:rPr>
          <w:lang w:val="en-GB"/>
        </w:rPr>
        <w:t>specification</w:t>
      </w:r>
      <w:r w:rsidR="00F141B4">
        <w:rPr>
          <w:lang w:val="en-GB"/>
        </w:rPr>
        <w:t xml:space="preserve"> combination </w:t>
      </w:r>
      <w:r w:rsidR="005D0284">
        <w:rPr>
          <w:lang w:val="en-GB"/>
        </w:rPr>
        <w:t xml:space="preserve">techniques </w:t>
      </w:r>
      <w:r w:rsidR="00F141B4">
        <w:rPr>
          <w:lang w:val="en-GB"/>
        </w:rPr>
        <w:t xml:space="preserve">as they often </w:t>
      </w:r>
      <w:r w:rsidR="005D0284">
        <w:rPr>
          <w:lang w:val="en-GB"/>
        </w:rPr>
        <w:t>prove challenging</w:t>
      </w:r>
      <w:r w:rsidR="00F141B4">
        <w:rPr>
          <w:lang w:val="en-GB"/>
        </w:rPr>
        <w:t xml:space="preserve"> and require expert knowledge</w:t>
      </w:r>
      <w:r w:rsidR="005D0284">
        <w:rPr>
          <w:lang w:val="en-GB"/>
        </w:rPr>
        <w:t>.</w:t>
      </w:r>
      <w:r w:rsidR="00747FD4">
        <w:rPr>
          <w:lang w:val="en-GB"/>
        </w:rPr>
        <w:t xml:space="preserve"> For more information on finite sequences, please refer to Chapter 5 of reference</w:t>
      </w:r>
      <w:r w:rsidR="005D0284">
        <w:rPr>
          <w:lang w:val="en-GB"/>
        </w:rPr>
        <w:t xml:space="preserve"> </w:t>
      </w:r>
      <w:r w:rsidR="00747FD4" w:rsidRPr="00DB2D4E">
        <w:rPr>
          <w:rFonts w:ascii="Century Schoolbook" w:eastAsia="Times New Roman" w:hAnsi="Century Schoolbook" w:cs="Times New Roman"/>
          <w:i/>
          <w:color w:val="7030A0"/>
          <w:sz w:val="16"/>
          <w:szCs w:val="16"/>
          <w:lang w:val="en-GB" w:eastAsia="en-GB"/>
        </w:rPr>
        <w:t>(</w:t>
      </w:r>
      <w:proofErr w:type="spellStart"/>
      <w:r w:rsidR="00747FD4" w:rsidRPr="00DB2D4E">
        <w:rPr>
          <w:rFonts w:ascii="Century Schoolbook" w:eastAsia="Times New Roman" w:hAnsi="Century Schoolbook" w:cs="Times New Roman"/>
          <w:i/>
          <w:color w:val="7030A0"/>
          <w:sz w:val="16"/>
          <w:szCs w:val="16"/>
          <w:lang w:val="en-GB" w:eastAsia="en-GB"/>
        </w:rPr>
        <w:t>Ahrendt</w:t>
      </w:r>
      <w:proofErr w:type="spellEnd"/>
      <w:r w:rsidR="00747FD4" w:rsidRPr="00DB2D4E">
        <w:rPr>
          <w:rFonts w:ascii="Century Schoolbook" w:eastAsia="Times New Roman" w:hAnsi="Century Schoolbook" w:cs="Times New Roman"/>
          <w:i/>
          <w:color w:val="7030A0"/>
          <w:sz w:val="16"/>
          <w:szCs w:val="16"/>
          <w:lang w:val="en-GB" w:eastAsia="en-GB"/>
        </w:rPr>
        <w:t xml:space="preserve">, W., </w:t>
      </w:r>
      <w:proofErr w:type="spellStart"/>
      <w:r w:rsidR="00747FD4" w:rsidRPr="00DB2D4E">
        <w:rPr>
          <w:rFonts w:ascii="Century Schoolbook" w:eastAsia="Times New Roman" w:hAnsi="Century Schoolbook" w:cs="Times New Roman"/>
          <w:i/>
          <w:color w:val="7030A0"/>
          <w:sz w:val="16"/>
          <w:szCs w:val="16"/>
          <w:lang w:val="en-GB" w:eastAsia="en-GB"/>
        </w:rPr>
        <w:t>Beckert</w:t>
      </w:r>
      <w:proofErr w:type="spellEnd"/>
      <w:r w:rsidR="00747FD4" w:rsidRPr="00DB2D4E">
        <w:rPr>
          <w:rFonts w:ascii="Century Schoolbook" w:eastAsia="Times New Roman" w:hAnsi="Century Schoolbook" w:cs="Times New Roman"/>
          <w:i/>
          <w:color w:val="7030A0"/>
          <w:sz w:val="16"/>
          <w:szCs w:val="16"/>
          <w:lang w:val="en-GB" w:eastAsia="en-GB"/>
        </w:rPr>
        <w:t xml:space="preserve">, B., </w:t>
      </w:r>
      <w:proofErr w:type="spellStart"/>
      <w:r w:rsidR="00747FD4" w:rsidRPr="00DB2D4E">
        <w:rPr>
          <w:rFonts w:ascii="Century Schoolbook" w:eastAsia="Times New Roman" w:hAnsi="Century Schoolbook" w:cs="Times New Roman"/>
          <w:i/>
          <w:color w:val="7030A0"/>
          <w:sz w:val="16"/>
          <w:szCs w:val="16"/>
          <w:lang w:val="en-GB" w:eastAsia="en-GB"/>
        </w:rPr>
        <w:t>Bubel</w:t>
      </w:r>
      <w:proofErr w:type="spellEnd"/>
      <w:r w:rsidR="00747FD4" w:rsidRPr="00DB2D4E">
        <w:rPr>
          <w:rFonts w:ascii="Century Schoolbook" w:eastAsia="Times New Roman" w:hAnsi="Century Schoolbook" w:cs="Times New Roman"/>
          <w:i/>
          <w:color w:val="7030A0"/>
          <w:sz w:val="16"/>
          <w:szCs w:val="16"/>
          <w:lang w:val="en-GB" w:eastAsia="en-GB"/>
        </w:rPr>
        <w:t xml:space="preserve">, R., </w:t>
      </w:r>
      <w:proofErr w:type="spellStart"/>
      <w:r w:rsidR="00747FD4" w:rsidRPr="00DB2D4E">
        <w:rPr>
          <w:rFonts w:ascii="Century Schoolbook" w:eastAsia="Times New Roman" w:hAnsi="Century Schoolbook" w:cs="Times New Roman"/>
          <w:i/>
          <w:color w:val="7030A0"/>
          <w:sz w:val="16"/>
          <w:szCs w:val="16"/>
          <w:lang w:val="en-GB" w:eastAsia="en-GB"/>
        </w:rPr>
        <w:t>Hähnle</w:t>
      </w:r>
      <w:proofErr w:type="spellEnd"/>
      <w:r w:rsidR="00747FD4" w:rsidRPr="00DB2D4E">
        <w:rPr>
          <w:rFonts w:ascii="Century Schoolbook" w:eastAsia="Times New Roman" w:hAnsi="Century Schoolbook" w:cs="Times New Roman"/>
          <w:i/>
          <w:color w:val="7030A0"/>
          <w:sz w:val="16"/>
          <w:szCs w:val="16"/>
          <w:lang w:val="en-GB" w:eastAsia="en-GB"/>
        </w:rPr>
        <w:t xml:space="preserve">, R. Schmitt, P., &amp; </w:t>
      </w:r>
      <w:proofErr w:type="spellStart"/>
      <w:r w:rsidR="00747FD4" w:rsidRPr="00DB2D4E">
        <w:rPr>
          <w:rFonts w:ascii="Century Schoolbook" w:eastAsia="Times New Roman" w:hAnsi="Century Schoolbook" w:cs="Times New Roman"/>
          <w:i/>
          <w:color w:val="7030A0"/>
          <w:sz w:val="16"/>
          <w:szCs w:val="16"/>
          <w:lang w:val="en-GB" w:eastAsia="en-GB"/>
        </w:rPr>
        <w:t>Ulbrich</w:t>
      </w:r>
      <w:proofErr w:type="spellEnd"/>
      <w:r w:rsidR="00747FD4" w:rsidRPr="00DB2D4E">
        <w:rPr>
          <w:rFonts w:ascii="Century Schoolbook" w:eastAsia="Times New Roman" w:hAnsi="Century Schoolbook" w:cs="Times New Roman"/>
          <w:i/>
          <w:color w:val="7030A0"/>
          <w:sz w:val="16"/>
          <w:szCs w:val="16"/>
          <w:lang w:val="en-GB" w:eastAsia="en-GB"/>
        </w:rPr>
        <w:t>, M. (2016))</w:t>
      </w:r>
      <w:r w:rsidR="00747FD4">
        <w:rPr>
          <w:sz w:val="16"/>
          <w:szCs w:val="16"/>
          <w:lang w:val="en-GB"/>
        </w:rPr>
        <w:t>.</w:t>
      </w:r>
    </w:p>
    <w:p w:rsidR="00694B22" w:rsidRPr="006B5893" w:rsidRDefault="00694B22" w:rsidP="00694B22">
      <w:pPr>
        <w:rPr>
          <w:lang w:val="en-GB"/>
        </w:rPr>
      </w:pPr>
      <w:r w:rsidRPr="006B5893">
        <w:rPr>
          <w:lang w:val="en-GB"/>
        </w:rPr>
        <w:t xml:space="preserve">The </w:t>
      </w:r>
      <w:proofErr w:type="spellStart"/>
      <w:r w:rsidRPr="006B5893">
        <w:rPr>
          <w:lang w:val="en-GB"/>
        </w:rPr>
        <w:t>KeY</w:t>
      </w:r>
      <w:proofErr w:type="spellEnd"/>
      <w:r w:rsidRPr="006B5893">
        <w:rPr>
          <w:lang w:val="en-GB"/>
        </w:rPr>
        <w:t xml:space="preserve"> tool has a dedicated interactive theorem prover that lets the user find a proof, provide values for quantifier instantiations and step through each proof in stages. It provides its own standalone IDE for applying direct proof obligations as well as a plugin for the Eclipse IDE, however the Eclipse plugin cannot apply direct proof obligations to code. The </w:t>
      </w:r>
      <w:proofErr w:type="spellStart"/>
      <w:r w:rsidRPr="006B5893">
        <w:rPr>
          <w:lang w:val="en-GB"/>
        </w:rPr>
        <w:t>KeY</w:t>
      </w:r>
      <w:proofErr w:type="spellEnd"/>
      <w:r w:rsidRPr="006B5893">
        <w:rPr>
          <w:lang w:val="en-GB"/>
        </w:rPr>
        <w:t xml:space="preserve"> IDE also has an automated feature which will automatically select the optimal proof strategy for each section of code</w:t>
      </w:r>
      <w:r w:rsidR="00C11173">
        <w:rPr>
          <w:lang w:val="en-GB"/>
        </w:rPr>
        <w:t xml:space="preserve"> based on the SMT solver selected. T</w:t>
      </w:r>
      <w:r w:rsidRPr="006B5893">
        <w:rPr>
          <w:lang w:val="en-GB"/>
        </w:rPr>
        <w:t xml:space="preserve">his technique was used in </w:t>
      </w:r>
      <w:proofErr w:type="spellStart"/>
      <w:r w:rsidRPr="006B5893">
        <w:rPr>
          <w:lang w:val="en-GB"/>
        </w:rPr>
        <w:t>KeY</w:t>
      </w:r>
      <w:proofErr w:type="spellEnd"/>
      <w:r w:rsidRPr="006B5893">
        <w:rPr>
          <w:lang w:val="en-GB"/>
        </w:rPr>
        <w:t xml:space="preserve"> to avoid a common human interpretation issue with counter examples that are generated, usually, in Normal-Form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If a SMT solver fails to provide a complete proof for a certain section of the code; the user can use the </w:t>
      </w:r>
      <w:proofErr w:type="spellStart"/>
      <w:r w:rsidRPr="006B5893">
        <w:rPr>
          <w:lang w:val="en-GB"/>
        </w:rPr>
        <w:t>KeY</w:t>
      </w:r>
      <w:proofErr w:type="spellEnd"/>
      <w:r w:rsidRPr="006B5893">
        <w:rPr>
          <w:lang w:val="en-GB"/>
        </w:rPr>
        <w:t xml:space="preserve"> IDE to select a different SMT Solver for that specific section, </w:t>
      </w:r>
      <w:proofErr w:type="spellStart"/>
      <w:r w:rsidRPr="006B5893">
        <w:rPr>
          <w:lang w:val="en-GB"/>
        </w:rPr>
        <w:t>e.g</w:t>
      </w:r>
      <w:proofErr w:type="spellEnd"/>
      <w:r w:rsidRPr="006B5893">
        <w:rPr>
          <w:lang w:val="en-GB"/>
        </w:rPr>
        <w:t xml:space="preserve"> Alt-Ergo is better for arithmetical proofs than z3. The proof strategies employed by the </w:t>
      </w:r>
      <w:proofErr w:type="spellStart"/>
      <w:r w:rsidRPr="006B5893">
        <w:rPr>
          <w:lang w:val="en-GB"/>
        </w:rPr>
        <w:t>KeY</w:t>
      </w:r>
      <w:proofErr w:type="spellEnd"/>
      <w:r w:rsidRPr="006B5893">
        <w:rPr>
          <w:lang w:val="en-GB"/>
        </w:rPr>
        <w:t xml:space="preserve"> automated verification tool ‘</w:t>
      </w:r>
      <w:r w:rsidRPr="006B5893">
        <w:rPr>
          <w:i/>
          <w:color w:val="00B050"/>
          <w:lang w:val="en-GB"/>
        </w:rPr>
        <w:t xml:space="preserve">provides compound interaction steps combine the application of several basic </w:t>
      </w:r>
      <w:proofErr w:type="spellStart"/>
      <w:r w:rsidRPr="006B5893">
        <w:rPr>
          <w:i/>
          <w:color w:val="00B050"/>
          <w:lang w:val="en-GB"/>
        </w:rPr>
        <w:t>deductionsteps</w:t>
      </w:r>
      <w:proofErr w:type="spellEnd"/>
      <w:r w:rsidRPr="006B5893">
        <w:rPr>
          <w:i/>
          <w:color w:val="00B050"/>
          <w:lang w:val="en-GB"/>
        </w:rPr>
        <w:t xml:space="preserve"> to achieve a specific purpose</w:t>
      </w:r>
      <w:r w:rsidRPr="006B5893">
        <w:rPr>
          <w:lang w:val="en-GB"/>
        </w:rPr>
        <w:t>’ and are defined as: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(without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Propositional expansion</w:t>
      </w:r>
      <w:r w:rsidRPr="006B5893">
        <w:rPr>
          <w:lang w:val="en-GB"/>
        </w:rPr>
        <w:t xml:space="preserve"> (with splits) apply only non-splitting propositional rules</w:t>
      </w:r>
    </w:p>
    <w:p w:rsidR="00694B22" w:rsidRPr="006B5893" w:rsidRDefault="00694B22" w:rsidP="00694B22">
      <w:pPr>
        <w:pStyle w:val="ListParagraph"/>
        <w:numPr>
          <w:ilvl w:val="1"/>
          <w:numId w:val="10"/>
        </w:numPr>
        <w:spacing w:after="160" w:line="259" w:lineRule="auto"/>
        <w:rPr>
          <w:lang w:val="en-GB"/>
        </w:rPr>
      </w:pPr>
      <w:r w:rsidRPr="006B5893">
        <w:rPr>
          <w:i/>
          <w:lang w:val="en-GB"/>
        </w:rPr>
        <w:t>Finish symbolic execution</w:t>
      </w:r>
      <w:r w:rsidRPr="006B5893">
        <w:rPr>
          <w:lang w:val="en-GB"/>
        </w:rPr>
        <w:t xml:space="preserve"> apply only rules for modal operators</w:t>
      </w:r>
    </w:p>
    <w:p w:rsidR="00694B22" w:rsidRPr="006B5893" w:rsidRDefault="00694B22" w:rsidP="00694B22">
      <w:pPr>
        <w:pStyle w:val="ListParagraph"/>
        <w:numPr>
          <w:ilvl w:val="1"/>
          <w:numId w:val="10"/>
        </w:numPr>
        <w:spacing w:after="160" w:line="259" w:lineRule="auto"/>
        <w:rPr>
          <w:lang w:val="en-GB"/>
        </w:rPr>
      </w:pPr>
      <w:r w:rsidRPr="006B5893">
        <w:rPr>
          <w:i/>
          <w:lang w:val="en-GB"/>
        </w:rPr>
        <w:t>Close provable goals</w:t>
      </w:r>
      <w:r w:rsidRPr="006B5893">
        <w:rPr>
          <w:lang w:val="en-GB"/>
        </w:rPr>
        <w:t xml:space="preserve"> automatically close all open goals for which possible</w:t>
      </w:r>
    </w:p>
    <w:p w:rsidR="00694B22" w:rsidRPr="006B5893" w:rsidRDefault="00694B22" w:rsidP="00694B22">
      <w:pPr>
        <w:pStyle w:val="ListParagraph"/>
        <w:spacing w:after="160" w:line="259" w:lineRule="auto"/>
        <w:ind w:left="1440"/>
        <w:rPr>
          <w:lang w:val="en-GB"/>
        </w:rPr>
      </w:pP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p>
    <w:p w:rsidR="00F5048E" w:rsidRDefault="00694B22" w:rsidP="00694B22">
      <w:pPr>
        <w:rPr>
          <w:lang w:val="en-GB"/>
        </w:rPr>
      </w:pPr>
      <w:r w:rsidRPr="006B5893">
        <w:rPr>
          <w:lang w:val="en-GB"/>
        </w:rPr>
        <w:t>Using the Design by Contract paradigm</w:t>
      </w:r>
      <w:r w:rsidR="00B41E2A">
        <w:rPr>
          <w:lang w:val="en-GB"/>
        </w:rPr>
        <w:t xml:space="preserve"> </w:t>
      </w:r>
      <w:r w:rsidR="00B41E2A" w:rsidRPr="00B41E2A">
        <w:rPr>
          <w:color w:val="7030A0"/>
          <w:sz w:val="16"/>
          <w:szCs w:val="16"/>
          <w:lang w:val="en-GB"/>
        </w:rPr>
        <w:t>(</w:t>
      </w:r>
      <w:r w:rsidR="00B41E2A" w:rsidRPr="00B41E2A">
        <w:rPr>
          <w:rFonts w:ascii="Century Schoolbook" w:hAnsi="Century Schoolbook"/>
          <w:i/>
          <w:color w:val="7030A0"/>
          <w:sz w:val="16"/>
          <w:szCs w:val="16"/>
          <w:lang w:val="en-GB"/>
        </w:rPr>
        <w:t>Meyer, B. (1992))</w:t>
      </w:r>
      <w:r w:rsidRPr="006B5893">
        <w:rPr>
          <w:lang w:val="en-GB"/>
        </w:rPr>
        <w:t xml:space="preserve">, </w:t>
      </w:r>
      <w:proofErr w:type="spellStart"/>
      <w:r w:rsidRPr="006B5893">
        <w:rPr>
          <w:lang w:val="en-GB"/>
        </w:rPr>
        <w:t>KeY</w:t>
      </w:r>
      <w:proofErr w:type="spellEnd"/>
      <w:r w:rsidRPr="006B5893">
        <w:rPr>
          <w:lang w:val="en-GB"/>
        </w:rPr>
        <w:t xml:space="preserve"> was built to support modular </w:t>
      </w:r>
      <w:r w:rsidR="00B41E2A">
        <w:rPr>
          <w:lang w:val="en-GB"/>
        </w:rPr>
        <w:t xml:space="preserve">specification and </w:t>
      </w:r>
      <w:r w:rsidRPr="006B5893">
        <w:rPr>
          <w:lang w:val="en-GB"/>
        </w:rPr>
        <w:t>verification</w:t>
      </w:r>
      <w:r w:rsidR="00B41E2A">
        <w:rPr>
          <w:lang w:val="en-GB"/>
        </w:rPr>
        <w:t>. This proposed removing the specifications from the concrete implementations and moving them to the abstractions, such as interfaces, ensuring reusability and giving both the client and supplier a greater understanding of what was required for each contract to be satisfied. I</w:t>
      </w:r>
      <w:r w:rsidRPr="006B5893">
        <w:rPr>
          <w:lang w:val="en-GB"/>
        </w:rPr>
        <w:t>n 2013</w:t>
      </w:r>
      <w:r w:rsidR="00B41E2A">
        <w:rPr>
          <w:lang w:val="en-GB"/>
        </w:rPr>
        <w:t xml:space="preserve"> </w:t>
      </w:r>
      <w:r w:rsidRPr="006B5893">
        <w:rPr>
          <w:lang w:val="en-GB"/>
        </w:rPr>
        <w:t xml:space="preserve">, </w:t>
      </w:r>
      <w:proofErr w:type="spellStart"/>
      <w:r w:rsidRPr="006B5893">
        <w:rPr>
          <w:lang w:val="en-GB"/>
        </w:rPr>
        <w:t>KeY</w:t>
      </w:r>
      <w:proofErr w:type="spellEnd"/>
      <w:r w:rsidRPr="006B5893">
        <w:rPr>
          <w:lang w:val="en-GB"/>
        </w:rPr>
        <w:t xml:space="preserve"> 2.0 was released which allowed recursive method implementations to be modularly verified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00B41E2A">
        <w:rPr>
          <w:lang w:val="en-GB"/>
        </w:rPr>
        <w:t xml:space="preserve"> by introducing a </w:t>
      </w:r>
      <w:r w:rsidR="00C11173">
        <w:rPr>
          <w:lang w:val="en-GB"/>
        </w:rPr>
        <w:t>termination</w:t>
      </w:r>
      <w:r w:rsidR="00B41E2A">
        <w:rPr>
          <w:lang w:val="en-GB"/>
        </w:rPr>
        <w:t xml:space="preserve"> witness variable that uses the keyword ‘</w:t>
      </w:r>
      <w:proofErr w:type="spellStart"/>
      <w:r w:rsidR="00B41E2A">
        <w:rPr>
          <w:lang w:val="en-GB"/>
        </w:rPr>
        <w:t>measured_by</w:t>
      </w:r>
      <w:proofErr w:type="spellEnd"/>
      <w:r w:rsidR="00B41E2A">
        <w:rPr>
          <w:lang w:val="en-GB"/>
        </w:rPr>
        <w:t>’ that ensures total correctness for the recur</w:t>
      </w:r>
      <w:r w:rsidR="004E4967">
        <w:rPr>
          <w:lang w:val="en-GB"/>
        </w:rPr>
        <w:t xml:space="preserve">sive method by decreasing at each </w:t>
      </w:r>
      <w:r w:rsidR="00C11173">
        <w:rPr>
          <w:lang w:val="en-GB"/>
        </w:rPr>
        <w:t>method</w:t>
      </w:r>
      <w:r w:rsidR="00B22F30">
        <w:rPr>
          <w:lang w:val="en-GB"/>
        </w:rPr>
        <w:t xml:space="preserve"> </w:t>
      </w:r>
      <w:r w:rsidR="004E4967">
        <w:rPr>
          <w:lang w:val="en-GB"/>
        </w:rPr>
        <w:t xml:space="preserve">call </w:t>
      </w:r>
      <w:r w:rsidR="00B22F30">
        <w:rPr>
          <w:lang w:val="en-GB"/>
        </w:rPr>
        <w:t xml:space="preserve">to </w:t>
      </w:r>
      <w:r w:rsidR="004E4967">
        <w:rPr>
          <w:lang w:val="en-GB"/>
        </w:rPr>
        <w:t>itself</w:t>
      </w:r>
      <w:r w:rsidR="008A691F">
        <w:rPr>
          <w:lang w:val="en-GB"/>
        </w:rPr>
        <w:t xml:space="preserve"> </w:t>
      </w:r>
      <w:r w:rsidR="008A691F" w:rsidRPr="006B5893">
        <w:rPr>
          <w:rFonts w:ascii="Century Schoolbook" w:eastAsia="Times New Roman" w:hAnsi="Century Schoolbook" w:cs="Times New Roman"/>
          <w:i/>
          <w:color w:val="7030A0"/>
          <w:sz w:val="16"/>
          <w:szCs w:val="20"/>
          <w:lang w:val="en-GB" w:eastAsia="en-GB"/>
        </w:rPr>
        <w:t>(</w:t>
      </w:r>
      <w:proofErr w:type="spellStart"/>
      <w:r w:rsidR="008A691F" w:rsidRPr="006B5893">
        <w:rPr>
          <w:rFonts w:ascii="Century Schoolbook" w:eastAsia="Times New Roman" w:hAnsi="Century Schoolbook" w:cs="Times New Roman"/>
          <w:i/>
          <w:color w:val="7030A0"/>
          <w:sz w:val="16"/>
          <w:szCs w:val="20"/>
          <w:lang w:val="en-GB" w:eastAsia="en-GB"/>
        </w:rPr>
        <w:t>Ahrendt</w:t>
      </w:r>
      <w:proofErr w:type="spellEnd"/>
      <w:r w:rsidR="008A691F" w:rsidRPr="006B5893">
        <w:rPr>
          <w:rFonts w:ascii="Century Schoolbook" w:eastAsia="Times New Roman" w:hAnsi="Century Schoolbook" w:cs="Times New Roman"/>
          <w:i/>
          <w:color w:val="7030A0"/>
          <w:sz w:val="16"/>
          <w:szCs w:val="20"/>
          <w:lang w:val="en-GB" w:eastAsia="en-GB"/>
        </w:rPr>
        <w:t xml:space="preserve">, W., </w:t>
      </w:r>
      <w:proofErr w:type="spellStart"/>
      <w:r w:rsidR="008A691F" w:rsidRPr="006B5893">
        <w:rPr>
          <w:rFonts w:ascii="Century Schoolbook" w:eastAsia="Times New Roman" w:hAnsi="Century Schoolbook" w:cs="Times New Roman"/>
          <w:i/>
          <w:color w:val="7030A0"/>
          <w:sz w:val="16"/>
          <w:szCs w:val="20"/>
          <w:lang w:val="en-GB" w:eastAsia="en-GB"/>
        </w:rPr>
        <w:t>Beckert</w:t>
      </w:r>
      <w:proofErr w:type="spellEnd"/>
      <w:r w:rsidR="008A691F" w:rsidRPr="006B5893">
        <w:rPr>
          <w:rFonts w:ascii="Century Schoolbook" w:eastAsia="Times New Roman" w:hAnsi="Century Schoolbook" w:cs="Times New Roman"/>
          <w:i/>
          <w:color w:val="7030A0"/>
          <w:sz w:val="16"/>
          <w:szCs w:val="20"/>
          <w:lang w:val="en-GB" w:eastAsia="en-GB"/>
        </w:rPr>
        <w:t xml:space="preserve">, B., </w:t>
      </w:r>
      <w:proofErr w:type="spellStart"/>
      <w:r w:rsidR="008A691F" w:rsidRPr="006B5893">
        <w:rPr>
          <w:rFonts w:ascii="Century Schoolbook" w:eastAsia="Times New Roman" w:hAnsi="Century Schoolbook" w:cs="Times New Roman"/>
          <w:i/>
          <w:color w:val="7030A0"/>
          <w:sz w:val="16"/>
          <w:szCs w:val="20"/>
          <w:lang w:val="en-GB" w:eastAsia="en-GB"/>
        </w:rPr>
        <w:t>Bubel</w:t>
      </w:r>
      <w:proofErr w:type="spellEnd"/>
      <w:r w:rsidR="008A691F" w:rsidRPr="006B5893">
        <w:rPr>
          <w:rFonts w:ascii="Century Schoolbook" w:eastAsia="Times New Roman" w:hAnsi="Century Schoolbook" w:cs="Times New Roman"/>
          <w:i/>
          <w:color w:val="7030A0"/>
          <w:sz w:val="16"/>
          <w:szCs w:val="20"/>
          <w:lang w:val="en-GB" w:eastAsia="en-GB"/>
        </w:rPr>
        <w:t xml:space="preserve">, R., </w:t>
      </w:r>
      <w:proofErr w:type="spellStart"/>
      <w:r w:rsidR="008A691F" w:rsidRPr="006B5893">
        <w:rPr>
          <w:rFonts w:ascii="Century Schoolbook" w:eastAsia="Times New Roman" w:hAnsi="Century Schoolbook" w:cs="Times New Roman"/>
          <w:i/>
          <w:color w:val="7030A0"/>
          <w:sz w:val="16"/>
          <w:szCs w:val="20"/>
          <w:lang w:val="en-GB" w:eastAsia="en-GB"/>
        </w:rPr>
        <w:t>Hähnle</w:t>
      </w:r>
      <w:proofErr w:type="spellEnd"/>
      <w:r w:rsidR="008A691F"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8A691F" w:rsidRPr="006B5893">
        <w:rPr>
          <w:rFonts w:ascii="Century Schoolbook" w:eastAsia="Times New Roman" w:hAnsi="Century Schoolbook" w:cs="Times New Roman"/>
          <w:i/>
          <w:color w:val="7030A0"/>
          <w:sz w:val="16"/>
          <w:szCs w:val="20"/>
          <w:lang w:val="en-GB" w:eastAsia="en-GB"/>
        </w:rPr>
        <w:t>Ulbrich</w:t>
      </w:r>
      <w:proofErr w:type="spellEnd"/>
      <w:r w:rsidR="008A691F" w:rsidRPr="006B5893">
        <w:rPr>
          <w:rFonts w:ascii="Century Schoolbook" w:eastAsia="Times New Roman" w:hAnsi="Century Schoolbook" w:cs="Times New Roman"/>
          <w:i/>
          <w:color w:val="7030A0"/>
          <w:sz w:val="16"/>
          <w:szCs w:val="20"/>
          <w:lang w:val="en-GB" w:eastAsia="en-GB"/>
        </w:rPr>
        <w:t>, M. (2016))</w:t>
      </w:r>
      <w:r w:rsidR="004E4967">
        <w:rPr>
          <w:lang w:val="en-GB"/>
        </w:rPr>
        <w:t>.</w:t>
      </w:r>
    </w:p>
    <w:p w:rsidR="00AD100C" w:rsidRDefault="00694B22">
      <w:pPr>
        <w:rPr>
          <w:lang w:val="en-GB"/>
        </w:rPr>
      </w:pPr>
      <w:r w:rsidRPr="006B5893">
        <w:rPr>
          <w:lang w:val="en-GB"/>
        </w:rPr>
        <w:t xml:space="preserve">The construction of proofs in </w:t>
      </w:r>
      <w:proofErr w:type="spellStart"/>
      <w:r w:rsidRPr="006B5893">
        <w:rPr>
          <w:lang w:val="en-GB"/>
        </w:rPr>
        <w:t>KeY</w:t>
      </w:r>
      <w:proofErr w:type="spellEnd"/>
      <w:r w:rsidRPr="006B5893">
        <w:rPr>
          <w:lang w:val="en-GB"/>
        </w:rPr>
        <w:t xml:space="preserve"> is done differently to most other deductive verifiers. Instead of using the popular Verification Condition Generation (VCG) technique</w:t>
      </w:r>
      <w:r w:rsidR="00B94A1B">
        <w:rPr>
          <w:lang w:val="en-GB"/>
        </w:rPr>
        <w:t xml:space="preserve"> (</w:t>
      </w:r>
      <w:r w:rsidR="00B94A1B" w:rsidRPr="00B94A1B">
        <w:rPr>
          <w:highlight w:val="darkCyan"/>
          <w:lang w:val="en-GB"/>
        </w:rPr>
        <w:t>Section 2.9</w:t>
      </w:r>
      <w:r w:rsidR="00B94A1B">
        <w:rPr>
          <w:lang w:val="en-GB"/>
        </w:rPr>
        <w:t>),</w:t>
      </w:r>
      <w:r w:rsidRPr="006B5893">
        <w:rPr>
          <w:lang w:val="en-GB"/>
        </w:rPr>
        <w:t xml:space="preserve"> it uses the symbolic execution technique</w:t>
      </w:r>
      <w:r w:rsidR="00B94A1B">
        <w:rPr>
          <w:lang w:val="en-GB"/>
        </w:rPr>
        <w:t xml:space="preserve"> (Section 2.10)</w:t>
      </w:r>
      <w:r w:rsidRPr="006B5893">
        <w:rPr>
          <w:lang w:val="en-GB"/>
        </w:rPr>
        <w:t xml:space="preserve">. </w:t>
      </w:r>
      <w:r w:rsidR="00B94A1B" w:rsidRPr="00B94A1B">
        <w:rPr>
          <w:highlight w:val="green"/>
          <w:lang w:val="en-GB"/>
        </w:rPr>
        <w:t>MOVE</w:t>
      </w:r>
      <w:r w:rsidR="00B94A1B">
        <w:rPr>
          <w:lang w:val="en-GB"/>
        </w:rPr>
        <w:t xml:space="preserve"> </w:t>
      </w:r>
      <w:r w:rsidRPr="00B94A1B">
        <w:rPr>
          <w:lang w:val="en-GB"/>
        </w:rPr>
        <w:t>This technique</w:t>
      </w:r>
      <w:r w:rsidRPr="006B5893">
        <w:rPr>
          <w:lang w:val="en-GB"/>
        </w:rPr>
        <w:t xml:space="preserve"> axiomatizes the program logic into a sequent calculus, written in a </w:t>
      </w:r>
      <w:proofErr w:type="spellStart"/>
      <w:r w:rsidRPr="006B5893">
        <w:rPr>
          <w:lang w:val="en-GB"/>
        </w:rPr>
        <w:t>taclet</w:t>
      </w:r>
      <w:proofErr w:type="spellEnd"/>
      <w:r w:rsidRPr="006B5893">
        <w:rPr>
          <w:lang w:val="en-GB"/>
        </w:rPr>
        <w:t xml:space="preserve"> language, to determine the final state constraints for each possible branch in the program, which are then evaluated by the provers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 xml:space="preserve">. </w:t>
      </w:r>
      <w:r w:rsidRPr="006B5893">
        <w:rPr>
          <w:i/>
          <w:lang w:val="en-GB"/>
        </w:rPr>
        <w:t>‘</w:t>
      </w:r>
      <w:r w:rsidRPr="006B5893">
        <w:rPr>
          <w:i/>
          <w:color w:val="00B050"/>
          <w:lang w:val="en-GB"/>
        </w:rPr>
        <w:t xml:space="preserve">This process was used as it provided more feedback to the user since the formulae are more human-readable and allows for the debugging of said program’ </w:t>
      </w:r>
      <w:r w:rsidRPr="006B5893">
        <w:rPr>
          <w:color w:val="7030A0"/>
          <w:sz w:val="18"/>
          <w:lang w:val="en-GB"/>
        </w:rPr>
        <w:t>(</w:t>
      </w:r>
      <w:r w:rsidRPr="006B5893">
        <w:rPr>
          <w:rFonts w:ascii="Century Schoolbook" w:eastAsia="Times New Roman" w:hAnsi="Century Schoolbook" w:cs="Times New Roman"/>
          <w:i/>
          <w:color w:val="7030A0"/>
          <w:sz w:val="16"/>
          <w:szCs w:val="20"/>
          <w:lang w:val="en-GB" w:eastAsia="en-GB"/>
        </w:rPr>
        <w:t xml:space="preserve">Burns, D., </w:t>
      </w:r>
      <w:proofErr w:type="spellStart"/>
      <w:r w:rsidRPr="006B5893">
        <w:rPr>
          <w:rFonts w:ascii="Century Schoolbook" w:eastAsia="Times New Roman" w:hAnsi="Century Schoolbook" w:cs="Times New Roman"/>
          <w:i/>
          <w:color w:val="7030A0"/>
          <w:sz w:val="16"/>
          <w:szCs w:val="20"/>
          <w:lang w:val="en-GB" w:eastAsia="en-GB"/>
        </w:rPr>
        <w:t>Mostowski</w:t>
      </w:r>
      <w:proofErr w:type="spellEnd"/>
      <w:r w:rsidRPr="006B5893">
        <w:rPr>
          <w:rFonts w:ascii="Century Schoolbook" w:eastAsia="Times New Roman" w:hAnsi="Century Schoolbook" w:cs="Times New Roman"/>
          <w:i/>
          <w:color w:val="7030A0"/>
          <w:sz w:val="16"/>
          <w:szCs w:val="20"/>
          <w:lang w:val="en-GB" w:eastAsia="en-GB"/>
        </w:rPr>
        <w:t xml:space="preserve">, W.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(2015))</w:t>
      </w:r>
      <w:r w:rsidRPr="006B5893">
        <w:rPr>
          <w:lang w:val="en-GB"/>
        </w:rPr>
        <w:t>.</w:t>
      </w:r>
      <w:r w:rsidRPr="006B5893">
        <w:rPr>
          <w:color w:val="00B050"/>
          <w:lang w:val="en-GB"/>
        </w:rPr>
        <w:t xml:space="preserve"> ‘</w:t>
      </w:r>
      <w:proofErr w:type="spellStart"/>
      <w:r w:rsidRPr="006B5893">
        <w:rPr>
          <w:i/>
          <w:color w:val="00B050"/>
          <w:lang w:val="en-GB"/>
        </w:rPr>
        <w:t>Taclets</w:t>
      </w:r>
      <w:proofErr w:type="spellEnd"/>
      <w:r w:rsidRPr="006B5893">
        <w:rPr>
          <w:i/>
          <w:color w:val="00B050"/>
          <w:lang w:val="en-GB"/>
        </w:rPr>
        <w:t xml:space="preserve"> are a </w:t>
      </w:r>
      <w:r w:rsidRPr="006B5893">
        <w:rPr>
          <w:i/>
          <w:color w:val="00B050"/>
          <w:lang w:val="en-GB"/>
        </w:rPr>
        <w:lastRenderedPageBreak/>
        <w:t>concise description of rules that specify the logical content, context and pragmatics of its application</w:t>
      </w:r>
      <w:r w:rsidRPr="006B5893">
        <w:rPr>
          <w:lang w:val="en-GB"/>
        </w:rPr>
        <w:t xml:space="preserve">’ </w:t>
      </w:r>
      <w:r w:rsidRPr="006B5893">
        <w:rPr>
          <w:i/>
          <w:color w:val="7030A0"/>
          <w:sz w:val="18"/>
          <w:lang w:val="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Rümmer</w:t>
      </w:r>
      <w:proofErr w:type="spellEnd"/>
      <w:r w:rsidRPr="006B5893">
        <w:rPr>
          <w:rFonts w:ascii="Century Schoolbook" w:eastAsia="Times New Roman" w:hAnsi="Century Schoolbook" w:cs="Times New Roman"/>
          <w:i/>
          <w:color w:val="7030A0"/>
          <w:sz w:val="16"/>
          <w:szCs w:val="20"/>
          <w:lang w:val="en-GB" w:eastAsia="en-GB"/>
        </w:rPr>
        <w:t>, P. &amp; Schmitt (2007))</w:t>
      </w:r>
      <w:r w:rsidRPr="006B5893">
        <w:rPr>
          <w:rFonts w:ascii="Century Schoolbook" w:eastAsia="Times New Roman" w:hAnsi="Century Schoolbook" w:cs="Times New Roman"/>
          <w:i/>
          <w:sz w:val="20"/>
          <w:szCs w:val="20"/>
          <w:lang w:val="en-GB" w:eastAsia="en-GB"/>
        </w:rPr>
        <w:t xml:space="preserve">. </w:t>
      </w:r>
      <w:r w:rsidRPr="006B5893">
        <w:rPr>
          <w:lang w:val="en-GB"/>
        </w:rPr>
        <w:t xml:space="preserve">To perform this technique the statements of the program are expanded into simpler equivalent expressions, a process called unfolding that provides syntactic updates, and continues this process until all statements can no longer be simplified. Local variables are added to the expressions to hold intermediate computation results and then case distinctions are developed based on possible scenarios that could occur with the statement. </w:t>
      </w:r>
    </w:p>
    <w:p w:rsidR="00AD100C" w:rsidRDefault="00AD100C" w:rsidP="00AD100C">
      <w:pPr>
        <w:keepNext/>
        <w:autoSpaceDE w:val="0"/>
        <w:autoSpaceDN w:val="0"/>
        <w:adjustRightInd w:val="0"/>
        <w:spacing w:after="0" w:line="240" w:lineRule="auto"/>
        <w:jc w:val="center"/>
      </w:pPr>
      <w:r>
        <w:rPr>
          <w:rFonts w:ascii="Century Schoolbook" w:eastAsia="Times New Roman" w:hAnsi="Century Schoolbook" w:cs="Times New Roman"/>
          <w:i/>
          <w:noProof/>
          <w:color w:val="7030A0"/>
          <w:sz w:val="16"/>
          <w:szCs w:val="20"/>
          <w:lang w:val="en-GB" w:eastAsia="en-GB"/>
        </w:rPr>
        <w:drawing>
          <wp:inline distT="0" distB="0" distL="0" distR="0">
            <wp:extent cx="53721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mbolicExecution_1.JPG"/>
                    <pic:cNvPicPr/>
                  </pic:nvPicPr>
                  <pic:blipFill>
                    <a:blip r:embed="rId18">
                      <a:extLst>
                        <a:ext uri="{28A0092B-C50C-407E-A947-70E740481C1C}">
                          <a14:useLocalDpi xmlns:a14="http://schemas.microsoft.com/office/drawing/2010/main" val="0"/>
                        </a:ext>
                      </a:extLst>
                    </a:blip>
                    <a:stretch>
                      <a:fillRect/>
                    </a:stretch>
                  </pic:blipFill>
                  <pic:spPr>
                    <a:xfrm>
                      <a:off x="0" y="0"/>
                      <a:ext cx="5372100" cy="1095375"/>
                    </a:xfrm>
                    <a:prstGeom prst="rect">
                      <a:avLst/>
                    </a:prstGeom>
                  </pic:spPr>
                </pic:pic>
              </a:graphicData>
            </a:graphic>
          </wp:inline>
        </w:drawing>
      </w:r>
    </w:p>
    <w:p w:rsidR="00AD100C" w:rsidRPr="00AD100C" w:rsidRDefault="00AD100C" w:rsidP="00AD100C">
      <w:pPr>
        <w:pStyle w:val="Caption"/>
        <w:jc w:val="center"/>
        <w:rPr>
          <w:color w:val="auto"/>
        </w:rPr>
      </w:pPr>
      <w:r w:rsidRPr="004C547C">
        <w:rPr>
          <w:color w:val="auto"/>
          <w:highlight w:val="yellow"/>
        </w:rPr>
        <w:t xml:space="preserve">Figure </w:t>
      </w:r>
      <w:r w:rsidRPr="004C547C">
        <w:rPr>
          <w:color w:val="auto"/>
          <w:highlight w:val="yellow"/>
        </w:rPr>
        <w:fldChar w:fldCharType="begin"/>
      </w:r>
      <w:r w:rsidRPr="004C547C">
        <w:rPr>
          <w:color w:val="auto"/>
          <w:highlight w:val="yellow"/>
        </w:rPr>
        <w:instrText xml:space="preserve"> SEQ Figure \* ARABIC </w:instrText>
      </w:r>
      <w:r w:rsidRPr="004C547C">
        <w:rPr>
          <w:color w:val="auto"/>
          <w:highlight w:val="yellow"/>
        </w:rPr>
        <w:fldChar w:fldCharType="separate"/>
      </w:r>
      <w:r w:rsidR="004507E0">
        <w:rPr>
          <w:noProof/>
          <w:color w:val="auto"/>
          <w:highlight w:val="yellow"/>
        </w:rPr>
        <w:t>4</w:t>
      </w:r>
      <w:r w:rsidRPr="004C547C">
        <w:rPr>
          <w:color w:val="auto"/>
          <w:highlight w:val="yellow"/>
        </w:rPr>
        <w:fldChar w:fldCharType="end"/>
      </w:r>
      <w:r w:rsidRPr="00AD100C">
        <w:rPr>
          <w:color w:val="auto"/>
        </w:rPr>
        <w:t>: Symbolic Execution with Case Distinction</w:t>
      </w:r>
    </w:p>
    <w:p w:rsidR="00694B22" w:rsidRPr="006B5893" w:rsidRDefault="00AD100C" w:rsidP="00694B22">
      <w:pPr>
        <w:autoSpaceDE w:val="0"/>
        <w:autoSpaceDN w:val="0"/>
        <w:adjustRightInd w:val="0"/>
        <w:spacing w:after="0" w:line="240" w:lineRule="auto"/>
        <w:jc w:val="center"/>
        <w:rPr>
          <w:rFonts w:ascii="TdvspxCMR10" w:hAnsi="TdvspxCMR10" w:cs="TdvspxCMR10"/>
          <w:sz w:val="20"/>
          <w:szCs w:val="20"/>
          <w:lang w:val="en-GB"/>
        </w:rPr>
      </w:pPr>
      <w:r w:rsidRPr="006B5893">
        <w:rPr>
          <w:rFonts w:ascii="Century Schoolbook" w:eastAsia="Times New Roman" w:hAnsi="Century Schoolbook" w:cs="Times New Roman"/>
          <w:i/>
          <w:color w:val="7030A0"/>
          <w:sz w:val="16"/>
          <w:szCs w:val="20"/>
          <w:lang w:val="en-GB" w:eastAsia="en-GB"/>
        </w:rPr>
        <w:t xml:space="preserve"> </w:t>
      </w:r>
      <w:r w:rsidR="00694B22" w:rsidRPr="006B5893">
        <w:rPr>
          <w:rFonts w:ascii="Century Schoolbook" w:eastAsia="Times New Roman" w:hAnsi="Century Schoolbook" w:cs="Times New Roman"/>
          <w:i/>
          <w:color w:val="7030A0"/>
          <w:sz w:val="16"/>
          <w:szCs w:val="20"/>
          <w:lang w:val="en-GB" w:eastAsia="en-GB"/>
        </w:rPr>
        <w:t>(</w:t>
      </w:r>
      <w:proofErr w:type="spellStart"/>
      <w:r w:rsidR="00694B22" w:rsidRPr="006B5893">
        <w:rPr>
          <w:rFonts w:ascii="Century Schoolbook" w:eastAsia="Times New Roman" w:hAnsi="Century Schoolbook" w:cs="Times New Roman"/>
          <w:i/>
          <w:color w:val="7030A0"/>
          <w:sz w:val="16"/>
          <w:szCs w:val="20"/>
          <w:lang w:val="en-GB" w:eastAsia="en-GB"/>
        </w:rPr>
        <w:t>Ahrendt</w:t>
      </w:r>
      <w:proofErr w:type="spellEnd"/>
      <w:r w:rsidR="00694B22" w:rsidRPr="006B5893">
        <w:rPr>
          <w:rFonts w:ascii="Century Schoolbook" w:eastAsia="Times New Roman" w:hAnsi="Century Schoolbook" w:cs="Times New Roman"/>
          <w:i/>
          <w:color w:val="7030A0"/>
          <w:sz w:val="16"/>
          <w:szCs w:val="20"/>
          <w:lang w:val="en-GB" w:eastAsia="en-GB"/>
        </w:rPr>
        <w:t xml:space="preserve">, W., </w:t>
      </w:r>
      <w:proofErr w:type="spellStart"/>
      <w:r w:rsidR="00694B22" w:rsidRPr="006B5893">
        <w:rPr>
          <w:rFonts w:ascii="Century Schoolbook" w:eastAsia="Times New Roman" w:hAnsi="Century Schoolbook" w:cs="Times New Roman"/>
          <w:i/>
          <w:color w:val="7030A0"/>
          <w:sz w:val="16"/>
          <w:szCs w:val="20"/>
          <w:lang w:val="en-GB" w:eastAsia="en-GB"/>
        </w:rPr>
        <w:t>Beckert</w:t>
      </w:r>
      <w:proofErr w:type="spellEnd"/>
      <w:r w:rsidR="00694B22" w:rsidRPr="006B5893">
        <w:rPr>
          <w:rFonts w:ascii="Century Schoolbook" w:eastAsia="Times New Roman" w:hAnsi="Century Schoolbook" w:cs="Times New Roman"/>
          <w:i/>
          <w:color w:val="7030A0"/>
          <w:sz w:val="16"/>
          <w:szCs w:val="20"/>
          <w:lang w:val="en-GB" w:eastAsia="en-GB"/>
        </w:rPr>
        <w:t xml:space="preserve">, B., </w:t>
      </w:r>
      <w:proofErr w:type="spellStart"/>
      <w:r w:rsidR="00694B22" w:rsidRPr="006B5893">
        <w:rPr>
          <w:rFonts w:ascii="Century Schoolbook" w:eastAsia="Times New Roman" w:hAnsi="Century Schoolbook" w:cs="Times New Roman"/>
          <w:i/>
          <w:color w:val="7030A0"/>
          <w:sz w:val="16"/>
          <w:szCs w:val="20"/>
          <w:lang w:val="en-GB" w:eastAsia="en-GB"/>
        </w:rPr>
        <w:t>Bubel</w:t>
      </w:r>
      <w:proofErr w:type="spellEnd"/>
      <w:r w:rsidR="00694B22" w:rsidRPr="006B5893">
        <w:rPr>
          <w:rFonts w:ascii="Century Schoolbook" w:eastAsia="Times New Roman" w:hAnsi="Century Schoolbook" w:cs="Times New Roman"/>
          <w:i/>
          <w:color w:val="7030A0"/>
          <w:sz w:val="16"/>
          <w:szCs w:val="20"/>
          <w:lang w:val="en-GB" w:eastAsia="en-GB"/>
        </w:rPr>
        <w:t xml:space="preserve">, R., </w:t>
      </w:r>
      <w:proofErr w:type="spellStart"/>
      <w:r w:rsidR="00694B22" w:rsidRPr="006B5893">
        <w:rPr>
          <w:rFonts w:ascii="Century Schoolbook" w:eastAsia="Times New Roman" w:hAnsi="Century Schoolbook" w:cs="Times New Roman"/>
          <w:i/>
          <w:color w:val="7030A0"/>
          <w:sz w:val="16"/>
          <w:szCs w:val="20"/>
          <w:lang w:val="en-GB" w:eastAsia="en-GB"/>
        </w:rPr>
        <w:t>Hähnle</w:t>
      </w:r>
      <w:proofErr w:type="spellEnd"/>
      <w:r w:rsidR="00694B22"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694B22" w:rsidRPr="006B5893">
        <w:rPr>
          <w:rFonts w:ascii="Century Schoolbook" w:eastAsia="Times New Roman" w:hAnsi="Century Schoolbook" w:cs="Times New Roman"/>
          <w:i/>
          <w:color w:val="7030A0"/>
          <w:sz w:val="16"/>
          <w:szCs w:val="20"/>
          <w:lang w:val="en-GB" w:eastAsia="en-GB"/>
        </w:rPr>
        <w:t>Ulbrich</w:t>
      </w:r>
      <w:proofErr w:type="spellEnd"/>
      <w:r w:rsidR="00694B22" w:rsidRPr="006B5893">
        <w:rPr>
          <w:rFonts w:ascii="Century Schoolbook" w:eastAsia="Times New Roman" w:hAnsi="Century Schoolbook" w:cs="Times New Roman"/>
          <w:i/>
          <w:color w:val="7030A0"/>
          <w:sz w:val="16"/>
          <w:szCs w:val="20"/>
          <w:lang w:val="en-GB" w:eastAsia="en-GB"/>
        </w:rPr>
        <w:t>, M. (2016))</w:t>
      </w:r>
      <w:r w:rsidR="00694B22" w:rsidRPr="006B5893">
        <w:rPr>
          <w:lang w:val="en-GB"/>
        </w:rPr>
        <w:t>.</w:t>
      </w:r>
    </w:p>
    <w:p w:rsidR="00694B22" w:rsidRPr="006B5893" w:rsidRDefault="00694B22" w:rsidP="00694B22">
      <w:pPr>
        <w:autoSpaceDE w:val="0"/>
        <w:autoSpaceDN w:val="0"/>
        <w:adjustRightInd w:val="0"/>
        <w:spacing w:after="0" w:line="240" w:lineRule="auto"/>
        <w:rPr>
          <w:rFonts w:ascii="TdvspxCMR10" w:hAnsi="TdvspxCMR10" w:cs="TdvspxCMR10"/>
          <w:sz w:val="20"/>
          <w:szCs w:val="20"/>
          <w:lang w:val="en-GB"/>
        </w:rPr>
      </w:pPr>
    </w:p>
    <w:p w:rsidR="00F25CA4" w:rsidRDefault="00694B22" w:rsidP="00694B22">
      <w:pPr>
        <w:rPr>
          <w:lang w:val="en-GB"/>
        </w:rPr>
      </w:pPr>
      <w:r w:rsidRPr="006B5893">
        <w:rPr>
          <w:lang w:val="en-GB"/>
        </w:rPr>
        <w:t xml:space="preserve">The two processes combined (syntactic updates and case distinctions) are the essence of symbolic execution and work for normal Java statements but require further details, </w:t>
      </w:r>
      <w:proofErr w:type="spellStart"/>
      <w:r w:rsidRPr="006B5893">
        <w:rPr>
          <w:lang w:val="en-GB"/>
        </w:rPr>
        <w:t>loop_invariants</w:t>
      </w:r>
      <w:proofErr w:type="spellEnd"/>
      <w:r w:rsidRPr="006B5893">
        <w:rPr>
          <w:lang w:val="en-GB"/>
        </w:rPr>
        <w:t xml:space="preserve">, when dealing with loops as the unwinding process would be unbounded resulting in continuous </w:t>
      </w:r>
      <w:proofErr w:type="spellStart"/>
      <w:r w:rsidRPr="006B5893">
        <w:rPr>
          <w:lang w:val="en-GB"/>
        </w:rPr>
        <w:t>interations</w:t>
      </w:r>
      <w:proofErr w:type="spellEnd"/>
      <w:r w:rsidRPr="006B5893">
        <w:rPr>
          <w:lang w:val="en-GB"/>
        </w:rPr>
        <w:t>. ‘</w:t>
      </w:r>
      <w:r w:rsidRPr="006B5893">
        <w:rPr>
          <w:color w:val="00B050"/>
          <w:lang w:val="en-GB"/>
        </w:rPr>
        <w:t>Method invocations should be symbolically executed using a methods contract to ensure it is only symbolically executed once</w:t>
      </w:r>
      <w:r w:rsidRPr="006B5893">
        <w:rPr>
          <w:lang w:val="en-GB"/>
        </w:rPr>
        <w:t xml:space="preserve">’ </w:t>
      </w:r>
      <w:r w:rsidRPr="006B5893">
        <w:rPr>
          <w:rFonts w:ascii="Century Schoolbook" w:eastAsia="Times New Roman" w:hAnsi="Century Schoolbook" w:cs="Times New Roman"/>
          <w:i/>
          <w:color w:val="7030A0"/>
          <w:sz w:val="16"/>
          <w:szCs w:val="20"/>
          <w:lang w:val="en-GB" w:eastAsia="en-GB"/>
        </w:rPr>
        <w:t>(</w:t>
      </w:r>
      <w:proofErr w:type="spellStart"/>
      <w:r w:rsidRPr="006B5893">
        <w:rPr>
          <w:rFonts w:ascii="Century Schoolbook" w:eastAsia="Times New Roman" w:hAnsi="Century Schoolbook" w:cs="Times New Roman"/>
          <w:i/>
          <w:color w:val="7030A0"/>
          <w:sz w:val="16"/>
          <w:szCs w:val="20"/>
          <w:lang w:val="en-GB" w:eastAsia="en-GB"/>
        </w:rPr>
        <w:t>Ahrendt</w:t>
      </w:r>
      <w:proofErr w:type="spellEnd"/>
      <w:r w:rsidRPr="006B5893">
        <w:rPr>
          <w:rFonts w:ascii="Century Schoolbook" w:eastAsia="Times New Roman" w:hAnsi="Century Schoolbook" w:cs="Times New Roman"/>
          <w:i/>
          <w:color w:val="7030A0"/>
          <w:sz w:val="16"/>
          <w:szCs w:val="20"/>
          <w:lang w:val="en-GB" w:eastAsia="en-GB"/>
        </w:rPr>
        <w:t xml:space="preserve">, W., </w:t>
      </w:r>
      <w:proofErr w:type="spellStart"/>
      <w:r w:rsidRPr="006B5893">
        <w:rPr>
          <w:rFonts w:ascii="Century Schoolbook" w:eastAsia="Times New Roman" w:hAnsi="Century Schoolbook" w:cs="Times New Roman"/>
          <w:i/>
          <w:color w:val="7030A0"/>
          <w:sz w:val="16"/>
          <w:szCs w:val="20"/>
          <w:lang w:val="en-GB" w:eastAsia="en-GB"/>
        </w:rPr>
        <w:t>Beckert</w:t>
      </w:r>
      <w:proofErr w:type="spellEnd"/>
      <w:r w:rsidRPr="006B5893">
        <w:rPr>
          <w:rFonts w:ascii="Century Schoolbook" w:eastAsia="Times New Roman" w:hAnsi="Century Schoolbook" w:cs="Times New Roman"/>
          <w:i/>
          <w:color w:val="7030A0"/>
          <w:sz w:val="16"/>
          <w:szCs w:val="20"/>
          <w:lang w:val="en-GB" w:eastAsia="en-GB"/>
        </w:rPr>
        <w:t xml:space="preserve">, B., </w:t>
      </w:r>
      <w:proofErr w:type="spellStart"/>
      <w:r w:rsidRPr="006B5893">
        <w:rPr>
          <w:rFonts w:ascii="Century Schoolbook" w:eastAsia="Times New Roman" w:hAnsi="Century Schoolbook" w:cs="Times New Roman"/>
          <w:i/>
          <w:color w:val="7030A0"/>
          <w:sz w:val="16"/>
          <w:szCs w:val="20"/>
          <w:lang w:val="en-GB" w:eastAsia="en-GB"/>
        </w:rPr>
        <w:t>Bubel</w:t>
      </w:r>
      <w:proofErr w:type="spellEnd"/>
      <w:r w:rsidRPr="006B5893">
        <w:rPr>
          <w:rFonts w:ascii="Century Schoolbook" w:eastAsia="Times New Roman" w:hAnsi="Century Schoolbook" w:cs="Times New Roman"/>
          <w:i/>
          <w:color w:val="7030A0"/>
          <w:sz w:val="16"/>
          <w:szCs w:val="20"/>
          <w:lang w:val="en-GB" w:eastAsia="en-GB"/>
        </w:rPr>
        <w:t xml:space="preserve">, R., </w:t>
      </w:r>
      <w:proofErr w:type="spellStart"/>
      <w:r w:rsidRPr="006B5893">
        <w:rPr>
          <w:rFonts w:ascii="Century Schoolbook" w:eastAsia="Times New Roman" w:hAnsi="Century Schoolbook" w:cs="Times New Roman"/>
          <w:i/>
          <w:color w:val="7030A0"/>
          <w:sz w:val="16"/>
          <w:szCs w:val="20"/>
          <w:lang w:val="en-GB" w:eastAsia="en-GB"/>
        </w:rPr>
        <w:t>Hähnle</w:t>
      </w:r>
      <w:proofErr w:type="spellEnd"/>
      <w:r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Pr="006B5893">
        <w:rPr>
          <w:rFonts w:ascii="Century Schoolbook" w:eastAsia="Times New Roman" w:hAnsi="Century Schoolbook" w:cs="Times New Roman"/>
          <w:i/>
          <w:color w:val="7030A0"/>
          <w:sz w:val="16"/>
          <w:szCs w:val="20"/>
          <w:lang w:val="en-GB" w:eastAsia="en-GB"/>
        </w:rPr>
        <w:t>Ulbrich</w:t>
      </w:r>
      <w:proofErr w:type="spellEnd"/>
      <w:r w:rsidRPr="006B5893">
        <w:rPr>
          <w:rFonts w:ascii="Century Schoolbook" w:eastAsia="Times New Roman" w:hAnsi="Century Schoolbook" w:cs="Times New Roman"/>
          <w:i/>
          <w:color w:val="7030A0"/>
          <w:sz w:val="16"/>
          <w:szCs w:val="20"/>
          <w:lang w:val="en-GB" w:eastAsia="en-GB"/>
        </w:rPr>
        <w:t>, M. (2016))</w:t>
      </w:r>
      <w:r w:rsidRPr="006B5893">
        <w:rPr>
          <w:lang w:val="en-GB"/>
        </w:rPr>
        <w:t xml:space="preserve">. </w:t>
      </w:r>
    </w:p>
    <w:p w:rsidR="00F25CA4" w:rsidRDefault="00F25CA4" w:rsidP="00694B22">
      <w:pPr>
        <w:rPr>
          <w:lang w:val="en-GB"/>
        </w:rPr>
      </w:pPr>
    </w:p>
    <w:p w:rsidR="00CF792C" w:rsidRPr="00A250D8" w:rsidRDefault="00CF792C">
      <w:pPr>
        <w:rPr>
          <w:highlight w:val="yellow"/>
          <w:lang w:val="en-GB"/>
        </w:rPr>
      </w:pPr>
      <w:r w:rsidRPr="00A250D8">
        <w:rPr>
          <w:highlight w:val="yellow"/>
          <w:lang w:val="en-GB"/>
        </w:rPr>
        <w:t>Chapter 3.6</w:t>
      </w:r>
      <w:r w:rsidR="00455EAF" w:rsidRPr="00A250D8">
        <w:rPr>
          <w:highlight w:val="yellow"/>
          <w:lang w:val="en-GB"/>
        </w:rPr>
        <w:t xml:space="preserve">: </w:t>
      </w:r>
      <w:r w:rsidRPr="00A250D8">
        <w:rPr>
          <w:highlight w:val="yellow"/>
          <w:lang w:val="en-GB"/>
        </w:rPr>
        <w:t xml:space="preserve"> Rules for Symbolic Execution</w:t>
      </w:r>
    </w:p>
    <w:p w:rsidR="00F75A01" w:rsidRDefault="00F75A01">
      <w:pPr>
        <w:rPr>
          <w:lang w:val="en-GB"/>
        </w:rPr>
      </w:pPr>
      <w:r w:rsidRPr="00A250D8">
        <w:rPr>
          <w:highlight w:val="yellow"/>
          <w:lang w:val="en-GB"/>
        </w:rPr>
        <w:t>Symbolic Debugger</w:t>
      </w:r>
      <w:r w:rsidR="0048426F" w:rsidRPr="00A250D8">
        <w:rPr>
          <w:highlight w:val="yellow"/>
          <w:lang w:val="en-GB"/>
        </w:rPr>
        <w:t xml:space="preserve"> Tool</w:t>
      </w:r>
    </w:p>
    <w:p w:rsidR="006B27F4" w:rsidRPr="00014377" w:rsidRDefault="00F61B55" w:rsidP="0082464D">
      <w:pPr>
        <w:rPr>
          <w:rFonts w:ascii="Times New Roman" w:hAnsi="Times New Roman" w:cs="Times New Roman"/>
          <w:color w:val="00000A"/>
          <w:sz w:val="24"/>
          <w:szCs w:val="24"/>
          <w:lang w:val="en-GB"/>
        </w:rPr>
      </w:pPr>
      <w:r>
        <w:rPr>
          <w:rFonts w:ascii="Times New Roman" w:hAnsi="Times New Roman" w:cs="Times New Roman"/>
          <w:color w:val="00000A"/>
          <w:sz w:val="24"/>
          <w:szCs w:val="24"/>
          <w:lang w:val="en-GB"/>
        </w:rPr>
        <w:br w:type="page"/>
      </w:r>
    </w:p>
    <w:p w:rsidR="006B27F4" w:rsidRPr="006B27F4" w:rsidRDefault="003A3674" w:rsidP="003A3674">
      <w:pPr>
        <w:pStyle w:val="Heading2"/>
      </w:pPr>
      <w:bookmarkStart w:id="51" w:name="_Toc516738762"/>
      <w:r>
        <w:lastRenderedPageBreak/>
        <w:t xml:space="preserve">3.3 </w:t>
      </w:r>
      <w:r>
        <w:tab/>
      </w:r>
      <w:proofErr w:type="spellStart"/>
      <w:r w:rsidR="006B27F4" w:rsidRPr="006B27F4">
        <w:t>OpenJML</w:t>
      </w:r>
      <w:proofErr w:type="spellEnd"/>
      <w:r w:rsidR="006B27F4" w:rsidRPr="006B27F4">
        <w:t xml:space="preserve"> Verification Tool</w:t>
      </w:r>
      <w:bookmarkEnd w:id="51"/>
    </w:p>
    <w:p w:rsidR="00971570" w:rsidRDefault="00163D51" w:rsidP="0082464D">
      <w:pPr>
        <w:rPr>
          <w:lang w:val="en-GB"/>
        </w:rPr>
      </w:pPr>
      <w:proofErr w:type="spellStart"/>
      <w:r>
        <w:rPr>
          <w:lang w:val="en-GB"/>
        </w:rPr>
        <w:t>OpenJML</w:t>
      </w:r>
      <w:proofErr w:type="spellEnd"/>
      <w:r>
        <w:rPr>
          <w:lang w:val="en-GB"/>
        </w:rPr>
        <w:t xml:space="preserve"> is a deductive verification tool </w:t>
      </w:r>
      <w:r w:rsidR="003768A6">
        <w:rPr>
          <w:lang w:val="en-GB"/>
        </w:rPr>
        <w:t xml:space="preserve">for sequential Java programs annotated with JML specifications </w:t>
      </w:r>
      <w:r>
        <w:rPr>
          <w:lang w:val="en-GB"/>
        </w:rPr>
        <w:t>that performs type checking, runtime assertion checking as well as static verification</w:t>
      </w:r>
      <w:r w:rsidR="0061358E">
        <w:rPr>
          <w:lang w:val="en-GB"/>
        </w:rPr>
        <w:t xml:space="preserve"> </w:t>
      </w:r>
      <w:r w:rsidR="0061358E" w:rsidRPr="0061358E">
        <w:rPr>
          <w:rFonts w:ascii="Century Schoolbook" w:hAnsi="Century Schoolbook"/>
          <w:i/>
          <w:color w:val="7030A0"/>
          <w:sz w:val="16"/>
          <w:lang w:val="en-GB"/>
        </w:rPr>
        <w:t>(Sanchez, J. &amp; Leavens, G. (2014))</w:t>
      </w:r>
      <w:r>
        <w:rPr>
          <w:lang w:val="en-GB"/>
        </w:rPr>
        <w:t xml:space="preserve">. </w:t>
      </w:r>
      <w:r w:rsidR="003768A6">
        <w:rPr>
          <w:lang w:val="en-GB"/>
        </w:rPr>
        <w:t xml:space="preserve">It was created in 2009 by David R. </w:t>
      </w:r>
      <w:proofErr w:type="spellStart"/>
      <w:r w:rsidR="003768A6">
        <w:rPr>
          <w:lang w:val="en-GB"/>
        </w:rPr>
        <w:t>Cok</w:t>
      </w:r>
      <w:proofErr w:type="spellEnd"/>
      <w:r w:rsidR="003768A6">
        <w:rPr>
          <w:lang w:val="en-GB"/>
        </w:rPr>
        <w:t xml:space="preserve"> as an ‘</w:t>
      </w:r>
      <w:r w:rsidR="003768A6" w:rsidRPr="003768A6">
        <w:rPr>
          <w:i/>
          <w:color w:val="00B050"/>
          <w:lang w:val="en-GB"/>
        </w:rPr>
        <w:t xml:space="preserve">experiment to determine if the OpenJDK could replace the custom parser used in ESC/Java2 and the </w:t>
      </w:r>
      <w:proofErr w:type="spellStart"/>
      <w:r w:rsidR="003768A6" w:rsidRPr="003768A6">
        <w:rPr>
          <w:i/>
          <w:color w:val="00B050"/>
          <w:lang w:val="en-GB"/>
        </w:rPr>
        <w:t>MultiJava</w:t>
      </w:r>
      <w:proofErr w:type="spellEnd"/>
      <w:r w:rsidR="003768A6" w:rsidRPr="003768A6">
        <w:rPr>
          <w:i/>
          <w:color w:val="00B050"/>
          <w:lang w:val="en-GB"/>
        </w:rPr>
        <w:t xml:space="preserve"> compiler that underlies the JML2 tools</w:t>
      </w:r>
      <w:r w:rsidR="003768A6">
        <w:rPr>
          <w:lang w:val="en-GB"/>
        </w:rPr>
        <w:t xml:space="preserve">’ </w:t>
      </w:r>
      <w:r w:rsidR="003768A6" w:rsidRPr="003768A6">
        <w:rPr>
          <w:rFonts w:ascii="Century Schoolbook" w:hAnsi="Century Schoolbook"/>
          <w:i/>
          <w:color w:val="7030A0"/>
          <w:sz w:val="16"/>
          <w:lang w:val="en-GB"/>
        </w:rPr>
        <w:t>(</w:t>
      </w:r>
      <w:proofErr w:type="spellStart"/>
      <w:r w:rsidR="003768A6" w:rsidRPr="003768A6">
        <w:rPr>
          <w:rFonts w:ascii="Century Schoolbook" w:hAnsi="Century Schoolbook"/>
          <w:i/>
          <w:color w:val="7030A0"/>
          <w:sz w:val="16"/>
          <w:lang w:val="en-GB"/>
        </w:rPr>
        <w:t>Cok</w:t>
      </w:r>
      <w:proofErr w:type="spellEnd"/>
      <w:r w:rsidR="003768A6" w:rsidRPr="003768A6">
        <w:rPr>
          <w:rFonts w:ascii="Century Schoolbook" w:hAnsi="Century Schoolbook"/>
          <w:i/>
          <w:color w:val="7030A0"/>
          <w:sz w:val="16"/>
          <w:lang w:val="en-GB"/>
        </w:rPr>
        <w:t>, D.R. (2014))</w:t>
      </w:r>
      <w:r w:rsidR="003768A6" w:rsidRPr="003768A6">
        <w:rPr>
          <w:color w:val="7030A0"/>
          <w:sz w:val="16"/>
          <w:lang w:val="en-GB"/>
        </w:rPr>
        <w:t xml:space="preserve"> </w:t>
      </w:r>
      <w:r w:rsidR="003768A6">
        <w:rPr>
          <w:lang w:val="en-GB"/>
        </w:rPr>
        <w:t>, however it has grown significantly since 2011 with the goal of replacing ESC/Java2 with a universal JML</w:t>
      </w:r>
      <w:r w:rsidR="00A83AD1">
        <w:rPr>
          <w:lang w:val="en-GB"/>
        </w:rPr>
        <w:t xml:space="preserve"> </w:t>
      </w:r>
      <w:r w:rsidR="003768A6">
        <w:rPr>
          <w:lang w:val="en-GB"/>
        </w:rPr>
        <w:t xml:space="preserve">implementation. </w:t>
      </w:r>
      <w:r w:rsidR="00A83AD1">
        <w:rPr>
          <w:lang w:val="en-GB"/>
        </w:rPr>
        <w:t xml:space="preserve">This universal JML implementation would then, in theory, be adopted by industry and </w:t>
      </w:r>
      <w:proofErr w:type="spellStart"/>
      <w:r w:rsidR="00A83AD1">
        <w:rPr>
          <w:lang w:val="en-GB"/>
        </w:rPr>
        <w:t>acedemia</w:t>
      </w:r>
      <w:proofErr w:type="spellEnd"/>
      <w:r w:rsidR="00A83AD1">
        <w:rPr>
          <w:lang w:val="en-GB"/>
        </w:rPr>
        <w:t xml:space="preserve"> as part of their development structure and would set a standard implementation of JML for all Java specifications, stopping the ever growing subsets of JML that are in production such as those seen in the </w:t>
      </w:r>
      <w:proofErr w:type="spellStart"/>
      <w:r w:rsidR="00A83AD1">
        <w:rPr>
          <w:lang w:val="en-GB"/>
        </w:rPr>
        <w:t>KeY</w:t>
      </w:r>
      <w:proofErr w:type="spellEnd"/>
      <w:r w:rsidR="00A83AD1">
        <w:rPr>
          <w:lang w:val="en-GB"/>
        </w:rPr>
        <w:t xml:space="preserve"> and Why tools. The developers aim to achieve this goal by ‘</w:t>
      </w:r>
      <w:r w:rsidR="00A83AD1" w:rsidRPr="00A83AD1">
        <w:rPr>
          <w:i/>
          <w:color w:val="00B050"/>
          <w:lang w:val="en-GB"/>
        </w:rPr>
        <w:t xml:space="preserve">providing an IDE for managing program specifications that naturally fits into </w:t>
      </w:r>
      <w:proofErr w:type="spellStart"/>
      <w:r w:rsidR="00A83AD1" w:rsidRPr="00A83AD1">
        <w:rPr>
          <w:i/>
          <w:color w:val="00B050"/>
          <w:lang w:val="en-GB"/>
        </w:rPr>
        <w:t>proactice</w:t>
      </w:r>
      <w:proofErr w:type="spellEnd"/>
      <w:r w:rsidR="00A83AD1" w:rsidRPr="00A83AD1">
        <w:rPr>
          <w:i/>
          <w:color w:val="00B050"/>
          <w:lang w:val="en-GB"/>
        </w:rPr>
        <w:t xml:space="preserve"> of daily software development and so becomes a part of expected software engineering practice</w:t>
      </w:r>
      <w:r w:rsidR="00A83AD1">
        <w:rPr>
          <w:lang w:val="en-GB"/>
        </w:rPr>
        <w:t xml:space="preserve">’ </w:t>
      </w:r>
      <w:r w:rsidR="00A83AD1" w:rsidRPr="003768A6">
        <w:rPr>
          <w:rFonts w:ascii="Century Schoolbook" w:hAnsi="Century Schoolbook"/>
          <w:i/>
          <w:color w:val="7030A0"/>
          <w:sz w:val="16"/>
          <w:lang w:val="en-GB"/>
        </w:rPr>
        <w:t>(</w:t>
      </w:r>
      <w:proofErr w:type="spellStart"/>
      <w:r w:rsidR="00A83AD1" w:rsidRPr="003768A6">
        <w:rPr>
          <w:rFonts w:ascii="Century Schoolbook" w:hAnsi="Century Schoolbook"/>
          <w:i/>
          <w:color w:val="7030A0"/>
          <w:sz w:val="16"/>
          <w:lang w:val="en-GB"/>
        </w:rPr>
        <w:t>Cok</w:t>
      </w:r>
      <w:proofErr w:type="spellEnd"/>
      <w:r w:rsidR="00A83AD1" w:rsidRPr="003768A6">
        <w:rPr>
          <w:rFonts w:ascii="Century Schoolbook" w:hAnsi="Century Schoolbook"/>
          <w:i/>
          <w:color w:val="7030A0"/>
          <w:sz w:val="16"/>
          <w:lang w:val="en-GB"/>
        </w:rPr>
        <w:t>, D.R. (2014))</w:t>
      </w:r>
      <w:r w:rsidR="00A83AD1">
        <w:rPr>
          <w:lang w:val="en-GB"/>
        </w:rPr>
        <w:t>.</w:t>
      </w:r>
      <w:r w:rsidR="0046321E">
        <w:rPr>
          <w:lang w:val="en-GB"/>
        </w:rPr>
        <w:t xml:space="preserve"> </w:t>
      </w:r>
      <w:r w:rsidR="007A04A9" w:rsidRPr="007A04A9">
        <w:rPr>
          <w:highlight w:val="green"/>
          <w:lang w:val="en-GB"/>
        </w:rPr>
        <w:t>MOVE TO ANALYSIS</w:t>
      </w:r>
      <w:r w:rsidR="007A04A9">
        <w:rPr>
          <w:lang w:val="en-GB"/>
        </w:rPr>
        <w:t xml:space="preserve"> </w:t>
      </w:r>
      <w:r w:rsidR="00556939">
        <w:rPr>
          <w:lang w:val="en-GB"/>
        </w:rPr>
        <w:t>Documentation is scarc</w:t>
      </w:r>
      <w:r w:rsidR="00D97E61">
        <w:rPr>
          <w:lang w:val="en-GB"/>
        </w:rPr>
        <w:t xml:space="preserve">e on this tool due to it being relevantly new, with only a couple of case studies available along with one complete user manual written in 2014 </w:t>
      </w:r>
      <w:r w:rsidR="00D97E61" w:rsidRPr="003768A6">
        <w:rPr>
          <w:rFonts w:ascii="Century Schoolbook" w:hAnsi="Century Schoolbook"/>
          <w:i/>
          <w:color w:val="7030A0"/>
          <w:sz w:val="16"/>
          <w:lang w:val="en-GB"/>
        </w:rPr>
        <w:t>(</w:t>
      </w:r>
      <w:proofErr w:type="spellStart"/>
      <w:r w:rsidR="00D97E61" w:rsidRPr="003768A6">
        <w:rPr>
          <w:rFonts w:ascii="Century Schoolbook" w:hAnsi="Century Schoolbook"/>
          <w:i/>
          <w:color w:val="7030A0"/>
          <w:sz w:val="16"/>
          <w:lang w:val="en-GB"/>
        </w:rPr>
        <w:t>Cok</w:t>
      </w:r>
      <w:proofErr w:type="spellEnd"/>
      <w:r w:rsidR="00D97E61" w:rsidRPr="003768A6">
        <w:rPr>
          <w:rFonts w:ascii="Century Schoolbook" w:hAnsi="Century Schoolbook"/>
          <w:i/>
          <w:color w:val="7030A0"/>
          <w:sz w:val="16"/>
          <w:lang w:val="en-GB"/>
        </w:rPr>
        <w:t>, D.R. (2014))</w:t>
      </w:r>
      <w:r w:rsidR="00D97E61">
        <w:rPr>
          <w:lang w:val="en-GB"/>
        </w:rPr>
        <w:t xml:space="preserve">. As of this date another updated user manual is being created by David </w:t>
      </w:r>
      <w:proofErr w:type="spellStart"/>
      <w:r w:rsidR="00D97E61">
        <w:rPr>
          <w:lang w:val="en-GB"/>
        </w:rPr>
        <w:t>R.Cok</w:t>
      </w:r>
      <w:proofErr w:type="spellEnd"/>
      <w:r w:rsidR="00D97E61">
        <w:rPr>
          <w:lang w:val="en-GB"/>
        </w:rPr>
        <w:t xml:space="preserve"> </w:t>
      </w:r>
      <w:r w:rsidR="00D97E61">
        <w:rPr>
          <w:rFonts w:ascii="Century Schoolbook" w:hAnsi="Century Schoolbook"/>
          <w:i/>
          <w:color w:val="7030A0"/>
          <w:sz w:val="16"/>
          <w:lang w:val="en-GB"/>
        </w:rPr>
        <w:t>(</w:t>
      </w:r>
      <w:proofErr w:type="spellStart"/>
      <w:r w:rsidR="00D97E61">
        <w:rPr>
          <w:rFonts w:ascii="Century Schoolbook" w:hAnsi="Century Schoolbook"/>
          <w:i/>
          <w:color w:val="7030A0"/>
          <w:sz w:val="16"/>
          <w:lang w:val="en-GB"/>
        </w:rPr>
        <w:t>Cok</w:t>
      </w:r>
      <w:proofErr w:type="spellEnd"/>
      <w:r w:rsidR="00D97E61">
        <w:rPr>
          <w:rFonts w:ascii="Century Schoolbook" w:hAnsi="Century Schoolbook"/>
          <w:i/>
          <w:color w:val="7030A0"/>
          <w:sz w:val="16"/>
          <w:lang w:val="en-GB"/>
        </w:rPr>
        <w:t>, D.R. (2016</w:t>
      </w:r>
      <w:r w:rsidR="00D97E61" w:rsidRPr="003768A6">
        <w:rPr>
          <w:rFonts w:ascii="Century Schoolbook" w:hAnsi="Century Schoolbook"/>
          <w:i/>
          <w:color w:val="7030A0"/>
          <w:sz w:val="16"/>
          <w:lang w:val="en-GB"/>
        </w:rPr>
        <w:t>))</w:t>
      </w:r>
      <w:r w:rsidR="00D97E61">
        <w:rPr>
          <w:lang w:val="en-GB"/>
        </w:rPr>
        <w:t>, however due to the development of the tool</w:t>
      </w:r>
      <w:r w:rsidR="004762E4">
        <w:rPr>
          <w:lang w:val="en-GB"/>
        </w:rPr>
        <w:t xml:space="preserve"> to increase its functionality</w:t>
      </w:r>
      <w:r w:rsidR="000819AA">
        <w:rPr>
          <w:lang w:val="en-GB"/>
        </w:rPr>
        <w:t xml:space="preserve"> taking prece</w:t>
      </w:r>
      <w:r w:rsidR="00D97E61">
        <w:rPr>
          <w:lang w:val="en-GB"/>
        </w:rPr>
        <w:t>d</w:t>
      </w:r>
      <w:r w:rsidR="000819AA">
        <w:rPr>
          <w:lang w:val="en-GB"/>
        </w:rPr>
        <w:t>e</w:t>
      </w:r>
      <w:r w:rsidR="00D97E61">
        <w:rPr>
          <w:lang w:val="en-GB"/>
        </w:rPr>
        <w:t>nce, the document is still in its early stages with the majority of material yet to be added.</w:t>
      </w:r>
    </w:p>
    <w:p w:rsidR="0046321E" w:rsidRDefault="000816E2" w:rsidP="0082464D">
      <w:pPr>
        <w:rPr>
          <w:lang w:val="en-GB"/>
        </w:rPr>
      </w:pPr>
      <w:proofErr w:type="spellStart"/>
      <w:r>
        <w:rPr>
          <w:lang w:val="en-GB"/>
        </w:rPr>
        <w:t>OpenJML</w:t>
      </w:r>
      <w:proofErr w:type="spellEnd"/>
      <w:r>
        <w:rPr>
          <w:lang w:val="en-GB"/>
        </w:rPr>
        <w:t xml:space="preserve"> extends OpenJDK with modifications made to the parts OpenJDK to ensure correct </w:t>
      </w:r>
      <w:r w:rsidR="006345AD">
        <w:rPr>
          <w:lang w:val="en-GB"/>
        </w:rPr>
        <w:t>functionality</w:t>
      </w:r>
      <w:r>
        <w:rPr>
          <w:lang w:val="en-GB"/>
        </w:rPr>
        <w:t xml:space="preserve">, such as using only non-public API’s along with other visibility changes </w:t>
      </w:r>
      <w:r w:rsidRPr="003768A6">
        <w:rPr>
          <w:rFonts w:ascii="Century Schoolbook" w:hAnsi="Century Schoolbook"/>
          <w:i/>
          <w:color w:val="7030A0"/>
          <w:sz w:val="16"/>
          <w:lang w:val="en-GB"/>
        </w:rPr>
        <w:t>(</w:t>
      </w:r>
      <w:proofErr w:type="spellStart"/>
      <w:r w:rsidRPr="003768A6">
        <w:rPr>
          <w:rFonts w:ascii="Century Schoolbook" w:hAnsi="Century Schoolbook"/>
          <w:i/>
          <w:color w:val="7030A0"/>
          <w:sz w:val="16"/>
          <w:lang w:val="en-GB"/>
        </w:rPr>
        <w:t>Cok</w:t>
      </w:r>
      <w:proofErr w:type="spellEnd"/>
      <w:r w:rsidRPr="003768A6">
        <w:rPr>
          <w:rFonts w:ascii="Century Schoolbook" w:hAnsi="Century Schoolbook"/>
          <w:i/>
          <w:color w:val="7030A0"/>
          <w:sz w:val="16"/>
          <w:lang w:val="en-GB"/>
        </w:rPr>
        <w:t>, D.R. (2014))</w:t>
      </w:r>
      <w:r>
        <w:rPr>
          <w:lang w:val="en-GB"/>
        </w:rPr>
        <w:t>.</w:t>
      </w:r>
      <w:r w:rsidR="00444861">
        <w:rPr>
          <w:lang w:val="en-GB"/>
        </w:rPr>
        <w:t xml:space="preserve"> The current version of </w:t>
      </w:r>
      <w:proofErr w:type="spellStart"/>
      <w:r w:rsidR="00444861">
        <w:rPr>
          <w:lang w:val="en-GB"/>
        </w:rPr>
        <w:t>OpenJML</w:t>
      </w:r>
      <w:proofErr w:type="spellEnd"/>
      <w:r w:rsidR="00444861">
        <w:rPr>
          <w:lang w:val="en-GB"/>
        </w:rPr>
        <w:t xml:space="preserve"> </w:t>
      </w:r>
      <w:r w:rsidR="009D21AC">
        <w:rPr>
          <w:lang w:val="en-GB"/>
        </w:rPr>
        <w:t>can be run</w:t>
      </w:r>
      <w:r w:rsidR="00444861">
        <w:rPr>
          <w:lang w:val="en-GB"/>
        </w:rPr>
        <w:t xml:space="preserve"> on the command line as well as having a </w:t>
      </w:r>
      <w:r w:rsidR="006345AD">
        <w:rPr>
          <w:lang w:val="en-GB"/>
        </w:rPr>
        <w:t>built-in</w:t>
      </w:r>
      <w:r w:rsidR="00444861">
        <w:rPr>
          <w:lang w:val="en-GB"/>
        </w:rPr>
        <w:t xml:space="preserve"> plugin for the Eclipse IDE</w:t>
      </w:r>
      <w:r w:rsidR="009D21AC">
        <w:rPr>
          <w:lang w:val="en-GB"/>
        </w:rPr>
        <w:t xml:space="preserve">, </w:t>
      </w:r>
      <w:r w:rsidR="006345AD">
        <w:rPr>
          <w:lang w:val="en-GB"/>
        </w:rPr>
        <w:t>providing</w:t>
      </w:r>
      <w:r w:rsidR="009D21AC">
        <w:rPr>
          <w:lang w:val="en-GB"/>
        </w:rPr>
        <w:t xml:space="preserve"> a GUI version of </w:t>
      </w:r>
      <w:proofErr w:type="spellStart"/>
      <w:r w:rsidR="009D21AC">
        <w:rPr>
          <w:lang w:val="en-GB"/>
        </w:rPr>
        <w:t>OpenJML</w:t>
      </w:r>
      <w:proofErr w:type="spellEnd"/>
      <w:r w:rsidR="009D21AC">
        <w:rPr>
          <w:lang w:val="en-GB"/>
        </w:rPr>
        <w:t>,</w:t>
      </w:r>
      <w:r w:rsidR="00444861">
        <w:rPr>
          <w:lang w:val="en-GB"/>
        </w:rPr>
        <w:t xml:space="preserve"> with the target Java version being JDK8.</w:t>
      </w:r>
      <w:r w:rsidR="00971570">
        <w:rPr>
          <w:lang w:val="en-GB"/>
        </w:rPr>
        <w:t xml:space="preserve"> </w:t>
      </w:r>
      <w:proofErr w:type="spellStart"/>
      <w:r w:rsidR="00971570">
        <w:rPr>
          <w:lang w:val="en-GB"/>
        </w:rPr>
        <w:t>OpenJML</w:t>
      </w:r>
      <w:proofErr w:type="spellEnd"/>
      <w:r w:rsidR="00971570">
        <w:rPr>
          <w:lang w:val="en-GB"/>
        </w:rPr>
        <w:t xml:space="preserve"> intends to be a sound tool </w:t>
      </w:r>
      <w:r w:rsidR="00971570" w:rsidRPr="003768A6">
        <w:rPr>
          <w:rFonts w:ascii="Century Schoolbook" w:hAnsi="Century Schoolbook"/>
          <w:i/>
          <w:color w:val="7030A0"/>
          <w:sz w:val="16"/>
          <w:lang w:val="en-GB"/>
        </w:rPr>
        <w:t>(</w:t>
      </w:r>
      <w:proofErr w:type="spellStart"/>
      <w:r w:rsidR="00971570" w:rsidRPr="003768A6">
        <w:rPr>
          <w:rFonts w:ascii="Century Schoolbook" w:hAnsi="Century Schoolbook"/>
          <w:i/>
          <w:color w:val="7030A0"/>
          <w:sz w:val="16"/>
          <w:lang w:val="en-GB"/>
        </w:rPr>
        <w:t>Cok</w:t>
      </w:r>
      <w:proofErr w:type="spellEnd"/>
      <w:r w:rsidR="00971570" w:rsidRPr="003768A6">
        <w:rPr>
          <w:rFonts w:ascii="Century Schoolbook" w:hAnsi="Century Schoolbook"/>
          <w:i/>
          <w:color w:val="7030A0"/>
          <w:sz w:val="16"/>
          <w:lang w:val="en-GB"/>
        </w:rPr>
        <w:t>, D.R. (2014))</w:t>
      </w:r>
      <w:r w:rsidR="00971570">
        <w:rPr>
          <w:lang w:val="en-GB"/>
        </w:rPr>
        <w:t xml:space="preserve"> in that if a specification of a Java program in JML returned a valid result, the result was indeed valid and not a false positive.</w:t>
      </w:r>
      <w:r w:rsidR="00F72D48">
        <w:rPr>
          <w:lang w:val="en-GB"/>
        </w:rPr>
        <w:t xml:space="preserve"> </w:t>
      </w:r>
      <w:r w:rsidR="00F72D48" w:rsidRPr="0053557D">
        <w:rPr>
          <w:highlight w:val="yellow"/>
          <w:lang w:val="en-GB"/>
        </w:rPr>
        <w:t>Errors in specificati</w:t>
      </w:r>
      <w:r w:rsidR="00B05E0C" w:rsidRPr="0053557D">
        <w:rPr>
          <w:highlight w:val="yellow"/>
          <w:lang w:val="en-GB"/>
        </w:rPr>
        <w:t>ons can lead to program paths becoming infeasible and hide further specification errors that would occur later in the code</w:t>
      </w:r>
      <w:r w:rsidR="00EB3D73" w:rsidRPr="0053557D">
        <w:rPr>
          <w:highlight w:val="yellow"/>
          <w:lang w:val="en-GB"/>
        </w:rPr>
        <w:t xml:space="preserve"> which may affect soundness</w:t>
      </w:r>
      <w:r w:rsidR="00D067C7">
        <w:rPr>
          <w:lang w:val="en-GB"/>
        </w:rPr>
        <w:t xml:space="preserve"> </w:t>
      </w:r>
      <w:r w:rsidR="00D067C7" w:rsidRPr="00D067C7">
        <w:rPr>
          <w:highlight w:val="yellow"/>
          <w:lang w:val="en-GB"/>
        </w:rPr>
        <w:t>SOURCE</w:t>
      </w:r>
      <w:r w:rsidR="00B05E0C">
        <w:rPr>
          <w:lang w:val="en-GB"/>
        </w:rPr>
        <w:t>.</w:t>
      </w:r>
      <w:r w:rsidR="00EB3D73">
        <w:rPr>
          <w:lang w:val="en-GB"/>
        </w:rPr>
        <w:t xml:space="preserve"> The incompleteness of logical theories, such as first-order </w:t>
      </w:r>
      <w:r w:rsidR="006345AD">
        <w:rPr>
          <w:lang w:val="en-GB"/>
        </w:rPr>
        <w:t>arithmetic</w:t>
      </w:r>
      <w:r w:rsidR="00EB3D73">
        <w:rPr>
          <w:lang w:val="en-GB"/>
        </w:rPr>
        <w:t xml:space="preserve"> </w:t>
      </w:r>
      <w:r w:rsidR="00EB3D73" w:rsidRPr="006B5893">
        <w:rPr>
          <w:rFonts w:ascii="Century Schoolbook" w:eastAsia="Times New Roman" w:hAnsi="Century Schoolbook" w:cs="Times New Roman"/>
          <w:i/>
          <w:color w:val="7030A0"/>
          <w:sz w:val="16"/>
          <w:szCs w:val="20"/>
          <w:lang w:val="en-GB" w:eastAsia="en-GB"/>
        </w:rPr>
        <w:t>(</w:t>
      </w:r>
      <w:proofErr w:type="spellStart"/>
      <w:r w:rsidR="00EB3D73" w:rsidRPr="006B5893">
        <w:rPr>
          <w:rFonts w:ascii="Century Schoolbook" w:eastAsia="Times New Roman" w:hAnsi="Century Schoolbook" w:cs="Times New Roman"/>
          <w:i/>
          <w:color w:val="7030A0"/>
          <w:sz w:val="16"/>
          <w:szCs w:val="20"/>
          <w:lang w:val="en-GB" w:eastAsia="en-GB"/>
        </w:rPr>
        <w:t>Ahrendt</w:t>
      </w:r>
      <w:proofErr w:type="spellEnd"/>
      <w:r w:rsidR="00EB3D73" w:rsidRPr="006B5893">
        <w:rPr>
          <w:rFonts w:ascii="Century Schoolbook" w:eastAsia="Times New Roman" w:hAnsi="Century Schoolbook" w:cs="Times New Roman"/>
          <w:i/>
          <w:color w:val="7030A0"/>
          <w:sz w:val="16"/>
          <w:szCs w:val="20"/>
          <w:lang w:val="en-GB" w:eastAsia="en-GB"/>
        </w:rPr>
        <w:t xml:space="preserve">, W., </w:t>
      </w:r>
      <w:proofErr w:type="spellStart"/>
      <w:r w:rsidR="00EB3D73" w:rsidRPr="006B5893">
        <w:rPr>
          <w:rFonts w:ascii="Century Schoolbook" w:eastAsia="Times New Roman" w:hAnsi="Century Schoolbook" w:cs="Times New Roman"/>
          <w:i/>
          <w:color w:val="7030A0"/>
          <w:sz w:val="16"/>
          <w:szCs w:val="20"/>
          <w:lang w:val="en-GB" w:eastAsia="en-GB"/>
        </w:rPr>
        <w:t>Beckert</w:t>
      </w:r>
      <w:proofErr w:type="spellEnd"/>
      <w:r w:rsidR="00EB3D73" w:rsidRPr="006B5893">
        <w:rPr>
          <w:rFonts w:ascii="Century Schoolbook" w:eastAsia="Times New Roman" w:hAnsi="Century Schoolbook" w:cs="Times New Roman"/>
          <w:i/>
          <w:color w:val="7030A0"/>
          <w:sz w:val="16"/>
          <w:szCs w:val="20"/>
          <w:lang w:val="en-GB" w:eastAsia="en-GB"/>
        </w:rPr>
        <w:t xml:space="preserve">, B., </w:t>
      </w:r>
      <w:proofErr w:type="spellStart"/>
      <w:r w:rsidR="00EB3D73" w:rsidRPr="006B5893">
        <w:rPr>
          <w:rFonts w:ascii="Century Schoolbook" w:eastAsia="Times New Roman" w:hAnsi="Century Schoolbook" w:cs="Times New Roman"/>
          <w:i/>
          <w:color w:val="7030A0"/>
          <w:sz w:val="16"/>
          <w:szCs w:val="20"/>
          <w:lang w:val="en-GB" w:eastAsia="en-GB"/>
        </w:rPr>
        <w:t>Bubel</w:t>
      </w:r>
      <w:proofErr w:type="spellEnd"/>
      <w:r w:rsidR="00EB3D73" w:rsidRPr="006B5893">
        <w:rPr>
          <w:rFonts w:ascii="Century Schoolbook" w:eastAsia="Times New Roman" w:hAnsi="Century Schoolbook" w:cs="Times New Roman"/>
          <w:i/>
          <w:color w:val="7030A0"/>
          <w:sz w:val="16"/>
          <w:szCs w:val="20"/>
          <w:lang w:val="en-GB" w:eastAsia="en-GB"/>
        </w:rPr>
        <w:t xml:space="preserve">, R., </w:t>
      </w:r>
      <w:proofErr w:type="spellStart"/>
      <w:r w:rsidR="00EB3D73" w:rsidRPr="006B5893">
        <w:rPr>
          <w:rFonts w:ascii="Century Schoolbook" w:eastAsia="Times New Roman" w:hAnsi="Century Schoolbook" w:cs="Times New Roman"/>
          <w:i/>
          <w:color w:val="7030A0"/>
          <w:sz w:val="16"/>
          <w:szCs w:val="20"/>
          <w:lang w:val="en-GB" w:eastAsia="en-GB"/>
        </w:rPr>
        <w:t>Hähnle</w:t>
      </w:r>
      <w:proofErr w:type="spellEnd"/>
      <w:r w:rsidR="00EB3D73" w:rsidRPr="006B5893">
        <w:rPr>
          <w:rFonts w:ascii="Century Schoolbook" w:eastAsia="Times New Roman" w:hAnsi="Century Schoolbook" w:cs="Times New Roman"/>
          <w:i/>
          <w:color w:val="7030A0"/>
          <w:sz w:val="16"/>
          <w:szCs w:val="20"/>
          <w:lang w:val="en-GB" w:eastAsia="en-GB"/>
        </w:rPr>
        <w:t xml:space="preserve">, R. Schmitt, P., &amp; </w:t>
      </w:r>
      <w:proofErr w:type="spellStart"/>
      <w:r w:rsidR="00EB3D73" w:rsidRPr="006B5893">
        <w:rPr>
          <w:rFonts w:ascii="Century Schoolbook" w:eastAsia="Times New Roman" w:hAnsi="Century Schoolbook" w:cs="Times New Roman"/>
          <w:i/>
          <w:color w:val="7030A0"/>
          <w:sz w:val="16"/>
          <w:szCs w:val="20"/>
          <w:lang w:val="en-GB" w:eastAsia="en-GB"/>
        </w:rPr>
        <w:t>Ulbrich</w:t>
      </w:r>
      <w:proofErr w:type="spellEnd"/>
      <w:r w:rsidR="00EB3D73" w:rsidRPr="006B5893">
        <w:rPr>
          <w:rFonts w:ascii="Century Schoolbook" w:eastAsia="Times New Roman" w:hAnsi="Century Schoolbook" w:cs="Times New Roman"/>
          <w:i/>
          <w:color w:val="7030A0"/>
          <w:sz w:val="16"/>
          <w:szCs w:val="20"/>
          <w:lang w:val="en-GB" w:eastAsia="en-GB"/>
        </w:rPr>
        <w:t>, M. (2016))</w:t>
      </w:r>
      <w:r w:rsidR="00EB3D73">
        <w:rPr>
          <w:lang w:val="en-GB"/>
        </w:rPr>
        <w:t xml:space="preserve">, may result in invalid counterexamples being produced by the SMT solvers, </w:t>
      </w:r>
      <w:r w:rsidR="006345AD">
        <w:rPr>
          <w:lang w:val="en-GB"/>
        </w:rPr>
        <w:t>particularly</w:t>
      </w:r>
      <w:r w:rsidR="00EB3D73">
        <w:rPr>
          <w:lang w:val="en-GB"/>
        </w:rPr>
        <w:t xml:space="preserve"> when quantifiers are used in the specifications </w:t>
      </w:r>
      <w:r w:rsidR="00EB3D73" w:rsidRPr="003768A6">
        <w:rPr>
          <w:rFonts w:ascii="Century Schoolbook" w:hAnsi="Century Schoolbook"/>
          <w:i/>
          <w:color w:val="7030A0"/>
          <w:sz w:val="16"/>
          <w:lang w:val="en-GB"/>
        </w:rPr>
        <w:t>(</w:t>
      </w:r>
      <w:proofErr w:type="spellStart"/>
      <w:r w:rsidR="00EB3D73" w:rsidRPr="003768A6">
        <w:rPr>
          <w:rFonts w:ascii="Century Schoolbook" w:hAnsi="Century Schoolbook"/>
          <w:i/>
          <w:color w:val="7030A0"/>
          <w:sz w:val="16"/>
          <w:lang w:val="en-GB"/>
        </w:rPr>
        <w:t>Cok</w:t>
      </w:r>
      <w:proofErr w:type="spellEnd"/>
      <w:r w:rsidR="00EB3D73" w:rsidRPr="003768A6">
        <w:rPr>
          <w:rFonts w:ascii="Century Schoolbook" w:hAnsi="Century Schoolbook"/>
          <w:i/>
          <w:color w:val="7030A0"/>
          <w:sz w:val="16"/>
          <w:lang w:val="en-GB"/>
        </w:rPr>
        <w:t>, D.R. (2014))</w:t>
      </w:r>
      <w:r w:rsidR="00EB3D73" w:rsidRPr="003768A6">
        <w:rPr>
          <w:color w:val="7030A0"/>
          <w:sz w:val="16"/>
          <w:lang w:val="en-GB"/>
        </w:rPr>
        <w:t xml:space="preserve"> </w:t>
      </w:r>
      <w:r w:rsidR="00EB3D73">
        <w:rPr>
          <w:lang w:val="en-GB"/>
        </w:rPr>
        <w:t xml:space="preserve">. Static verification is done on a modular basis with each method’s specification and </w:t>
      </w:r>
      <w:r w:rsidR="006345AD">
        <w:rPr>
          <w:lang w:val="en-GB"/>
        </w:rPr>
        <w:t>feasibility</w:t>
      </w:r>
      <w:r w:rsidR="00EB3D73">
        <w:rPr>
          <w:lang w:val="en-GB"/>
        </w:rPr>
        <w:t xml:space="preserve"> being checked independently.</w:t>
      </w:r>
    </w:p>
    <w:p w:rsidR="003C76C4" w:rsidRDefault="003C76C4" w:rsidP="0082464D">
      <w:pPr>
        <w:rPr>
          <w:lang w:val="en-GB"/>
        </w:rPr>
      </w:pPr>
      <w:r w:rsidRPr="003C76C4">
        <w:rPr>
          <w:highlight w:val="green"/>
          <w:lang w:val="en-GB"/>
        </w:rPr>
        <w:t>SMT-LIB</w:t>
      </w:r>
    </w:p>
    <w:p w:rsidR="00F72D48" w:rsidRDefault="0046321E" w:rsidP="0082464D">
      <w:pPr>
        <w:rPr>
          <w:lang w:val="en-GB"/>
        </w:rPr>
      </w:pPr>
      <w:r>
        <w:rPr>
          <w:lang w:val="en-GB"/>
        </w:rPr>
        <w:t xml:space="preserve">The </w:t>
      </w:r>
      <w:proofErr w:type="spellStart"/>
      <w:r>
        <w:rPr>
          <w:lang w:val="en-GB"/>
        </w:rPr>
        <w:t>OpenJML</w:t>
      </w:r>
      <w:proofErr w:type="spellEnd"/>
      <w:r>
        <w:rPr>
          <w:lang w:val="en-GB"/>
        </w:rPr>
        <w:t xml:space="preserve"> tool itself checks that the JML specification satisfies the Java implementation using the Design by Contract paradigm and is </w:t>
      </w:r>
      <w:r w:rsidR="006345AD">
        <w:rPr>
          <w:lang w:val="en-GB"/>
        </w:rPr>
        <w:t>therefore</w:t>
      </w:r>
      <w:r>
        <w:rPr>
          <w:lang w:val="en-GB"/>
        </w:rPr>
        <w:t xml:space="preserve"> valid. </w:t>
      </w:r>
      <w:proofErr w:type="spellStart"/>
      <w:r w:rsidR="00A049A1">
        <w:rPr>
          <w:lang w:val="en-GB"/>
        </w:rPr>
        <w:t>OpenJML</w:t>
      </w:r>
      <w:proofErr w:type="spellEnd"/>
      <w:r w:rsidR="00A049A1">
        <w:rPr>
          <w:lang w:val="en-GB"/>
        </w:rPr>
        <w:t xml:space="preserve"> is designed in a sim</w:t>
      </w:r>
      <w:r>
        <w:rPr>
          <w:lang w:val="en-GB"/>
        </w:rPr>
        <w:t>ilar fashion to</w:t>
      </w:r>
      <w:r w:rsidR="00A049A1">
        <w:rPr>
          <w:lang w:val="en-GB"/>
        </w:rPr>
        <w:t xml:space="preserve"> other deductive verification systems with it being adapted from the ESC/Java2 system </w:t>
      </w:r>
      <w:r w:rsidR="00A049A1" w:rsidRPr="003768A6">
        <w:rPr>
          <w:rFonts w:ascii="Century Schoolbook" w:hAnsi="Century Schoolbook"/>
          <w:i/>
          <w:color w:val="7030A0"/>
          <w:sz w:val="16"/>
          <w:lang w:val="en-GB"/>
        </w:rPr>
        <w:t>(</w:t>
      </w:r>
      <w:proofErr w:type="spellStart"/>
      <w:r w:rsidR="00A049A1" w:rsidRPr="003768A6">
        <w:rPr>
          <w:rFonts w:ascii="Century Schoolbook" w:hAnsi="Century Schoolbook"/>
          <w:i/>
          <w:color w:val="7030A0"/>
          <w:sz w:val="16"/>
          <w:lang w:val="en-GB"/>
        </w:rPr>
        <w:t>Cok</w:t>
      </w:r>
      <w:proofErr w:type="spellEnd"/>
      <w:r w:rsidR="00A049A1" w:rsidRPr="003768A6">
        <w:rPr>
          <w:rFonts w:ascii="Century Schoolbook" w:hAnsi="Century Schoolbook"/>
          <w:i/>
          <w:color w:val="7030A0"/>
          <w:sz w:val="16"/>
          <w:lang w:val="en-GB"/>
        </w:rPr>
        <w:t>, D.R. (2014))</w:t>
      </w:r>
      <w:r w:rsidR="00A049A1" w:rsidRPr="003768A6">
        <w:rPr>
          <w:color w:val="7030A0"/>
          <w:sz w:val="16"/>
          <w:lang w:val="en-GB"/>
        </w:rPr>
        <w:t xml:space="preserve"> </w:t>
      </w:r>
      <w:r w:rsidR="00A049A1">
        <w:rPr>
          <w:lang w:val="en-GB"/>
        </w:rPr>
        <w:t xml:space="preserve"> </w:t>
      </w:r>
      <w:r>
        <w:rPr>
          <w:lang w:val="en-GB"/>
        </w:rPr>
        <w:t>with the process of determining the validity of program specifications started by translating the specifications into assertions and assumptions interleaved with the Java code. These constructs then generate Verification Conditions (VCG)</w:t>
      </w:r>
      <w:r w:rsidR="004C21EF">
        <w:rPr>
          <w:lang w:val="en-GB"/>
        </w:rPr>
        <w:t>,</w:t>
      </w:r>
      <w:r>
        <w:rPr>
          <w:lang w:val="en-GB"/>
        </w:rPr>
        <w:t xml:space="preserve"> expressed in SMTLIBv2</w:t>
      </w:r>
      <w:r w:rsidR="004C21EF">
        <w:rPr>
          <w:lang w:val="en-GB"/>
        </w:rPr>
        <w:t xml:space="preserve"> with a single VC generated for each method</w:t>
      </w:r>
      <w:r w:rsidR="00F81B7B">
        <w:rPr>
          <w:lang w:val="en-GB"/>
        </w:rPr>
        <w:t xml:space="preserve"> in a modular fashion</w:t>
      </w:r>
      <w:r>
        <w:rPr>
          <w:lang w:val="en-GB"/>
        </w:rPr>
        <w:t xml:space="preserve">, </w:t>
      </w:r>
      <w:r w:rsidRPr="0046321E">
        <w:rPr>
          <w:highlight w:val="yellow"/>
          <w:lang w:val="en-GB"/>
        </w:rPr>
        <w:t xml:space="preserve">through an intermediate language using a block form that </w:t>
      </w:r>
      <w:r>
        <w:rPr>
          <w:highlight w:val="yellow"/>
          <w:lang w:val="en-GB"/>
        </w:rPr>
        <w:t>u</w:t>
      </w:r>
      <w:r w:rsidRPr="0046321E">
        <w:rPr>
          <w:highlight w:val="yellow"/>
          <w:lang w:val="en-GB"/>
        </w:rPr>
        <w:t xml:space="preserve">ses single-assignment </w:t>
      </w:r>
      <w:proofErr w:type="spellStart"/>
      <w:r w:rsidRPr="0046321E">
        <w:rPr>
          <w:highlight w:val="yellow"/>
          <w:lang w:val="en-GB"/>
        </w:rPr>
        <w:t>labeling</w:t>
      </w:r>
      <w:proofErr w:type="spellEnd"/>
      <w:r w:rsidRPr="0046321E">
        <w:rPr>
          <w:highlight w:val="yellow"/>
          <w:lang w:val="en-GB"/>
        </w:rPr>
        <w:t xml:space="preserve"> of variables</w:t>
      </w:r>
      <w:r>
        <w:rPr>
          <w:lang w:val="en-GB"/>
        </w:rPr>
        <w:t>. These VCs</w:t>
      </w:r>
      <w:r w:rsidR="00322D41">
        <w:rPr>
          <w:lang w:val="en-GB"/>
        </w:rPr>
        <w:t xml:space="preserve"> can then be discharged by an </w:t>
      </w:r>
      <w:r w:rsidR="006721FE">
        <w:rPr>
          <w:lang w:val="en-GB"/>
        </w:rPr>
        <w:t xml:space="preserve">external </w:t>
      </w:r>
      <w:r w:rsidR="00322D41">
        <w:rPr>
          <w:lang w:val="en-GB"/>
        </w:rPr>
        <w:t xml:space="preserve">SMT solver, chosen by the user, </w:t>
      </w:r>
      <w:r w:rsidR="006345AD">
        <w:rPr>
          <w:lang w:val="en-GB"/>
        </w:rPr>
        <w:t>with</w:t>
      </w:r>
      <w:r w:rsidR="00322D41">
        <w:rPr>
          <w:lang w:val="en-GB"/>
        </w:rPr>
        <w:t xml:space="preserve"> valid being returned for each correct method specifications that</w:t>
      </w:r>
      <w:r w:rsidR="00897401">
        <w:rPr>
          <w:lang w:val="en-GB"/>
        </w:rPr>
        <w:t xml:space="preserve"> the SMT solver can handle. If there is an error in the specification such as</w:t>
      </w:r>
      <w:r w:rsidR="00F72D48">
        <w:rPr>
          <w:lang w:val="en-GB"/>
        </w:rPr>
        <w:t>,</w:t>
      </w:r>
      <w:r w:rsidR="00322D41">
        <w:rPr>
          <w:lang w:val="en-GB"/>
        </w:rPr>
        <w:t xml:space="preserve"> invalid</w:t>
      </w:r>
      <w:r w:rsidR="00897401">
        <w:rPr>
          <w:lang w:val="en-GB"/>
        </w:rPr>
        <w:t xml:space="preserve"> assertions</w:t>
      </w:r>
      <w:r w:rsidR="00D607FC">
        <w:rPr>
          <w:lang w:val="en-GB"/>
        </w:rPr>
        <w:t>,</w:t>
      </w:r>
      <w:r w:rsidR="00322D41">
        <w:rPr>
          <w:lang w:val="en-GB"/>
        </w:rPr>
        <w:t xml:space="preserve"> the chosen SMT solver cannot handle the type of VC, </w:t>
      </w:r>
      <w:r w:rsidR="004C21EF">
        <w:rPr>
          <w:lang w:val="en-GB"/>
        </w:rPr>
        <w:t xml:space="preserve">or </w:t>
      </w:r>
      <w:r w:rsidR="00F72D48">
        <w:rPr>
          <w:lang w:val="en-GB"/>
        </w:rPr>
        <w:t>infeasible paths that result</w:t>
      </w:r>
      <w:r w:rsidR="004C21EF">
        <w:rPr>
          <w:lang w:val="en-GB"/>
        </w:rPr>
        <w:t xml:space="preserve"> in assertions or </w:t>
      </w:r>
      <w:r w:rsidR="00F72D48">
        <w:rPr>
          <w:lang w:val="en-GB"/>
        </w:rPr>
        <w:t xml:space="preserve">the </w:t>
      </w:r>
      <w:r w:rsidR="004C21EF">
        <w:rPr>
          <w:lang w:val="en-GB"/>
        </w:rPr>
        <w:t>method exit being unobtainable</w:t>
      </w:r>
      <w:r w:rsidR="00D607FC">
        <w:rPr>
          <w:lang w:val="en-GB"/>
        </w:rPr>
        <w:t xml:space="preserve">; </w:t>
      </w:r>
      <w:r w:rsidR="00322D41">
        <w:rPr>
          <w:lang w:val="en-GB"/>
        </w:rPr>
        <w:t xml:space="preserve">a counterexample is created to guide the user to where the issue arose with a </w:t>
      </w:r>
      <w:r w:rsidR="00897401">
        <w:rPr>
          <w:lang w:val="en-GB"/>
        </w:rPr>
        <w:t xml:space="preserve">corresponding </w:t>
      </w:r>
      <w:r w:rsidR="00322D41">
        <w:rPr>
          <w:lang w:val="en-GB"/>
        </w:rPr>
        <w:t>data model to show how the error</w:t>
      </w:r>
      <w:r w:rsidR="004C21EF">
        <w:rPr>
          <w:lang w:val="en-GB"/>
        </w:rPr>
        <w:t xml:space="preserve"> path</w:t>
      </w:r>
      <w:r w:rsidR="00322D41">
        <w:rPr>
          <w:lang w:val="en-GB"/>
        </w:rPr>
        <w:t xml:space="preserve"> can be reproduced </w:t>
      </w:r>
      <w:r w:rsidR="00322D41" w:rsidRPr="003768A6">
        <w:rPr>
          <w:rFonts w:ascii="Century Schoolbook" w:hAnsi="Century Schoolbook"/>
          <w:i/>
          <w:color w:val="7030A0"/>
          <w:sz w:val="16"/>
          <w:lang w:val="en-GB"/>
        </w:rPr>
        <w:t>(</w:t>
      </w:r>
      <w:proofErr w:type="spellStart"/>
      <w:r w:rsidR="00322D41" w:rsidRPr="003768A6">
        <w:rPr>
          <w:rFonts w:ascii="Century Schoolbook" w:hAnsi="Century Schoolbook"/>
          <w:i/>
          <w:color w:val="7030A0"/>
          <w:sz w:val="16"/>
          <w:lang w:val="en-GB"/>
        </w:rPr>
        <w:t>Cok</w:t>
      </w:r>
      <w:proofErr w:type="spellEnd"/>
      <w:r w:rsidR="00322D41" w:rsidRPr="003768A6">
        <w:rPr>
          <w:rFonts w:ascii="Century Schoolbook" w:hAnsi="Century Schoolbook"/>
          <w:i/>
          <w:color w:val="7030A0"/>
          <w:sz w:val="16"/>
          <w:lang w:val="en-GB"/>
        </w:rPr>
        <w:t>, D.R. (2014))</w:t>
      </w:r>
      <w:r w:rsidR="00322D41">
        <w:rPr>
          <w:lang w:val="en-GB"/>
        </w:rPr>
        <w:t>.</w:t>
      </w:r>
      <w:r w:rsidR="00F72D48">
        <w:rPr>
          <w:lang w:val="en-GB"/>
        </w:rPr>
        <w:t xml:space="preserve"> </w:t>
      </w:r>
    </w:p>
    <w:p w:rsidR="0082464D" w:rsidRPr="006B5893" w:rsidRDefault="008C7ADF" w:rsidP="00694B22">
      <w:pPr>
        <w:rPr>
          <w:lang w:val="en-GB"/>
        </w:rPr>
      </w:pPr>
      <w:r w:rsidRPr="008C7ADF">
        <w:rPr>
          <w:highlight w:val="green"/>
          <w:lang w:val="en-GB"/>
        </w:rPr>
        <w:t>DIAGRAM OF FLOW</w:t>
      </w:r>
      <w:r w:rsidR="0082464D">
        <w:rPr>
          <w:lang w:val="en-GB"/>
        </w:rPr>
        <w:br w:type="page"/>
      </w:r>
    </w:p>
    <w:p w:rsidR="007A03EA" w:rsidRDefault="00BC7986" w:rsidP="002F48D7">
      <w:pPr>
        <w:pStyle w:val="Heading1"/>
      </w:pPr>
      <w:bookmarkStart w:id="52" w:name="_Toc444517722"/>
      <w:bookmarkStart w:id="53" w:name="_Toc516738763"/>
      <w:r w:rsidRPr="002F48D7">
        <w:lastRenderedPageBreak/>
        <w:t>Chapter</w:t>
      </w:r>
      <w:r w:rsidR="00985223" w:rsidRPr="002F48D7">
        <w:t xml:space="preserve"> Four</w:t>
      </w:r>
      <w:r w:rsidRPr="002F48D7">
        <w:t xml:space="preserve">: </w:t>
      </w:r>
      <w:bookmarkEnd w:id="52"/>
      <w:r w:rsidR="007A03EA" w:rsidRPr="002F48D7">
        <w:t>Case Studies</w:t>
      </w:r>
      <w:bookmarkEnd w:id="53"/>
    </w:p>
    <w:p w:rsidR="007424EE" w:rsidRPr="007424EE" w:rsidRDefault="007424EE" w:rsidP="007424EE"/>
    <w:p w:rsidR="002F48D7" w:rsidRPr="002F48D7" w:rsidRDefault="002F48D7" w:rsidP="002F48D7">
      <w:pPr>
        <w:pStyle w:val="Heading2"/>
      </w:pPr>
      <w:bookmarkStart w:id="54" w:name="_Toc516738764"/>
      <w:r>
        <w:t xml:space="preserve">4.1 </w:t>
      </w:r>
      <w:r>
        <w:tab/>
        <w:t>Overview</w:t>
      </w:r>
      <w:bookmarkEnd w:id="54"/>
    </w:p>
    <w:p w:rsidR="007A03EA" w:rsidRDefault="007A03EA" w:rsidP="007A03EA">
      <w:pPr>
        <w:rPr>
          <w:lang w:val="en-GB"/>
        </w:rPr>
      </w:pPr>
      <w:r>
        <w:rPr>
          <w:lang w:val="en-GB"/>
        </w:rPr>
        <w:t xml:space="preserve">The main objective of this thesis was to use </w:t>
      </w:r>
      <w:proofErr w:type="spellStart"/>
      <w:r>
        <w:rPr>
          <w:lang w:val="en-GB"/>
        </w:rPr>
        <w:t>OpenJML</w:t>
      </w:r>
      <w:proofErr w:type="spellEnd"/>
      <w:r>
        <w:rPr>
          <w:lang w:val="en-GB"/>
        </w:rPr>
        <w:t xml:space="preserve"> to </w:t>
      </w:r>
      <w:r w:rsidR="009572F9">
        <w:rPr>
          <w:lang w:val="en-GB"/>
        </w:rPr>
        <w:t>determine</w:t>
      </w:r>
      <w:r w:rsidR="000F1846">
        <w:rPr>
          <w:lang w:val="en-GB"/>
        </w:rPr>
        <w:t xml:space="preserve"> if it </w:t>
      </w:r>
      <w:r>
        <w:rPr>
          <w:lang w:val="en-GB"/>
        </w:rPr>
        <w:t>provide</w:t>
      </w:r>
      <w:r w:rsidR="000F1846">
        <w:rPr>
          <w:lang w:val="en-GB"/>
        </w:rPr>
        <w:t>s</w:t>
      </w:r>
      <w:r>
        <w:rPr>
          <w:lang w:val="en-GB"/>
        </w:rPr>
        <w:t xml:space="preserve"> a simplified verification alternative to the more complex verification tools currently being developed.</w:t>
      </w:r>
      <w:r w:rsidR="000F1846">
        <w:rPr>
          <w:lang w:val="en-GB"/>
        </w:rPr>
        <w:t xml:space="preserve"> </w:t>
      </w:r>
      <w:r w:rsidR="005D560C">
        <w:rPr>
          <w:lang w:val="en-GB"/>
        </w:rPr>
        <w:t xml:space="preserve">We have chosen the two competitor tools based on their prevalence in the </w:t>
      </w:r>
      <w:proofErr w:type="spellStart"/>
      <w:r w:rsidR="005D560C">
        <w:rPr>
          <w:lang w:val="en-GB"/>
        </w:rPr>
        <w:t>VerifyThis</w:t>
      </w:r>
      <w:proofErr w:type="spellEnd"/>
      <w:r w:rsidR="005D560C">
        <w:rPr>
          <w:lang w:val="en-GB"/>
        </w:rPr>
        <w:t xml:space="preserve"> annual verification challenge and their similarities to </w:t>
      </w:r>
      <w:proofErr w:type="spellStart"/>
      <w:r w:rsidR="005D560C">
        <w:rPr>
          <w:lang w:val="en-GB"/>
        </w:rPr>
        <w:t>OpenJML</w:t>
      </w:r>
      <w:proofErr w:type="spellEnd"/>
      <w:r w:rsidR="005D560C">
        <w:rPr>
          <w:lang w:val="en-GB"/>
        </w:rPr>
        <w:t xml:space="preserve">. These tools are the Why3 verification tool with Krakatoa as its front-end and the </w:t>
      </w:r>
      <w:proofErr w:type="spellStart"/>
      <w:r w:rsidR="005D560C">
        <w:rPr>
          <w:lang w:val="en-GB"/>
        </w:rPr>
        <w:t>KeY</w:t>
      </w:r>
      <w:proofErr w:type="spellEnd"/>
      <w:r w:rsidR="005D560C">
        <w:rPr>
          <w:lang w:val="en-GB"/>
        </w:rPr>
        <w:t xml:space="preserve"> verification tool as both of these tools use Java as their programming language with JML as their specification language. Alt-Ergo and Z3 will be used as the SMT-solver back-end for all three tools.</w:t>
      </w:r>
      <w:r w:rsidR="00862252">
        <w:rPr>
          <w:lang w:val="en-GB"/>
        </w:rPr>
        <w:t xml:space="preserve"> Why3 and </w:t>
      </w:r>
      <w:proofErr w:type="spellStart"/>
      <w:r w:rsidR="00862252">
        <w:rPr>
          <w:lang w:val="en-GB"/>
        </w:rPr>
        <w:t>OpenJML</w:t>
      </w:r>
      <w:proofErr w:type="spellEnd"/>
      <w:r w:rsidR="00862252">
        <w:rPr>
          <w:lang w:val="en-GB"/>
        </w:rPr>
        <w:t xml:space="preserve"> have command line tools to support their tool, however we will focus specifically on the recommended IDE’s supplied by the developers.</w:t>
      </w:r>
      <w:r w:rsidR="00401D3E">
        <w:rPr>
          <w:lang w:val="en-GB"/>
        </w:rPr>
        <w:t xml:space="preserve"> We present three case studies to analyse the differences between the tools used and the viability of specifications using </w:t>
      </w:r>
      <w:proofErr w:type="spellStart"/>
      <w:r w:rsidR="00401D3E">
        <w:rPr>
          <w:lang w:val="en-GB"/>
        </w:rPr>
        <w:t>OpenJML</w:t>
      </w:r>
      <w:proofErr w:type="spellEnd"/>
      <w:r w:rsidR="00401D3E">
        <w:rPr>
          <w:lang w:val="en-GB"/>
        </w:rPr>
        <w:t>.</w:t>
      </w:r>
    </w:p>
    <w:p w:rsidR="00846EAF" w:rsidRDefault="00846EAF" w:rsidP="007A03EA">
      <w:pPr>
        <w:rPr>
          <w:lang w:val="en-GB"/>
        </w:rPr>
      </w:pPr>
    </w:p>
    <w:p w:rsidR="00A340F4" w:rsidRDefault="00173047" w:rsidP="005430B6">
      <w:pPr>
        <w:pStyle w:val="Heading2"/>
      </w:pPr>
      <w:bookmarkStart w:id="55" w:name="_Toc516738765"/>
      <w:r>
        <w:t xml:space="preserve">4.2 </w:t>
      </w:r>
      <w:r>
        <w:tab/>
      </w:r>
      <w:r w:rsidR="00A340F4">
        <w:t xml:space="preserve">Case Study </w:t>
      </w:r>
      <w:r w:rsidR="001D5761">
        <w:t>– Binary Search</w:t>
      </w:r>
      <w:bookmarkEnd w:id="55"/>
    </w:p>
    <w:p w:rsidR="007A03EA" w:rsidRPr="005D560C" w:rsidRDefault="00173047" w:rsidP="005430B6">
      <w:pPr>
        <w:pStyle w:val="Heading3"/>
      </w:pPr>
      <w:bookmarkStart w:id="56" w:name="_Toc516738766"/>
      <w:r>
        <w:t>4.2.1</w:t>
      </w:r>
      <w:r>
        <w:tab/>
      </w:r>
      <w:r w:rsidR="001D5761">
        <w:t>Goal</w:t>
      </w:r>
      <w:bookmarkEnd w:id="56"/>
    </w:p>
    <w:p w:rsidR="005D560C" w:rsidRDefault="005D560C" w:rsidP="007A03EA">
      <w:pPr>
        <w:rPr>
          <w:lang w:val="en-GB"/>
        </w:rPr>
      </w:pPr>
      <w:r>
        <w:rPr>
          <w:lang w:val="en-GB"/>
        </w:rPr>
        <w:t xml:space="preserve">The first case study </w:t>
      </w:r>
      <w:r w:rsidR="001B622B">
        <w:rPr>
          <w:lang w:val="en-GB"/>
        </w:rPr>
        <w:t>chosen was the Binary Search algorithm</w:t>
      </w:r>
      <w:r w:rsidR="0072386D">
        <w:rPr>
          <w:lang w:val="en-GB"/>
        </w:rPr>
        <w:t xml:space="preserve"> </w:t>
      </w:r>
      <w:r w:rsidR="00926F7A" w:rsidRPr="00926F7A">
        <w:rPr>
          <w:color w:val="7030A0"/>
          <w:sz w:val="16"/>
          <w:szCs w:val="16"/>
          <w:lang w:val="en-GB"/>
        </w:rPr>
        <w:t>(</w:t>
      </w:r>
      <w:r w:rsidR="0072386D" w:rsidRPr="0072386D">
        <w:rPr>
          <w:rFonts w:ascii="Century Schoolbook" w:eastAsia="Times New Roman" w:hAnsi="Century Schoolbook" w:cs="Helvetica"/>
          <w:i/>
          <w:iCs/>
          <w:color w:val="7030A0"/>
          <w:sz w:val="16"/>
          <w:szCs w:val="20"/>
          <w:lang w:val="en-GB" w:eastAsia="en-GB"/>
        </w:rPr>
        <w:t>binary search algorithm</w:t>
      </w:r>
      <w:r w:rsidR="0072386D" w:rsidRPr="0072386D">
        <w:rPr>
          <w:rFonts w:ascii="Century Schoolbook" w:eastAsia="Times New Roman" w:hAnsi="Century Schoolbook" w:cs="Helvetica"/>
          <w:i/>
          <w:color w:val="7030A0"/>
          <w:sz w:val="16"/>
          <w:szCs w:val="20"/>
          <w:lang w:val="en-GB" w:eastAsia="en-GB"/>
        </w:rPr>
        <w:t> (2016)</w:t>
      </w:r>
      <w:r w:rsidR="00926F7A">
        <w:rPr>
          <w:rFonts w:ascii="Century Schoolbook" w:eastAsia="Times New Roman" w:hAnsi="Century Schoolbook" w:cs="Helvetica"/>
          <w:i/>
          <w:color w:val="7030A0"/>
          <w:sz w:val="16"/>
          <w:szCs w:val="20"/>
          <w:lang w:val="en-GB" w:eastAsia="en-GB"/>
        </w:rPr>
        <w:t>)</w:t>
      </w:r>
      <w:r w:rsidR="00A7480E">
        <w:rPr>
          <w:lang w:val="en-GB"/>
        </w:rPr>
        <w:t xml:space="preserve">, as the implementations </w:t>
      </w:r>
      <w:r w:rsidR="001B622B">
        <w:rPr>
          <w:lang w:val="en-GB"/>
        </w:rPr>
        <w:t xml:space="preserve">and specifications had already been </w:t>
      </w:r>
      <w:r w:rsidR="00A7480E">
        <w:rPr>
          <w:lang w:val="en-GB"/>
        </w:rPr>
        <w:t>created</w:t>
      </w:r>
      <w:r w:rsidR="001B622B">
        <w:rPr>
          <w:lang w:val="en-GB"/>
        </w:rPr>
        <w:t xml:space="preserve"> by the developers and could therefore provide some initial analysis of the tools without encountering major complexity. This would allow us to get a feel for the how the tools operated with a standard example</w:t>
      </w:r>
      <w:r>
        <w:rPr>
          <w:lang w:val="en-GB"/>
        </w:rPr>
        <w:t xml:space="preserve"> and </w:t>
      </w:r>
      <w:r w:rsidR="001B622B">
        <w:rPr>
          <w:lang w:val="en-GB"/>
        </w:rPr>
        <w:t xml:space="preserve">show how </w:t>
      </w:r>
      <w:r w:rsidR="00BE5D86">
        <w:rPr>
          <w:lang w:val="en-GB"/>
        </w:rPr>
        <w:t xml:space="preserve">their implementation and specification strategies differed as well as how </w:t>
      </w:r>
      <w:r w:rsidR="001B622B">
        <w:rPr>
          <w:lang w:val="en-GB"/>
        </w:rPr>
        <w:t>their</w:t>
      </w:r>
      <w:r>
        <w:rPr>
          <w:lang w:val="en-GB"/>
        </w:rPr>
        <w:t xml:space="preserve"> verification process</w:t>
      </w:r>
      <w:r w:rsidR="001B622B">
        <w:rPr>
          <w:lang w:val="en-GB"/>
        </w:rPr>
        <w:t>es worked. It also provided</w:t>
      </w:r>
      <w:r>
        <w:rPr>
          <w:lang w:val="en-GB"/>
        </w:rPr>
        <w:t xml:space="preserve"> a simple comparis</w:t>
      </w:r>
      <w:r w:rsidR="001B622B">
        <w:rPr>
          <w:lang w:val="en-GB"/>
        </w:rPr>
        <w:t xml:space="preserve">on </w:t>
      </w:r>
      <w:r w:rsidR="00BE5D86">
        <w:rPr>
          <w:lang w:val="en-GB"/>
        </w:rPr>
        <w:t xml:space="preserve">of </w:t>
      </w:r>
      <w:r w:rsidR="001B622B">
        <w:rPr>
          <w:lang w:val="en-GB"/>
        </w:rPr>
        <w:t xml:space="preserve">the JML </w:t>
      </w:r>
      <w:r w:rsidR="00BE5D86">
        <w:rPr>
          <w:lang w:val="en-GB"/>
        </w:rPr>
        <w:t>syntax used by</w:t>
      </w:r>
      <w:r>
        <w:rPr>
          <w:lang w:val="en-GB"/>
        </w:rPr>
        <w:t xml:space="preserve"> each tool. </w:t>
      </w:r>
    </w:p>
    <w:p w:rsidR="008248B9" w:rsidRPr="00BA18CE" w:rsidRDefault="00173047" w:rsidP="00EB7CAB">
      <w:pPr>
        <w:pStyle w:val="Heading3"/>
        <w:rPr>
          <w:u w:val="single"/>
        </w:rPr>
      </w:pPr>
      <w:bookmarkStart w:id="57" w:name="_Toc516738767"/>
      <w:r w:rsidRPr="00BA18CE">
        <w:rPr>
          <w:u w:val="single"/>
        </w:rPr>
        <w:t>4.2.2</w:t>
      </w:r>
      <w:r w:rsidRPr="00BA18CE">
        <w:rPr>
          <w:u w:val="single"/>
        </w:rPr>
        <w:tab/>
      </w:r>
      <w:r w:rsidR="008248B9" w:rsidRPr="00BA18CE">
        <w:rPr>
          <w:u w:val="single"/>
        </w:rPr>
        <w:t>Krakatoa</w:t>
      </w:r>
      <w:bookmarkEnd w:id="57"/>
    </w:p>
    <w:p w:rsidR="00B224A3" w:rsidRPr="00BA18CE" w:rsidRDefault="00173047" w:rsidP="00BA18CE">
      <w:pPr>
        <w:pStyle w:val="Heading4"/>
      </w:pPr>
      <w:r w:rsidRPr="00BA18CE">
        <w:t>4.2.2.1</w:t>
      </w:r>
      <w:r w:rsidRPr="00BA18CE">
        <w:tab/>
      </w:r>
      <w:r w:rsidR="00B224A3" w:rsidRPr="00BA18CE">
        <w:t>Code and Specification</w:t>
      </w:r>
    </w:p>
    <w:p w:rsidR="00B112AF" w:rsidRDefault="00990C6F" w:rsidP="00F700F8">
      <w:pPr>
        <w:shd w:val="clear" w:color="auto" w:fill="FFFFFF"/>
        <w:spacing w:line="285" w:lineRule="atLeast"/>
        <w:rPr>
          <w:lang w:val="en-GB"/>
        </w:rPr>
      </w:pPr>
      <w:r>
        <w:rPr>
          <w:lang w:val="en-GB"/>
        </w:rPr>
        <w:t>Krakatoa’s version (</w:t>
      </w:r>
      <w:r w:rsidRPr="00990C6F">
        <w:rPr>
          <w:highlight w:val="yellow"/>
          <w:lang w:val="en-GB"/>
        </w:rPr>
        <w:t>Figure</w:t>
      </w:r>
      <w:r w:rsidR="004C547C">
        <w:rPr>
          <w:lang w:val="en-GB"/>
        </w:rPr>
        <w:t xml:space="preserve"> </w:t>
      </w:r>
      <w:r w:rsidR="004C547C" w:rsidRPr="004C547C">
        <w:rPr>
          <w:highlight w:val="yellow"/>
          <w:lang w:val="en-GB"/>
        </w:rPr>
        <w:t>8</w:t>
      </w:r>
      <w:r w:rsidR="00B224A3">
        <w:rPr>
          <w:lang w:val="en-GB"/>
        </w:rPr>
        <w:t>: Lines of Code</w:t>
      </w:r>
      <w:r w:rsidR="00A7480E">
        <w:rPr>
          <w:lang w:val="en-GB"/>
        </w:rPr>
        <w:t xml:space="preserve"> (LOC)</w:t>
      </w:r>
      <w:r w:rsidR="00B224A3">
        <w:rPr>
          <w:lang w:val="en-GB"/>
        </w:rPr>
        <w:t xml:space="preserve"> = 55</w:t>
      </w:r>
      <w:r>
        <w:rPr>
          <w:lang w:val="en-GB"/>
        </w:rPr>
        <w:t xml:space="preserve">) </w:t>
      </w:r>
      <w:r w:rsidR="009572F9">
        <w:rPr>
          <w:lang w:val="en-GB"/>
        </w:rPr>
        <w:t>seemed</w:t>
      </w:r>
      <w:r>
        <w:rPr>
          <w:lang w:val="en-GB"/>
        </w:rPr>
        <w:t xml:space="preserve"> to have the most complex implementation and specification due to its use of predicates</w:t>
      </w:r>
      <w:r w:rsidR="00F700F8">
        <w:rPr>
          <w:lang w:val="en-GB"/>
        </w:rPr>
        <w:t>,</w:t>
      </w:r>
      <w:r w:rsidR="00926F7A">
        <w:rPr>
          <w:lang w:val="en-GB"/>
        </w:rPr>
        <w:t xml:space="preserve"> lemma</w:t>
      </w:r>
      <w:r>
        <w:rPr>
          <w:lang w:val="en-GB"/>
        </w:rPr>
        <w:t xml:space="preserve">s </w:t>
      </w:r>
      <w:r w:rsidR="00F700F8">
        <w:rPr>
          <w:lang w:val="en-GB"/>
        </w:rPr>
        <w:t>and</w:t>
      </w:r>
      <w:r>
        <w:rPr>
          <w:lang w:val="en-GB"/>
        </w:rPr>
        <w:t xml:space="preserve"> pragma</w:t>
      </w:r>
      <w:r w:rsidR="00C93126">
        <w:rPr>
          <w:lang w:val="en-GB"/>
        </w:rPr>
        <w:t>s (</w:t>
      </w:r>
      <w:r w:rsidR="0072386D">
        <w:rPr>
          <w:lang w:val="en-GB"/>
        </w:rPr>
        <w:t>Lines 2-20</w:t>
      </w:r>
      <w:r w:rsidR="00C93126">
        <w:rPr>
          <w:lang w:val="en-GB"/>
        </w:rPr>
        <w:t>)</w:t>
      </w:r>
      <w:r w:rsidR="0072386D">
        <w:rPr>
          <w:lang w:val="en-GB"/>
        </w:rPr>
        <w:t>. However in the program specification itself, only the predicate (</w:t>
      </w:r>
      <w:r w:rsidR="0072386D" w:rsidRPr="0072386D">
        <w:rPr>
          <w:rFonts w:ascii="Consolas" w:eastAsia="Times New Roman" w:hAnsi="Consolas" w:cs="Times New Roman"/>
          <w:color w:val="008000"/>
          <w:sz w:val="16"/>
          <w:szCs w:val="16"/>
          <w:lang w:val="en-GB" w:eastAsia="en-GB"/>
        </w:rPr>
        <w:t xml:space="preserve">/*@ predicate </w:t>
      </w:r>
      <w:proofErr w:type="spellStart"/>
      <w:r w:rsidR="0072386D" w:rsidRPr="0072386D">
        <w:rPr>
          <w:rFonts w:ascii="Consolas" w:eastAsia="Times New Roman" w:hAnsi="Consolas" w:cs="Times New Roman"/>
          <w:color w:val="008000"/>
          <w:sz w:val="16"/>
          <w:szCs w:val="16"/>
          <w:lang w:val="en-GB" w:eastAsia="en-GB"/>
        </w:rPr>
        <w:t>is_sorted</w:t>
      </w:r>
      <w:proofErr w:type="spellEnd"/>
      <w:r w:rsidR="0072386D" w:rsidRPr="0072386D">
        <w:rPr>
          <w:rFonts w:ascii="Consolas" w:eastAsia="Times New Roman" w:hAnsi="Consolas" w:cs="Times New Roman"/>
          <w:color w:val="008000"/>
          <w:sz w:val="16"/>
          <w:szCs w:val="16"/>
          <w:lang w:val="en-GB" w:eastAsia="en-GB"/>
        </w:rPr>
        <w:t>{L}(</w:t>
      </w:r>
      <w:proofErr w:type="spellStart"/>
      <w:r w:rsidR="0072386D" w:rsidRPr="0072386D">
        <w:rPr>
          <w:rFonts w:ascii="Consolas" w:eastAsia="Times New Roman" w:hAnsi="Consolas" w:cs="Times New Roman"/>
          <w:color w:val="008000"/>
          <w:sz w:val="16"/>
          <w:szCs w:val="16"/>
          <w:lang w:val="en-GB" w:eastAsia="en-GB"/>
        </w:rPr>
        <w:t>int</w:t>
      </w:r>
      <w:proofErr w:type="spellEnd"/>
      <w:r w:rsidR="0072386D" w:rsidRPr="0072386D">
        <w:rPr>
          <w:rFonts w:ascii="Consolas" w:eastAsia="Times New Roman" w:hAnsi="Consolas" w:cs="Times New Roman"/>
          <w:color w:val="008000"/>
          <w:sz w:val="16"/>
          <w:szCs w:val="16"/>
          <w:lang w:val="en-GB" w:eastAsia="en-GB"/>
        </w:rPr>
        <w:t>[] t)</w:t>
      </w:r>
      <w:r w:rsidR="0072386D">
        <w:rPr>
          <w:lang w:val="en-GB"/>
        </w:rPr>
        <w:t xml:space="preserve">) </w:t>
      </w:r>
      <w:r w:rsidR="00926F7A">
        <w:rPr>
          <w:lang w:val="en-GB"/>
        </w:rPr>
        <w:t xml:space="preserve">is used with the lemmas there to provide assistance to the </w:t>
      </w:r>
      <w:r w:rsidR="009572F9">
        <w:rPr>
          <w:lang w:val="en-GB"/>
        </w:rPr>
        <w:t xml:space="preserve">SMT </w:t>
      </w:r>
      <w:r w:rsidR="00926F7A">
        <w:rPr>
          <w:lang w:val="en-GB"/>
        </w:rPr>
        <w:t>provers as stated by Claude Marche “</w:t>
      </w:r>
      <w:r w:rsidR="00926F7A" w:rsidRPr="00926F7A">
        <w:rPr>
          <w:color w:val="00B050"/>
          <w:lang w:val="en-GB"/>
        </w:rPr>
        <w:t>Lemmas are additional properties that can be added usually to give hints to provers</w:t>
      </w:r>
      <w:r w:rsidR="00926F7A">
        <w:rPr>
          <w:lang w:val="en-GB"/>
        </w:rPr>
        <w:t xml:space="preserve">” </w:t>
      </w:r>
      <w:r w:rsidR="00926F7A" w:rsidRPr="00926F7A">
        <w:rPr>
          <w:i/>
          <w:color w:val="7030A0"/>
          <w:sz w:val="16"/>
          <w:szCs w:val="16"/>
          <w:lang w:val="en-GB"/>
        </w:rPr>
        <w:t>(</w:t>
      </w:r>
      <w:r w:rsidR="00926F7A" w:rsidRPr="00926F7A">
        <w:rPr>
          <w:rFonts w:ascii="Century Schoolbook" w:eastAsia="Times New Roman" w:hAnsi="Century Schoolbook" w:cs="Times New Roman"/>
          <w:i/>
          <w:color w:val="7030A0"/>
          <w:sz w:val="16"/>
          <w:szCs w:val="16"/>
          <w:lang w:val="en-GB" w:eastAsia="en-GB"/>
        </w:rPr>
        <w:t>Marché, C. (2009))</w:t>
      </w:r>
      <w:r w:rsidR="00926F7A">
        <w:rPr>
          <w:lang w:val="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roofErr w:type="spellStart"/>
      <w:r w:rsidRPr="00B112AF">
        <w:rPr>
          <w:rFonts w:ascii="Consolas" w:eastAsia="Times New Roman" w:hAnsi="Consolas" w:cs="Times New Roman"/>
          <w:color w:val="008000"/>
          <w:sz w:val="16"/>
          <w:szCs w:val="21"/>
          <w:lang w:val="en-GB" w:eastAsia="en-GB"/>
        </w:rPr>
        <w:t>CheckArithOverflow</w:t>
      </w:r>
      <w:proofErr w:type="spellEnd"/>
      <w:r w:rsidRPr="00B112AF">
        <w:rPr>
          <w:rFonts w:ascii="Consolas" w:eastAsia="Times New Roman" w:hAnsi="Consolas" w:cs="Times New Roman"/>
          <w:color w:val="008000"/>
          <w:sz w:val="16"/>
          <w:szCs w:val="21"/>
          <w:lang w:val="en-GB" w:eastAsia="en-GB"/>
        </w:rPr>
        <w:t xml:space="preserve"> = yes</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mean_property1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w:t>
      </w:r>
      <w:proofErr w:type="spellStart"/>
      <w:r w:rsidRPr="00B112AF">
        <w:rPr>
          <w:rFonts w:ascii="Consolas" w:eastAsia="Times New Roman" w:hAnsi="Consolas" w:cs="Times New Roman"/>
          <w:color w:val="008000"/>
          <w:sz w:val="16"/>
          <w:szCs w:val="21"/>
          <w:lang w:val="en-GB" w:eastAsia="en-GB"/>
        </w:rPr>
        <w:t>x+y</w:t>
      </w:r>
      <w:proofErr w:type="spellEnd"/>
      <w:r w:rsidRPr="00B112AF">
        <w:rPr>
          <w:rFonts w:ascii="Consolas" w:eastAsia="Times New Roman" w:hAnsi="Consolas" w:cs="Times New Roman"/>
          <w:color w:val="008000"/>
          <w:sz w:val="16"/>
          <w:szCs w:val="21"/>
          <w:lang w:val="en-GB" w:eastAsia="en-GB"/>
        </w:rPr>
        <w:t>)/2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mean_property2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y; x &lt;= y ==&gt; x &lt;= x+(y-x)/2 &lt;= y;</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lemma div2_property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x; 0 &lt;= x ==&gt; 0 &lt;= x/2 &lt;= x;</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predicate </w:t>
      </w:r>
      <w:proofErr w:type="spellStart"/>
      <w:r w:rsidRPr="00B112AF">
        <w:rPr>
          <w:rFonts w:ascii="Consolas" w:eastAsia="Times New Roman" w:hAnsi="Consolas" w:cs="Times New Roman"/>
          <w:color w:val="008000"/>
          <w:sz w:val="16"/>
          <w:szCs w:val="21"/>
          <w:lang w:val="en-GB" w:eastAsia="en-GB"/>
        </w:rPr>
        <w:t>is_sorted</w:t>
      </w:r>
      <w:proofErr w:type="spellEnd"/>
      <w:r w:rsidRPr="00B112AF">
        <w:rPr>
          <w:rFonts w:ascii="Consolas" w:eastAsia="Times New Roman" w:hAnsi="Consolas" w:cs="Times New Roman"/>
          <w:color w:val="008000"/>
          <w:sz w:val="16"/>
          <w:szCs w:val="21"/>
          <w:lang w:val="en-GB" w:eastAsia="en-GB"/>
        </w:rPr>
        <w:t>{L}(</w:t>
      </w:r>
      <w:proofErr w:type="spellStart"/>
      <w:r w:rsidRPr="00B112AF">
        <w:rPr>
          <w:rFonts w:ascii="Consolas" w:eastAsia="Times New Roman" w:hAnsi="Consolas" w:cs="Times New Roman"/>
          <w:color w:val="008000"/>
          <w:sz w:val="16"/>
          <w:szCs w:val="21"/>
          <w:lang w:val="en-GB" w:eastAsia="en-GB"/>
        </w:rPr>
        <w:t>int</w:t>
      </w:r>
      <w:proofErr w:type="spellEnd"/>
      <w:r w:rsidRPr="00B112AF">
        <w:rPr>
          <w:rFonts w:ascii="Consolas" w:eastAsia="Times New Roman" w:hAnsi="Consolas" w:cs="Times New Roman"/>
          <w:color w:val="008000"/>
          <w:sz w:val="16"/>
          <w:szCs w:val="21"/>
          <w:lang w:val="en-GB" w:eastAsia="en-GB"/>
        </w:rPr>
        <w:t>[] t)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lastRenderedPageBreak/>
        <w:t xml:space="preserve">  @   t != null &amp;&amp;</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w:t>
      </w:r>
      <w:proofErr w:type="spellStart"/>
      <w:r w:rsidRPr="00B112AF">
        <w:rPr>
          <w:rFonts w:ascii="Consolas" w:eastAsia="Times New Roman" w:hAnsi="Consolas" w:cs="Times New Roman"/>
          <w:color w:val="008000"/>
          <w:sz w:val="16"/>
          <w:szCs w:val="21"/>
          <w:lang w:val="en-GB" w:eastAsia="en-GB"/>
        </w:rPr>
        <w:t>forall</w:t>
      </w:r>
      <w:proofErr w:type="spellEnd"/>
      <w:r w:rsidRPr="00B112AF">
        <w:rPr>
          <w:rFonts w:ascii="Consolas" w:eastAsia="Times New Roman" w:hAnsi="Consolas" w:cs="Times New Roman"/>
          <w:color w:val="008000"/>
          <w:sz w:val="16"/>
          <w:szCs w:val="21"/>
          <w:lang w:val="en-GB" w:eastAsia="en-GB"/>
        </w:rPr>
        <w:t xml:space="preserve"> integer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j;</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     0 &lt;=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&amp;&amp; </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xml:space="preserve"> &lt;= j &amp;&amp; j &lt; </w:t>
      </w:r>
      <w:proofErr w:type="spellStart"/>
      <w:r w:rsidRPr="00B112AF">
        <w:rPr>
          <w:rFonts w:ascii="Consolas" w:eastAsia="Times New Roman" w:hAnsi="Consolas" w:cs="Times New Roman"/>
          <w:color w:val="008000"/>
          <w:sz w:val="16"/>
          <w:szCs w:val="21"/>
          <w:lang w:val="en-GB" w:eastAsia="en-GB"/>
        </w:rPr>
        <w:t>t.length</w:t>
      </w:r>
      <w:proofErr w:type="spellEnd"/>
      <w:r w:rsidRPr="00B112AF">
        <w:rPr>
          <w:rFonts w:ascii="Consolas" w:eastAsia="Times New Roman" w:hAnsi="Consolas" w:cs="Times New Roman"/>
          <w:color w:val="008000"/>
          <w:sz w:val="16"/>
          <w:szCs w:val="21"/>
          <w:lang w:val="en-GB" w:eastAsia="en-GB"/>
        </w:rPr>
        <w:t xml:space="preserve"> ==&gt; t[</w:t>
      </w:r>
      <w:proofErr w:type="spellStart"/>
      <w:r w:rsidRPr="00B112AF">
        <w:rPr>
          <w:rFonts w:ascii="Consolas" w:eastAsia="Times New Roman" w:hAnsi="Consolas" w:cs="Times New Roman"/>
          <w:color w:val="008000"/>
          <w:sz w:val="16"/>
          <w:szCs w:val="21"/>
          <w:lang w:val="en-GB" w:eastAsia="en-GB"/>
        </w:rPr>
        <w:t>i</w:t>
      </w:r>
      <w:proofErr w:type="spellEnd"/>
      <w:r w:rsidRPr="00B112AF">
        <w:rPr>
          <w:rFonts w:ascii="Consolas" w:eastAsia="Times New Roman" w:hAnsi="Consolas" w:cs="Times New Roman"/>
          <w:color w:val="008000"/>
          <w:sz w:val="16"/>
          <w:szCs w:val="21"/>
          <w:lang w:val="en-GB" w:eastAsia="en-GB"/>
        </w:rPr>
        <w:t>] &lt;= t[j] ;</w:t>
      </w:r>
    </w:p>
    <w:p w:rsidR="00B112AF" w:rsidRPr="00B112AF" w:rsidRDefault="00B112AF" w:rsidP="00B112AF">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112AF">
        <w:rPr>
          <w:rFonts w:ascii="Consolas" w:eastAsia="Times New Roman" w:hAnsi="Consolas" w:cs="Times New Roman"/>
          <w:color w:val="008000"/>
          <w:sz w:val="16"/>
          <w:szCs w:val="21"/>
          <w:lang w:val="en-GB" w:eastAsia="en-GB"/>
        </w:rPr>
        <w:t xml:space="preserve">  @*/</w:t>
      </w:r>
    </w:p>
    <w:p w:rsidR="00B112AF" w:rsidRDefault="00B112AF" w:rsidP="00F700F8">
      <w:pPr>
        <w:shd w:val="clear" w:color="auto" w:fill="FFFFFF"/>
        <w:spacing w:line="285" w:lineRule="atLeast"/>
        <w:rPr>
          <w:lang w:val="en-GB"/>
        </w:rPr>
      </w:pPr>
    </w:p>
    <w:p w:rsidR="00694149" w:rsidRDefault="0072386D" w:rsidP="00F700F8">
      <w:pPr>
        <w:shd w:val="clear" w:color="auto" w:fill="FFFFFF"/>
        <w:spacing w:line="285" w:lineRule="atLeast"/>
        <w:rPr>
          <w:lang w:val="en-GB"/>
        </w:rPr>
      </w:pPr>
      <w:r>
        <w:rPr>
          <w:lang w:val="en-GB"/>
        </w:rPr>
        <w:t xml:space="preserve">The specification for the </w:t>
      </w:r>
      <w:proofErr w:type="spellStart"/>
      <w:r>
        <w:rPr>
          <w:lang w:val="en-GB"/>
        </w:rPr>
        <w:t>binary_search</w:t>
      </w:r>
      <w:proofErr w:type="spellEnd"/>
      <w:r>
        <w:rPr>
          <w:lang w:val="en-GB"/>
        </w:rPr>
        <w:t xml:space="preserve"> method begins on Line 25 and uses</w:t>
      </w:r>
      <w:r w:rsidR="00F700F8">
        <w:rPr>
          <w:lang w:val="en-GB"/>
        </w:rPr>
        <w:t xml:space="preserve"> </w:t>
      </w:r>
      <w:r w:rsidR="00843EE1">
        <w:rPr>
          <w:lang w:val="en-GB"/>
        </w:rPr>
        <w:t xml:space="preserve">the </w:t>
      </w:r>
      <w:r w:rsidR="00F700F8">
        <w:rPr>
          <w:lang w:val="en-GB"/>
        </w:rPr>
        <w:t xml:space="preserve">standard JML annotations to setup the </w:t>
      </w:r>
      <w:r w:rsidR="00694149">
        <w:rPr>
          <w:lang w:val="en-GB"/>
        </w:rPr>
        <w:t xml:space="preserve">general </w:t>
      </w:r>
      <w:r w:rsidR="00F700F8">
        <w:rPr>
          <w:lang w:val="en-GB"/>
        </w:rPr>
        <w:t xml:space="preserve">contract with the precondition and postcondition using the usual </w:t>
      </w:r>
      <w:r w:rsidR="00694149">
        <w:rPr>
          <w:lang w:val="en-GB"/>
        </w:rPr>
        <w:t>‘</w:t>
      </w:r>
      <w:r w:rsidR="00F700F8" w:rsidRPr="00694149">
        <w:rPr>
          <w:i/>
          <w:lang w:val="en-GB"/>
        </w:rPr>
        <w:t>requires</w:t>
      </w:r>
      <w:r w:rsidR="00694149">
        <w:rPr>
          <w:lang w:val="en-GB"/>
        </w:rPr>
        <w:t>’</w:t>
      </w:r>
      <w:r w:rsidR="00F700F8">
        <w:rPr>
          <w:lang w:val="en-GB"/>
        </w:rPr>
        <w:t xml:space="preserve"> and </w:t>
      </w:r>
      <w:r w:rsidR="00694149">
        <w:rPr>
          <w:lang w:val="en-GB"/>
        </w:rPr>
        <w:t>‘</w:t>
      </w:r>
      <w:r w:rsidR="00F700F8" w:rsidRPr="00694149">
        <w:rPr>
          <w:i/>
          <w:lang w:val="en-GB"/>
        </w:rPr>
        <w:t>ensures</w:t>
      </w:r>
      <w:r w:rsidR="00694149">
        <w:rPr>
          <w:lang w:val="en-GB"/>
        </w:rPr>
        <w:t>’</w:t>
      </w:r>
      <w:r w:rsidR="00F700F8">
        <w:rPr>
          <w:lang w:val="en-GB"/>
        </w:rPr>
        <w:t xml:space="preserve"> </w:t>
      </w:r>
      <w:r w:rsidR="00694149">
        <w:rPr>
          <w:lang w:val="en-GB"/>
        </w:rPr>
        <w:t xml:space="preserve"> </w:t>
      </w:r>
      <w:r w:rsidR="0056576F">
        <w:rPr>
          <w:lang w:val="en-GB"/>
        </w:rPr>
        <w:t>clause</w:t>
      </w:r>
      <w:r w:rsidR="00711249">
        <w:rPr>
          <w:lang w:val="en-GB"/>
        </w:rPr>
        <w:t>s (</w:t>
      </w:r>
      <w:r w:rsidR="00694149">
        <w:rPr>
          <w:lang w:val="en-GB"/>
        </w:rPr>
        <w:t>Lines 25 and 26</w:t>
      </w:r>
      <w:r w:rsidR="00711249">
        <w:rPr>
          <w:lang w:val="en-GB"/>
        </w:rPr>
        <w:t>)</w:t>
      </w:r>
      <w:r w:rsidR="00694149">
        <w:rPr>
          <w:lang w:val="en-GB"/>
        </w:rPr>
        <w:t xml:space="preserve">. </w:t>
      </w:r>
      <w:r w:rsidR="00DB793D">
        <w:t xml:space="preserve">This contract requires the </w:t>
      </w:r>
      <w:r w:rsidR="009572F9">
        <w:t>array</w:t>
      </w:r>
      <w:r w:rsidR="00DB793D">
        <w:t xml:space="preserve"> to be non-null and ensures that either a value is found during the search or -1 is returned. </w:t>
      </w:r>
      <w:r w:rsidR="00694149">
        <w:rPr>
          <w:lang w:val="en-GB"/>
        </w:rPr>
        <w:t>The ‘</w:t>
      </w:r>
      <w:proofErr w:type="spellStart"/>
      <w:r w:rsidR="00694149" w:rsidRPr="00694149">
        <w:rPr>
          <w:i/>
          <w:lang w:val="en-GB"/>
        </w:rPr>
        <w:t>behavior</w:t>
      </w:r>
      <w:proofErr w:type="spellEnd"/>
      <w:r w:rsidR="00694149">
        <w:rPr>
          <w:lang w:val="en-GB"/>
        </w:rPr>
        <w:t xml:space="preserve">’ keyword is then used to specify further contract requirements with a successful behaviour </w:t>
      </w:r>
      <w:r w:rsidR="008878BF">
        <w:rPr>
          <w:lang w:val="en-GB"/>
        </w:rPr>
        <w:t>(</w:t>
      </w:r>
      <w:r w:rsidR="00694149">
        <w:rPr>
          <w:lang w:val="en-GB"/>
        </w:rPr>
        <w:t>Lines 27-28</w:t>
      </w:r>
      <w:r w:rsidR="008878BF">
        <w:rPr>
          <w:lang w:val="en-GB"/>
        </w:rPr>
        <w:t>)</w:t>
      </w:r>
      <w:r w:rsidR="00694149">
        <w:rPr>
          <w:lang w:val="en-GB"/>
        </w:rPr>
        <w:t xml:space="preserve"> and a deviation fro</w:t>
      </w:r>
      <w:r w:rsidR="008878BF">
        <w:rPr>
          <w:lang w:val="en-GB"/>
        </w:rPr>
        <w:t>m normal behaviour specified (</w:t>
      </w:r>
      <w:r w:rsidR="00694149">
        <w:rPr>
          <w:lang w:val="en-GB"/>
        </w:rPr>
        <w:t>Lines 29-32</w:t>
      </w:r>
      <w:r w:rsidR="008878BF">
        <w:rPr>
          <w:lang w:val="en-GB"/>
        </w:rPr>
        <w:t>)</w:t>
      </w:r>
      <w:r w:rsidR="001F2DA4">
        <w:rPr>
          <w:lang w:val="en-GB"/>
        </w:rPr>
        <w:t>; the ‘</w:t>
      </w:r>
      <w:r w:rsidR="001F2DA4" w:rsidRPr="0083346D">
        <w:rPr>
          <w:highlight w:val="green"/>
          <w:lang w:val="en-GB"/>
        </w:rPr>
        <w:t>assume</w:t>
      </w:r>
      <w:r w:rsidR="008878BF" w:rsidRPr="0083346D">
        <w:rPr>
          <w:highlight w:val="green"/>
          <w:lang w:val="en-GB"/>
        </w:rPr>
        <w:t>s</w:t>
      </w:r>
      <w:r w:rsidR="008878BF">
        <w:rPr>
          <w:lang w:val="en-GB"/>
        </w:rPr>
        <w:t>’ statement (</w:t>
      </w:r>
      <w:r w:rsidR="00187AC8">
        <w:rPr>
          <w:lang w:val="en-GB"/>
        </w:rPr>
        <w:t>Line 30</w:t>
      </w:r>
      <w:r w:rsidR="0083346D">
        <w:rPr>
          <w:lang w:val="en-GB"/>
        </w:rPr>
        <w:t>)</w:t>
      </w:r>
      <w:r w:rsidR="00EE2B44">
        <w:rPr>
          <w:lang w:val="en-GB"/>
        </w:rPr>
        <w:t xml:space="preserve"> </w:t>
      </w:r>
      <w:r w:rsidR="001F2DA4">
        <w:rPr>
          <w:lang w:val="en-GB"/>
        </w:rPr>
        <w:t xml:space="preserve">helps the </w:t>
      </w:r>
      <w:r w:rsidR="00F4528C">
        <w:rPr>
          <w:lang w:val="en-GB"/>
        </w:rPr>
        <w:t>theorem prover</w:t>
      </w:r>
      <w:r w:rsidR="001F2DA4">
        <w:rPr>
          <w:lang w:val="en-GB"/>
        </w:rPr>
        <w:t xml:space="preserve"> when resolving that section of the proof</w:t>
      </w:r>
      <w:r w:rsidR="00694149">
        <w:rPr>
          <w:lang w:val="en-GB"/>
        </w:rPr>
        <w:t>. Note, the words used after the ‘</w:t>
      </w:r>
      <w:proofErr w:type="spellStart"/>
      <w:r w:rsidR="00694149" w:rsidRPr="00694149">
        <w:rPr>
          <w:i/>
          <w:lang w:val="en-GB"/>
        </w:rPr>
        <w:t>behavior</w:t>
      </w:r>
      <w:proofErr w:type="spellEnd"/>
      <w:r w:rsidR="00694149">
        <w:rPr>
          <w:lang w:val="en-GB"/>
        </w:rPr>
        <w:t xml:space="preserve">’ keyword </w:t>
      </w:r>
      <w:r w:rsidR="00843EE1">
        <w:rPr>
          <w:lang w:val="en-GB"/>
        </w:rPr>
        <w:t xml:space="preserve">can be changed to suit the users preference and hold no syntaxial value.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requires t != null;</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-1 &lt;= \result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success:</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&gt;= 0 ==&gt; t[\result]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behavior</w:t>
      </w:r>
      <w:proofErr w:type="spellEnd"/>
      <w:r w:rsidRPr="007345F6">
        <w:rPr>
          <w:rFonts w:ascii="Consolas" w:eastAsia="Times New Roman" w:hAnsi="Consolas" w:cs="Times New Roman"/>
          <w:color w:val="008000"/>
          <w:sz w:val="16"/>
          <w:szCs w:val="21"/>
          <w:lang w:val="en-GB" w:eastAsia="en-GB"/>
        </w:rPr>
        <w:t xml:space="preserve">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assumes </w:t>
      </w:r>
      <w:proofErr w:type="spellStart"/>
      <w:r w:rsidRPr="007345F6">
        <w:rPr>
          <w:rFonts w:ascii="Consolas" w:eastAsia="Times New Roman" w:hAnsi="Consolas" w:cs="Times New Roman"/>
          <w:color w:val="008000"/>
          <w:sz w:val="16"/>
          <w:szCs w:val="21"/>
          <w:lang w:val="en-GB" w:eastAsia="en-GB"/>
        </w:rPr>
        <w:t>is_sorted</w:t>
      </w:r>
      <w:proofErr w:type="spellEnd"/>
      <w:r w:rsidRPr="007345F6">
        <w:rPr>
          <w:rFonts w:ascii="Consolas" w:eastAsia="Times New Roman" w:hAnsi="Consolas" w:cs="Times New Roman"/>
          <w:color w:val="008000"/>
          <w:sz w:val="16"/>
          <w:szCs w:val="21"/>
          <w:lang w:val="en-GB" w:eastAsia="en-GB"/>
        </w:rPr>
        <w:t>(t);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ensures \result == -1 ==&gt;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
    <w:p w:rsidR="00C96DC8" w:rsidRPr="001F2DA4" w:rsidRDefault="00C96DC8" w:rsidP="00F700F8">
      <w:pPr>
        <w:shd w:val="clear" w:color="auto" w:fill="FFFFFF"/>
        <w:spacing w:line="285" w:lineRule="atLeast"/>
        <w:rPr>
          <w:rFonts w:ascii="Consolas" w:eastAsia="Times New Roman" w:hAnsi="Consolas" w:cs="Times New Roman"/>
          <w:color w:val="000000"/>
          <w:sz w:val="21"/>
          <w:szCs w:val="21"/>
          <w:lang w:val="en-GB" w:eastAsia="en-GB"/>
        </w:rPr>
      </w:pPr>
    </w:p>
    <w:p w:rsidR="001B622B" w:rsidRDefault="00843EE1" w:rsidP="00F700F8">
      <w:pPr>
        <w:shd w:val="clear" w:color="auto" w:fill="FFFFFF"/>
        <w:spacing w:line="285" w:lineRule="atLeast"/>
        <w:rPr>
          <w:lang w:val="en-GB"/>
        </w:rPr>
      </w:pPr>
      <w:r>
        <w:rPr>
          <w:lang w:val="en-GB"/>
        </w:rPr>
        <w:t xml:space="preserve">The </w:t>
      </w:r>
      <w:r w:rsidR="00694149">
        <w:rPr>
          <w:lang w:val="en-GB"/>
        </w:rPr>
        <w:t xml:space="preserve"> loop invariants are setup</w:t>
      </w:r>
      <w:r w:rsidR="00711249">
        <w:rPr>
          <w:lang w:val="en-GB"/>
        </w:rPr>
        <w:t xml:space="preserve"> (</w:t>
      </w:r>
      <w:r w:rsidR="0072386D">
        <w:rPr>
          <w:lang w:val="en-GB"/>
        </w:rPr>
        <w:t>Lines 36-40</w:t>
      </w:r>
      <w:r w:rsidR="00711249">
        <w:rPr>
          <w:lang w:val="en-GB"/>
        </w:rPr>
        <w:t>)</w:t>
      </w:r>
      <w:r>
        <w:rPr>
          <w:lang w:val="en-GB"/>
        </w:rPr>
        <w:t xml:space="preserve"> and are</w:t>
      </w:r>
      <w:r w:rsidR="00694149">
        <w:rPr>
          <w:lang w:val="en-GB"/>
        </w:rPr>
        <w:t xml:space="preserve"> specified by the ‘</w:t>
      </w:r>
      <w:proofErr w:type="spellStart"/>
      <w:r w:rsidR="00694149" w:rsidRPr="00694149">
        <w:rPr>
          <w:i/>
          <w:lang w:val="en-GB"/>
        </w:rPr>
        <w:t>loop_invariant</w:t>
      </w:r>
      <w:proofErr w:type="spellEnd"/>
      <w:r>
        <w:rPr>
          <w:lang w:val="en-GB"/>
        </w:rPr>
        <w:t>’</w:t>
      </w:r>
      <w:r w:rsidR="0060635C">
        <w:rPr>
          <w:lang w:val="en-GB"/>
        </w:rPr>
        <w:t xml:space="preserve"> clause</w:t>
      </w:r>
      <w:r>
        <w:rPr>
          <w:lang w:val="en-GB"/>
        </w:rPr>
        <w:t>.</w:t>
      </w:r>
      <w:r w:rsidR="00711249">
        <w:rPr>
          <w:lang w:val="en-GB"/>
        </w:rPr>
        <w:t xml:space="preserve"> The statement (L</w:t>
      </w:r>
      <w:r w:rsidR="0072386D">
        <w:rPr>
          <w:lang w:val="en-GB"/>
        </w:rPr>
        <w:t>ines 36-37</w:t>
      </w:r>
      <w:r w:rsidR="00711249">
        <w:rPr>
          <w:lang w:val="en-GB"/>
        </w:rPr>
        <w:t>)</w:t>
      </w:r>
      <w:r w:rsidR="0072386D">
        <w:rPr>
          <w:lang w:val="en-GB"/>
        </w:rPr>
        <w:t xml:space="preserve"> must hold before and after a successful execution and termination of the while</w:t>
      </w:r>
      <w:r w:rsidR="00711249">
        <w:rPr>
          <w:lang w:val="en-GB"/>
        </w:rPr>
        <w:t xml:space="preserve"> loop (</w:t>
      </w:r>
      <w:proofErr w:type="spellStart"/>
      <w:r w:rsidR="0072386D">
        <w:rPr>
          <w:lang w:val="en-GB"/>
        </w:rPr>
        <w:t>Line</w:t>
      </w:r>
      <w:r w:rsidR="00711249">
        <w:rPr>
          <w:lang w:val="en-GB"/>
        </w:rPr>
        <w:t>S</w:t>
      </w:r>
      <w:proofErr w:type="spellEnd"/>
      <w:r w:rsidR="0072386D">
        <w:rPr>
          <w:lang w:val="en-GB"/>
        </w:rPr>
        <w:t xml:space="preserve"> 44-51</w:t>
      </w:r>
      <w:r w:rsidR="00711249">
        <w:rPr>
          <w:lang w:val="en-GB"/>
        </w:rPr>
        <w:t>)</w:t>
      </w:r>
      <w:r w:rsidR="0072386D">
        <w:rPr>
          <w:lang w:val="en-GB"/>
        </w:rPr>
        <w:t xml:space="preserve">. The successful termination of this while loop depends on the loop variant </w:t>
      </w:r>
      <w:r w:rsidR="00E066D9">
        <w:rPr>
          <w:lang w:val="en-GB"/>
        </w:rPr>
        <w:t>(</w:t>
      </w:r>
      <w:r w:rsidR="0072386D">
        <w:rPr>
          <w:lang w:val="en-GB"/>
        </w:rPr>
        <w:t xml:space="preserve">Lines 41-42)  which </w:t>
      </w:r>
      <w:r w:rsidR="00E066D9">
        <w:rPr>
          <w:lang w:val="en-GB"/>
        </w:rPr>
        <w:t>checks that</w:t>
      </w:r>
      <w:r w:rsidR="0072386D">
        <w:rPr>
          <w:lang w:val="en-GB"/>
        </w:rPr>
        <w:t xml:space="preserve"> </w:t>
      </w:r>
      <w:r w:rsidR="00926F7A">
        <w:rPr>
          <w:lang w:val="en-GB"/>
        </w:rPr>
        <w:t>‘</w:t>
      </w:r>
      <w:r w:rsidR="0072386D" w:rsidRPr="00926F7A">
        <w:rPr>
          <w:i/>
          <w:lang w:val="en-GB"/>
        </w:rPr>
        <w:t>u</w:t>
      </w:r>
      <w:r w:rsidR="00926F7A">
        <w:rPr>
          <w:lang w:val="en-GB"/>
        </w:rPr>
        <w:t>’</w:t>
      </w:r>
      <w:r w:rsidR="0072386D">
        <w:rPr>
          <w:lang w:val="en-GB"/>
        </w:rPr>
        <w:t xml:space="preserve"> decreases with each loop iteration.  A</w:t>
      </w:r>
      <w:r w:rsidR="00926F7A">
        <w:rPr>
          <w:lang w:val="en-GB"/>
        </w:rPr>
        <w:t xml:space="preserve">n </w:t>
      </w:r>
      <w:r w:rsidR="00B224A3">
        <w:rPr>
          <w:lang w:val="en-GB"/>
        </w:rPr>
        <w:t xml:space="preserve">additional </w:t>
      </w:r>
      <w:r w:rsidR="00926F7A">
        <w:rPr>
          <w:lang w:val="en-GB"/>
        </w:rPr>
        <w:t>inductive invariant</w:t>
      </w:r>
      <w:r w:rsidR="0072386D">
        <w:rPr>
          <w:lang w:val="en-GB"/>
        </w:rPr>
        <w:t xml:space="preserve"> </w:t>
      </w:r>
      <w:r w:rsidR="00711249">
        <w:rPr>
          <w:lang w:val="en-GB"/>
        </w:rPr>
        <w:t>is setup (</w:t>
      </w:r>
      <w:r w:rsidR="00926F7A">
        <w:rPr>
          <w:lang w:val="en-GB"/>
        </w:rPr>
        <w:t>Lines 38-40</w:t>
      </w:r>
      <w:r w:rsidR="00711249">
        <w:rPr>
          <w:lang w:val="en-GB"/>
        </w:rPr>
        <w:t>)</w:t>
      </w:r>
      <w:r w:rsidR="00B224A3">
        <w:rPr>
          <w:lang w:val="en-GB"/>
        </w:rPr>
        <w:t xml:space="preserve"> that must hold under th</w:t>
      </w:r>
      <w:r w:rsidR="007345F6">
        <w:rPr>
          <w:lang w:val="en-GB"/>
        </w:rPr>
        <w:t xml:space="preserve">e </w:t>
      </w:r>
      <w:proofErr w:type="spellStart"/>
      <w:r w:rsidR="007345F6">
        <w:rPr>
          <w:lang w:val="en-GB"/>
        </w:rPr>
        <w:t>behavior</w:t>
      </w:r>
      <w:proofErr w:type="spellEnd"/>
      <w:r w:rsidR="007345F6">
        <w:rPr>
          <w:lang w:val="en-GB"/>
        </w:rPr>
        <w:t xml:space="preserve"> </w:t>
      </w:r>
      <w:r w:rsidR="00E066D9">
        <w:rPr>
          <w:lang w:val="en-GB"/>
        </w:rPr>
        <w:t>specified</w:t>
      </w:r>
      <w:r w:rsidR="00711249">
        <w:rPr>
          <w:lang w:val="en-GB"/>
        </w:rPr>
        <w:t xml:space="preserve"> (</w:t>
      </w:r>
      <w:r w:rsidR="007345F6">
        <w:rPr>
          <w:lang w:val="en-GB"/>
        </w:rPr>
        <w:t>Lines 29-32</w:t>
      </w:r>
      <w:r w:rsidR="00711249">
        <w:rPr>
          <w:lang w:val="en-GB"/>
        </w:rPr>
        <w:t>)</w:t>
      </w:r>
      <w:r w:rsidR="007345F6">
        <w:rPr>
          <w:lang w:val="en-GB"/>
        </w:rPr>
        <w:t>.</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0 &lt;= l &amp;&amp; u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- 1;</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for failure:</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loop_invariant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w:t>
      </w:r>
      <w:proofErr w:type="spellStart"/>
      <w:r w:rsidRPr="007345F6">
        <w:rPr>
          <w:rFonts w:ascii="Consolas" w:eastAsia="Times New Roman" w:hAnsi="Consolas" w:cs="Times New Roman"/>
          <w:color w:val="008000"/>
          <w:sz w:val="16"/>
          <w:szCs w:val="21"/>
          <w:lang w:val="en-GB" w:eastAsia="en-GB"/>
        </w:rPr>
        <w:t>forall</w:t>
      </w:r>
      <w:proofErr w:type="spellEnd"/>
      <w:r w:rsidRPr="007345F6">
        <w:rPr>
          <w:rFonts w:ascii="Consolas" w:eastAsia="Times New Roman" w:hAnsi="Consolas" w:cs="Times New Roman"/>
          <w:color w:val="008000"/>
          <w:sz w:val="16"/>
          <w:szCs w:val="21"/>
          <w:lang w:val="en-GB" w:eastAsia="en-GB"/>
        </w:rPr>
        <w:t xml:space="preserve"> integer k; 0 &lt;= k &lt; </w:t>
      </w:r>
      <w:proofErr w:type="spellStart"/>
      <w:r w:rsidRPr="007345F6">
        <w:rPr>
          <w:rFonts w:ascii="Consolas" w:eastAsia="Times New Roman" w:hAnsi="Consolas" w:cs="Times New Roman"/>
          <w:color w:val="008000"/>
          <w:sz w:val="16"/>
          <w:szCs w:val="21"/>
          <w:lang w:val="en-GB" w:eastAsia="en-GB"/>
        </w:rPr>
        <w:t>t.length</w:t>
      </w:r>
      <w:proofErr w:type="spellEnd"/>
      <w:r w:rsidRPr="007345F6">
        <w:rPr>
          <w:rFonts w:ascii="Consolas" w:eastAsia="Times New Roman" w:hAnsi="Consolas" w:cs="Times New Roman"/>
          <w:color w:val="008000"/>
          <w:sz w:val="16"/>
          <w:szCs w:val="21"/>
          <w:lang w:val="en-GB" w:eastAsia="en-GB"/>
        </w:rPr>
        <w:t xml:space="preserve"> ==&gt; t[k] == v ==&gt; l &lt;= k &lt;= u;</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xml:space="preserve">  @ </w:t>
      </w:r>
      <w:proofErr w:type="spellStart"/>
      <w:r w:rsidRPr="007345F6">
        <w:rPr>
          <w:rFonts w:ascii="Consolas" w:eastAsia="Times New Roman" w:hAnsi="Consolas" w:cs="Times New Roman"/>
          <w:color w:val="008000"/>
          <w:sz w:val="16"/>
          <w:szCs w:val="21"/>
          <w:lang w:val="en-GB" w:eastAsia="en-GB"/>
        </w:rPr>
        <w:t>loop_variant</w:t>
      </w:r>
      <w:proofErr w:type="spellEnd"/>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   u-l ;</w:t>
      </w:r>
    </w:p>
    <w:p w:rsidR="007345F6" w:rsidRPr="007345F6" w:rsidRDefault="007345F6" w:rsidP="007345F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345F6">
        <w:rPr>
          <w:rFonts w:ascii="Consolas" w:eastAsia="Times New Roman" w:hAnsi="Consolas" w:cs="Times New Roman"/>
          <w:color w:val="008000"/>
          <w:sz w:val="16"/>
          <w:szCs w:val="21"/>
          <w:lang w:val="en-GB" w:eastAsia="en-GB"/>
        </w:rPr>
        <w:t>  @*/</w:t>
      </w:r>
    </w:p>
    <w:p w:rsidR="007345F6" w:rsidRDefault="007345F6" w:rsidP="00F700F8">
      <w:pPr>
        <w:shd w:val="clear" w:color="auto" w:fill="FFFFFF"/>
        <w:spacing w:line="285" w:lineRule="atLeast"/>
        <w:rPr>
          <w:lang w:val="en-GB"/>
        </w:rPr>
      </w:pPr>
    </w:p>
    <w:p w:rsidR="00B224A3" w:rsidRPr="00BA18CE" w:rsidRDefault="00173047" w:rsidP="00BA18CE">
      <w:pPr>
        <w:pStyle w:val="Heading4"/>
      </w:pPr>
      <w:r w:rsidRPr="00BA18CE">
        <w:t>4.2.2.2</w:t>
      </w:r>
      <w:r w:rsidRPr="00BA18CE">
        <w:tab/>
      </w:r>
      <w:r w:rsidR="00B224A3" w:rsidRPr="00BA18CE">
        <w:t>Verification</w:t>
      </w:r>
    </w:p>
    <w:p w:rsidR="005204EA" w:rsidRDefault="00B224A3" w:rsidP="00B224A3">
      <w:pPr>
        <w:rPr>
          <w:lang w:val="en-GB"/>
        </w:rPr>
      </w:pPr>
      <w:bookmarkStart w:id="58" w:name="_Toc444517728"/>
      <w:r>
        <w:rPr>
          <w:lang w:val="en-GB"/>
        </w:rPr>
        <w:t>The verifi</w:t>
      </w:r>
      <w:r w:rsidR="00E066D9">
        <w:rPr>
          <w:lang w:val="en-GB"/>
        </w:rPr>
        <w:t>cation of program was done via</w:t>
      </w:r>
      <w:r>
        <w:rPr>
          <w:lang w:val="en-GB"/>
        </w:rPr>
        <w:t xml:space="preserve"> the Why3 IDE which had a choice of two SMT-Solvers setup, Alt-</w:t>
      </w:r>
      <w:r w:rsidR="00E066D9">
        <w:rPr>
          <w:lang w:val="en-GB"/>
        </w:rPr>
        <w:t>Ergo and Z3. Once the program i</w:t>
      </w:r>
      <w:r>
        <w:rPr>
          <w:lang w:val="en-GB"/>
        </w:rPr>
        <w:t xml:space="preserve">s loaded into Why3, the translation </w:t>
      </w:r>
      <w:r w:rsidR="00A7480E">
        <w:rPr>
          <w:lang w:val="en-GB"/>
        </w:rPr>
        <w:t xml:space="preserve">of the program </w:t>
      </w:r>
      <w:r w:rsidR="00E066D9">
        <w:rPr>
          <w:lang w:val="en-GB"/>
        </w:rPr>
        <w:t>to the Jessie IVL causes</w:t>
      </w:r>
      <w:r>
        <w:rPr>
          <w:lang w:val="en-GB"/>
        </w:rPr>
        <w:t xml:space="preserve"> </w:t>
      </w:r>
      <w:r w:rsidR="0033700F">
        <w:rPr>
          <w:lang w:val="en-GB"/>
        </w:rPr>
        <w:t>the LOC to</w:t>
      </w:r>
      <w:r>
        <w:rPr>
          <w:lang w:val="en-GB"/>
        </w:rPr>
        <w:t xml:space="preserve"> grow </w:t>
      </w:r>
      <w:r w:rsidR="0033700F">
        <w:rPr>
          <w:lang w:val="en-GB"/>
        </w:rPr>
        <w:t xml:space="preserve">to </w:t>
      </w:r>
      <w:r>
        <w:rPr>
          <w:lang w:val="en-GB"/>
        </w:rPr>
        <w:t>1106</w:t>
      </w:r>
      <w:r w:rsidR="0033700F">
        <w:rPr>
          <w:lang w:val="en-GB"/>
        </w:rPr>
        <w:t xml:space="preserve"> </w:t>
      </w:r>
      <w:r>
        <w:rPr>
          <w:lang w:val="en-GB"/>
        </w:rPr>
        <w:t>for the proof</w:t>
      </w:r>
      <w:r w:rsidR="0033700F">
        <w:rPr>
          <w:lang w:val="en-GB"/>
        </w:rPr>
        <w:t xml:space="preserve"> (</w:t>
      </w:r>
      <w:r w:rsidR="0033700F" w:rsidRPr="0033700F">
        <w:rPr>
          <w:highlight w:val="yellow"/>
          <w:lang w:val="en-GB"/>
        </w:rPr>
        <w:t>Figure 9</w:t>
      </w:r>
      <w:r w:rsidR="0033700F">
        <w:rPr>
          <w:lang w:val="en-GB"/>
        </w:rPr>
        <w:t>)</w:t>
      </w:r>
      <w:r>
        <w:rPr>
          <w:lang w:val="en-GB"/>
        </w:rPr>
        <w:t>.</w:t>
      </w:r>
      <w:r w:rsidR="0033700F">
        <w:rPr>
          <w:lang w:val="en-GB"/>
        </w:rPr>
        <w:t xml:space="preserve"> From here, </w:t>
      </w:r>
      <w:r w:rsidR="005204EA">
        <w:rPr>
          <w:lang w:val="en-GB"/>
        </w:rPr>
        <w:t>the user</w:t>
      </w:r>
      <w:r w:rsidR="00E066D9">
        <w:rPr>
          <w:lang w:val="en-GB"/>
        </w:rPr>
        <w:t xml:space="preserve"> can</w:t>
      </w:r>
      <w:r w:rsidR="0033700F">
        <w:rPr>
          <w:lang w:val="en-GB"/>
        </w:rPr>
        <w:t xml:space="preserve"> select individual methods </w:t>
      </w:r>
      <w:r w:rsidR="00E066D9">
        <w:rPr>
          <w:lang w:val="en-GB"/>
        </w:rPr>
        <w:t>to prove</w:t>
      </w:r>
      <w:r w:rsidR="0033700F">
        <w:rPr>
          <w:lang w:val="en-GB"/>
        </w:rPr>
        <w:t xml:space="preserve">, which proof strategy </w:t>
      </w:r>
      <w:r w:rsidR="005204EA">
        <w:rPr>
          <w:lang w:val="en-GB"/>
        </w:rPr>
        <w:t xml:space="preserve">and rules </w:t>
      </w:r>
      <w:r w:rsidR="0033700F">
        <w:rPr>
          <w:lang w:val="en-GB"/>
        </w:rPr>
        <w:t>to employ</w:t>
      </w:r>
      <w:r w:rsidR="005204EA">
        <w:rPr>
          <w:lang w:val="en-GB"/>
        </w:rPr>
        <w:t>,</w:t>
      </w:r>
      <w:r w:rsidR="0033700F">
        <w:rPr>
          <w:lang w:val="en-GB"/>
        </w:rPr>
        <w:t xml:space="preserve"> as well as what prover to use for each method. Alternatively </w:t>
      </w:r>
      <w:r w:rsidR="005204EA">
        <w:rPr>
          <w:lang w:val="en-GB"/>
        </w:rPr>
        <w:t>the user</w:t>
      </w:r>
      <w:r w:rsidR="00E066D9">
        <w:rPr>
          <w:lang w:val="en-GB"/>
        </w:rPr>
        <w:t xml:space="preserve"> can</w:t>
      </w:r>
      <w:r w:rsidR="0033700F">
        <w:rPr>
          <w:lang w:val="en-GB"/>
        </w:rPr>
        <w:t xml:space="preserve"> automatically verify the program as a whole </w:t>
      </w:r>
      <w:r w:rsidR="005204EA">
        <w:rPr>
          <w:lang w:val="en-GB"/>
        </w:rPr>
        <w:t xml:space="preserve">using the Auto-Level 2 option which selects the best solvers and rules to apply for each individual method </w:t>
      </w:r>
      <w:r w:rsidR="0033700F">
        <w:rPr>
          <w:lang w:val="en-GB"/>
        </w:rPr>
        <w:t xml:space="preserve">and </w:t>
      </w:r>
      <w:r w:rsidR="005204EA">
        <w:rPr>
          <w:lang w:val="en-GB"/>
        </w:rPr>
        <w:t xml:space="preserve">if an error occurred, the user can split the VC that resulted in the error and apply a different solver or rule to the </w:t>
      </w:r>
      <w:r w:rsidR="005204EA">
        <w:rPr>
          <w:lang w:val="en-GB"/>
        </w:rPr>
        <w:lastRenderedPageBreak/>
        <w:t xml:space="preserve">ones used initially. If an error still occurs, then </w:t>
      </w:r>
      <w:r w:rsidR="00E066D9">
        <w:rPr>
          <w:lang w:val="en-GB"/>
        </w:rPr>
        <w:t>the issue lies</w:t>
      </w:r>
      <w:r w:rsidR="005204EA">
        <w:rPr>
          <w:lang w:val="en-GB"/>
        </w:rPr>
        <w:t xml:space="preserve"> in </w:t>
      </w:r>
      <w:r w:rsidR="00E066D9">
        <w:rPr>
          <w:lang w:val="en-GB"/>
        </w:rPr>
        <w:t xml:space="preserve">the </w:t>
      </w:r>
      <w:r w:rsidR="005204EA">
        <w:rPr>
          <w:lang w:val="en-GB"/>
        </w:rPr>
        <w:t xml:space="preserve">specification or a vagueness in the proof is occurring and the program must be edited </w:t>
      </w:r>
      <w:r w:rsidR="00E066D9">
        <w:rPr>
          <w:lang w:val="en-GB"/>
        </w:rPr>
        <w:t xml:space="preserve">by the user </w:t>
      </w:r>
      <w:r w:rsidR="005204EA">
        <w:rPr>
          <w:lang w:val="en-GB"/>
        </w:rPr>
        <w:t>to rectify those errors.</w:t>
      </w:r>
    </w:p>
    <w:p w:rsidR="005204EA" w:rsidRPr="00B112AF" w:rsidRDefault="005204EA" w:rsidP="0006130A">
      <w:pPr>
        <w:shd w:val="clear" w:color="auto" w:fill="FFFFFF"/>
        <w:spacing w:line="285" w:lineRule="atLeast"/>
        <w:rPr>
          <w:lang w:val="en-GB"/>
        </w:rPr>
      </w:pPr>
      <w:r>
        <w:rPr>
          <w:lang w:val="en-GB"/>
        </w:rPr>
        <w:t xml:space="preserve">During our verification process, we chose to use </w:t>
      </w:r>
      <w:r w:rsidR="0006130A">
        <w:rPr>
          <w:lang w:val="en-GB"/>
        </w:rPr>
        <w:t xml:space="preserve">Auto-Level 2 option on the entire program as a whole and it resulted in 5 of the 6 proof VC’s being discharged with the fourth VC ensuring safety in the </w:t>
      </w:r>
      <w:proofErr w:type="spellStart"/>
      <w:r w:rsidR="0006130A">
        <w:rPr>
          <w:lang w:val="en-GB"/>
        </w:rPr>
        <w:t>binary_search</w:t>
      </w:r>
      <w:proofErr w:type="spellEnd"/>
      <w:r w:rsidR="0006130A">
        <w:rPr>
          <w:lang w:val="en-GB"/>
        </w:rPr>
        <w:t xml:space="preserve"> method being unproven. This VC was s</w:t>
      </w:r>
      <w:r w:rsidR="00E066D9">
        <w:rPr>
          <w:lang w:val="en-GB"/>
        </w:rPr>
        <w:t>plit and we determined (</w:t>
      </w:r>
      <w:r w:rsidR="0006130A" w:rsidRPr="0006130A">
        <w:rPr>
          <w:highlight w:val="yellow"/>
          <w:lang w:val="en-GB"/>
        </w:rPr>
        <w:t>Figure 10</w:t>
      </w:r>
      <w:r w:rsidR="00E066D9">
        <w:rPr>
          <w:lang w:val="en-GB"/>
        </w:rPr>
        <w:t>)</w:t>
      </w:r>
      <w:r w:rsidR="0006130A">
        <w:rPr>
          <w:lang w:val="en-GB"/>
        </w:rPr>
        <w:t xml:space="preserve"> that the postcondition </w:t>
      </w:r>
      <w:r w:rsidR="00E066D9">
        <w:rPr>
          <w:lang w:val="en-GB"/>
        </w:rPr>
        <w:t>was resulting</w:t>
      </w:r>
      <w:r w:rsidR="0006130A">
        <w:rPr>
          <w:lang w:val="en-GB"/>
        </w:rPr>
        <w:t xml:space="preserve"> in an Arithmetic Overflow. The pragma on Line 2 was then changed </w:t>
      </w:r>
      <w:r w:rsidR="00B112AF">
        <w:rPr>
          <w:lang w:val="en-GB"/>
        </w:rPr>
        <w:t xml:space="preserve">to </w:t>
      </w:r>
      <w:r w:rsidR="0006130A" w:rsidRPr="0006130A">
        <w:rPr>
          <w:rFonts w:ascii="Consolas" w:eastAsia="Times New Roman" w:hAnsi="Consolas" w:cs="Times New Roman"/>
          <w:color w:val="008000"/>
          <w:sz w:val="16"/>
          <w:szCs w:val="21"/>
          <w:lang w:val="en-GB" w:eastAsia="en-GB"/>
        </w:rPr>
        <w:t xml:space="preserve">//@+ </w:t>
      </w:r>
      <w:proofErr w:type="spellStart"/>
      <w:r w:rsidR="0006130A" w:rsidRPr="0006130A">
        <w:rPr>
          <w:rFonts w:ascii="Consolas" w:eastAsia="Times New Roman" w:hAnsi="Consolas" w:cs="Times New Roman"/>
          <w:color w:val="008000"/>
          <w:sz w:val="16"/>
          <w:szCs w:val="21"/>
          <w:lang w:val="en-GB" w:eastAsia="en-GB"/>
        </w:rPr>
        <w:t>CheckArithOverflow</w:t>
      </w:r>
      <w:proofErr w:type="spellEnd"/>
      <w:r w:rsidR="0006130A" w:rsidRPr="0006130A">
        <w:rPr>
          <w:rFonts w:ascii="Consolas" w:eastAsia="Times New Roman" w:hAnsi="Consolas" w:cs="Times New Roman"/>
          <w:color w:val="008000"/>
          <w:sz w:val="16"/>
          <w:szCs w:val="21"/>
          <w:lang w:val="en-GB" w:eastAsia="en-GB"/>
        </w:rPr>
        <w:t xml:space="preserve"> = no</w:t>
      </w:r>
      <w:r w:rsidR="0006130A">
        <w:rPr>
          <w:lang w:val="en-GB"/>
        </w:rPr>
        <w:t xml:space="preserve"> </w:t>
      </w:r>
      <w:r w:rsidR="00B112AF">
        <w:rPr>
          <w:lang w:val="en-GB"/>
        </w:rPr>
        <w:t xml:space="preserve"> </w:t>
      </w:r>
      <w:r w:rsidR="0006130A">
        <w:rPr>
          <w:lang w:val="en-GB"/>
        </w:rPr>
        <w:t xml:space="preserve">which resolved the issue and the program verified as seen in </w:t>
      </w:r>
      <w:r w:rsidR="0006130A" w:rsidRPr="008248B9">
        <w:rPr>
          <w:highlight w:val="yellow"/>
          <w:lang w:val="en-GB"/>
        </w:rPr>
        <w:t>Figure 11</w:t>
      </w:r>
      <w:r w:rsidR="0006130A">
        <w:rPr>
          <w:lang w:val="en-GB"/>
        </w:rPr>
        <w:t xml:space="preserve">. Ideally a bound would be placed </w:t>
      </w:r>
      <w:r w:rsidR="000A6EBE">
        <w:rPr>
          <w:lang w:val="en-GB"/>
        </w:rPr>
        <w:t xml:space="preserve">on the variables highlighted by the Why3 tool in </w:t>
      </w:r>
      <w:r w:rsidR="000A6EBE" w:rsidRPr="004C547C">
        <w:rPr>
          <w:highlight w:val="yellow"/>
          <w:lang w:val="en-GB"/>
        </w:rPr>
        <w:t>Figure 10</w:t>
      </w:r>
      <w:r w:rsidR="000A6EBE">
        <w:rPr>
          <w:lang w:val="en-GB"/>
        </w:rPr>
        <w:t xml:space="preserve"> causing this overflow error, however as this case study was only for familiarity we decided this solution was sufficient.</w:t>
      </w:r>
    </w:p>
    <w:p w:rsidR="00315A5C" w:rsidRDefault="00315A5C" w:rsidP="00B224A3">
      <w:pPr>
        <w:rPr>
          <w:lang w:val="en-GB"/>
        </w:rPr>
      </w:pPr>
    </w:p>
    <w:p w:rsidR="00315A5C" w:rsidRPr="00BA18CE" w:rsidRDefault="00173047" w:rsidP="00BA18CE">
      <w:pPr>
        <w:pStyle w:val="Heading3"/>
        <w:rPr>
          <w:u w:val="single"/>
        </w:rPr>
      </w:pPr>
      <w:bookmarkStart w:id="59" w:name="_Toc516738768"/>
      <w:r w:rsidRPr="00BA18CE">
        <w:rPr>
          <w:u w:val="single"/>
        </w:rPr>
        <w:t>4.2.3</w:t>
      </w:r>
      <w:r w:rsidRPr="00BA18CE">
        <w:rPr>
          <w:u w:val="single"/>
        </w:rPr>
        <w:tab/>
      </w:r>
      <w:proofErr w:type="spellStart"/>
      <w:r w:rsidR="00315A5C" w:rsidRPr="00BA18CE">
        <w:rPr>
          <w:u w:val="single"/>
        </w:rPr>
        <w:t>KeY</w:t>
      </w:r>
      <w:bookmarkEnd w:id="59"/>
      <w:proofErr w:type="spellEnd"/>
    </w:p>
    <w:p w:rsidR="00D51353" w:rsidRPr="00BA18CE" w:rsidRDefault="00173047" w:rsidP="00BA18CE">
      <w:pPr>
        <w:pStyle w:val="Heading4"/>
      </w:pPr>
      <w:r w:rsidRPr="00BA18CE">
        <w:t>4.2.3.1</w:t>
      </w:r>
      <w:r w:rsidRPr="00BA18CE">
        <w:tab/>
      </w:r>
      <w:r w:rsidR="00D51353" w:rsidRPr="00BA18CE">
        <w:t>Code and Specification</w:t>
      </w:r>
    </w:p>
    <w:p w:rsidR="00897A0E" w:rsidRDefault="00D51353" w:rsidP="007453C3">
      <w:pPr>
        <w:shd w:val="clear" w:color="auto" w:fill="FFFFFF"/>
        <w:spacing w:line="285" w:lineRule="atLeast"/>
      </w:pPr>
      <w:proofErr w:type="spellStart"/>
      <w:r>
        <w:t>KeY’s</w:t>
      </w:r>
      <w:proofErr w:type="spellEnd"/>
      <w:r>
        <w:t xml:space="preserve"> implementation and specification of the Binary Search algorithm is </w:t>
      </w:r>
      <w:r w:rsidR="00E066D9">
        <w:t>similar</w:t>
      </w:r>
      <w:r>
        <w:t xml:space="preserve"> </w:t>
      </w:r>
      <w:r w:rsidR="00E066D9">
        <w:t xml:space="preserve">that </w:t>
      </w:r>
      <w:r>
        <w:t>to Krakatoa however it is achieved with 20 few</w:t>
      </w:r>
      <w:r w:rsidR="00E066D9">
        <w:t>er</w:t>
      </w:r>
      <w:r>
        <w:t xml:space="preserve"> lines of code. It uses the universal ‘</w:t>
      </w:r>
      <w:r w:rsidRPr="00D51353">
        <w:rPr>
          <w:i/>
        </w:rPr>
        <w:t>requires</w:t>
      </w:r>
      <w:r>
        <w:t>’ and ‘</w:t>
      </w:r>
      <w:r w:rsidRPr="00D51353">
        <w:rPr>
          <w:i/>
        </w:rPr>
        <w:t>ensures</w:t>
      </w:r>
      <w:r>
        <w:t xml:space="preserve">’ clauses to set the initial contract as in Krakatoa however it uses far more complex quantifier statements to replace the predicates and lemmas. This is achievable in </w:t>
      </w:r>
      <w:proofErr w:type="spellStart"/>
      <w:r>
        <w:t>KeY</w:t>
      </w:r>
      <w:proofErr w:type="spellEnd"/>
      <w:r>
        <w:t xml:space="preserve"> due to the VC’s being created using Symbolic Execution which can create a tree structure of these </w:t>
      </w:r>
      <w:r w:rsidR="00711249">
        <w:t>quantifier conjunctions used (</w:t>
      </w:r>
      <w:r>
        <w:t>Lines 4</w:t>
      </w:r>
      <w:r w:rsidR="00711249">
        <w:t>)</w:t>
      </w:r>
      <w:r>
        <w:t xml:space="preserve"> and 5. The </w:t>
      </w:r>
      <w:r w:rsidR="00DB793D">
        <w:t>‘</w:t>
      </w:r>
      <w:r w:rsidRPr="00DB793D">
        <w:rPr>
          <w:i/>
        </w:rPr>
        <w:t>requires</w:t>
      </w:r>
      <w:r w:rsidR="00DB793D">
        <w:t>’</w:t>
      </w:r>
      <w:r>
        <w:t xml:space="preserve"> and </w:t>
      </w:r>
      <w:r w:rsidR="00DB793D">
        <w:t>‘</w:t>
      </w:r>
      <w:r w:rsidRPr="00DB793D">
        <w:rPr>
          <w:i/>
        </w:rPr>
        <w:t>ensures</w:t>
      </w:r>
      <w:r w:rsidR="00DB793D">
        <w:t>’</w:t>
      </w:r>
      <w:r>
        <w:t xml:space="preserve"> clauses are </w:t>
      </w:r>
      <w:r w:rsidR="00DB793D">
        <w:t>part of the ‘</w:t>
      </w:r>
      <w:r w:rsidR="00DB793D" w:rsidRPr="00DB793D">
        <w:rPr>
          <w:i/>
        </w:rPr>
        <w:t xml:space="preserve">public </w:t>
      </w:r>
      <w:proofErr w:type="spellStart"/>
      <w:r w:rsidR="00DB793D" w:rsidRPr="00DB793D">
        <w:rPr>
          <w:i/>
        </w:rPr>
        <w:t>normal_behaviour</w:t>
      </w:r>
      <w:proofErr w:type="spellEnd"/>
      <w:r w:rsidR="00DB793D">
        <w:t>’ block, Lines 3-6, and are equivalent to the contract and ‘</w:t>
      </w:r>
      <w:proofErr w:type="spellStart"/>
      <w:r w:rsidR="00DB793D" w:rsidRPr="00DB793D">
        <w:rPr>
          <w:i/>
        </w:rPr>
        <w:t>behavior</w:t>
      </w:r>
      <w:proofErr w:type="spellEnd"/>
      <w:r w:rsidR="00DB793D">
        <w:rPr>
          <w:i/>
        </w:rPr>
        <w:t xml:space="preserve"> success:</w:t>
      </w:r>
      <w:r w:rsidR="00DB793D">
        <w:t>’ block in Krakatoa</w:t>
      </w:r>
      <w:r w:rsidR="00E90A1D">
        <w:t xml:space="preserve">. </w:t>
      </w:r>
      <w:r w:rsidR="0060635C">
        <w:t>Note</w:t>
      </w:r>
      <w:r w:rsidR="00E90A1D">
        <w:t xml:space="preserve"> the</w:t>
      </w:r>
      <w:r w:rsidR="0060635C">
        <w:t xml:space="preserve"> different spellings of </w:t>
      </w:r>
      <w:proofErr w:type="spellStart"/>
      <w:r w:rsidR="0010122E">
        <w:t>behavio</w:t>
      </w:r>
      <w:r w:rsidR="00E90A1D">
        <w:t>r</w:t>
      </w:r>
      <w:proofErr w:type="spellEnd"/>
      <w:r w:rsidR="00E90A1D">
        <w:t xml:space="preserve"> and </w:t>
      </w:r>
      <w:r w:rsidR="0060635C">
        <w:t xml:space="preserve">behaviour </w:t>
      </w:r>
      <w:r w:rsidR="00E90A1D">
        <w:t>based on the</w:t>
      </w:r>
      <w:r w:rsidR="0060635C">
        <w:t xml:space="preserve"> tool</w:t>
      </w:r>
      <w:r w:rsidR="00E90A1D">
        <w:t xml:space="preserve"> used, these minute differences can lead to extended period</w:t>
      </w:r>
      <w:r w:rsidR="0010122E">
        <w:t>s</w:t>
      </w:r>
      <w:r w:rsidR="00E90A1D">
        <w:t xml:space="preserve"> of </w:t>
      </w:r>
      <w:r w:rsidR="0010122E">
        <w:t>debugging</w:t>
      </w:r>
      <w:r w:rsidR="006B60B4">
        <w:t xml:space="preserve"> and is prime example of a need for agreement on a standard JML syntax that is used universally</w:t>
      </w:r>
      <w:r w:rsidR="00DB793D">
        <w:t xml:space="preserve">. </w:t>
      </w:r>
      <w:r w:rsidR="007453C3">
        <w:t>The method is also declared ‘</w:t>
      </w:r>
      <w:r w:rsidR="007453C3" w:rsidRPr="007453C3">
        <w:rPr>
          <w:i/>
        </w:rPr>
        <w:t>pure</w:t>
      </w:r>
      <w:r w:rsidR="007453C3">
        <w:t>’ which states that the search method cannot does not and cannot h</w:t>
      </w:r>
      <w:r w:rsidR="00E066D9">
        <w:t xml:space="preserve">ave any side-effects on other </w:t>
      </w:r>
      <w:r w:rsidR="007453C3">
        <w:t xml:space="preserve">methods or variables within the class </w:t>
      </w:r>
      <w:proofErr w:type="spellStart"/>
      <w:r w:rsidR="007453C3">
        <w:t>BinarySearch</w:t>
      </w:r>
      <w:proofErr w:type="spellEnd"/>
      <w:r w:rsidR="007453C3">
        <w:t xml:space="preserve">. </w:t>
      </w:r>
    </w:p>
    <w:p w:rsidR="006E7D53" w:rsidRPr="007453C3" w:rsidRDefault="006E7D53" w:rsidP="007453C3">
      <w:pPr>
        <w:shd w:val="clear" w:color="auto" w:fill="FFFFFF"/>
        <w:spacing w:line="285" w:lineRule="atLeast"/>
        <w:rPr>
          <w:rFonts w:ascii="Consolas" w:eastAsia="Times New Roman" w:hAnsi="Consolas" w:cs="Times New Roman"/>
          <w:color w:val="000000"/>
          <w:sz w:val="21"/>
          <w:szCs w:val="21"/>
          <w:lang w:val="en-GB" w:eastAsia="en-GB"/>
        </w:rPr>
      </w:pPr>
      <w:r w:rsidRPr="007453C3">
        <w:rPr>
          <w:rFonts w:ascii="Consolas" w:eastAsia="Times New Roman" w:hAnsi="Consolas" w:cs="Times New Roman"/>
          <w:color w:val="0000FF"/>
          <w:sz w:val="16"/>
          <w:szCs w:val="21"/>
          <w:bdr w:val="single" w:sz="4" w:space="0" w:color="auto"/>
          <w:lang w:val="en-GB" w:eastAsia="en-GB"/>
        </w:rPr>
        <w:t>static</w:t>
      </w:r>
      <w:r w:rsidRPr="007453C3">
        <w:rPr>
          <w:rFonts w:ascii="Consolas" w:eastAsia="Times New Roman" w:hAnsi="Consolas" w:cs="Times New Roman"/>
          <w:color w:val="000000"/>
          <w:sz w:val="16"/>
          <w:szCs w:val="21"/>
          <w:bdr w:val="single" w:sz="4" w:space="0" w:color="auto"/>
          <w:lang w:val="en-GB" w:eastAsia="en-GB"/>
        </w:rPr>
        <w:t xml:space="preserve"> </w:t>
      </w:r>
      <w:r w:rsidRPr="007453C3">
        <w:rPr>
          <w:rFonts w:ascii="Consolas" w:eastAsia="Times New Roman" w:hAnsi="Consolas" w:cs="Times New Roman"/>
          <w:color w:val="008000"/>
          <w:sz w:val="16"/>
          <w:szCs w:val="21"/>
          <w:bdr w:val="single" w:sz="4" w:space="0" w:color="auto"/>
          <w:lang w:val="en-GB" w:eastAsia="en-GB"/>
        </w:rPr>
        <w:t>/*@pure@*/</w:t>
      </w:r>
      <w:r w:rsidRPr="007453C3">
        <w:rPr>
          <w:rFonts w:ascii="Consolas" w:eastAsia="Times New Roman" w:hAnsi="Consolas" w:cs="Times New Roman"/>
          <w:color w:val="000000"/>
          <w:sz w:val="16"/>
          <w:szCs w:val="21"/>
          <w:bdr w:val="single" w:sz="4" w:space="0" w:color="auto"/>
          <w:lang w:val="en-GB" w:eastAsia="en-GB"/>
        </w:rPr>
        <w:t xml:space="preserve">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search(</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a, </w:t>
      </w:r>
      <w:proofErr w:type="spellStart"/>
      <w:r w:rsidRPr="007453C3">
        <w:rPr>
          <w:rFonts w:ascii="Consolas" w:eastAsia="Times New Roman" w:hAnsi="Consolas" w:cs="Times New Roman"/>
          <w:color w:val="0000FF"/>
          <w:sz w:val="16"/>
          <w:szCs w:val="21"/>
          <w:bdr w:val="single" w:sz="4" w:space="0" w:color="auto"/>
          <w:lang w:val="en-GB" w:eastAsia="en-GB"/>
        </w:rPr>
        <w:t>int</w:t>
      </w:r>
      <w:proofErr w:type="spellEnd"/>
      <w:r w:rsidRPr="007453C3">
        <w:rPr>
          <w:rFonts w:ascii="Consolas" w:eastAsia="Times New Roman" w:hAnsi="Consolas" w:cs="Times New Roman"/>
          <w:color w:val="000000"/>
          <w:sz w:val="16"/>
          <w:szCs w:val="21"/>
          <w:bdr w:val="single" w:sz="4" w:space="0" w:color="auto"/>
          <w:lang w:val="en-GB" w:eastAsia="en-GB"/>
        </w:rPr>
        <w:t xml:space="preserve"> v)</w:t>
      </w:r>
      <w:r w:rsidRPr="007453C3">
        <w:rPr>
          <w:bdr w:val="single" w:sz="4" w:space="0" w:color="auto"/>
        </w:rPr>
        <w:t xml:space="preserve"> </w:t>
      </w:r>
      <w:r>
        <w:t xml:space="preserve"> </w:t>
      </w:r>
    </w:p>
    <w:p w:rsidR="0060635C" w:rsidRDefault="00897A0E" w:rsidP="00035156">
      <w:r>
        <w:t>An issue with this implementation is that</w:t>
      </w:r>
      <w:r w:rsidR="00C82449">
        <w:t xml:space="preserve"> the code (Line 12,13)</w:t>
      </w:r>
      <w:r>
        <w:t xml:space="preserve"> checks to see if the array lengths are greater than zero or equal to one and</w:t>
      </w:r>
      <w:r w:rsidR="00C82449">
        <w:t xml:space="preserve"> therefore check if the value if found</w:t>
      </w:r>
      <w:r w:rsidR="00035156">
        <w:t xml:space="preserve">. </w:t>
      </w:r>
    </w:p>
    <w:p w:rsidR="0060635C" w:rsidRPr="0060635C"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w:t>
      </w:r>
    </w:p>
    <w:p w:rsidR="006E7D53" w:rsidRPr="00387F17" w:rsidRDefault="0060635C" w:rsidP="00387F17">
      <w:pPr>
        <w:pBdr>
          <w:top w:val="single" w:sz="4" w:space="1" w:color="auto"/>
          <w:left w:val="single" w:sz="4" w:space="0"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0635C">
        <w:rPr>
          <w:rFonts w:ascii="Consolas" w:eastAsia="Times New Roman" w:hAnsi="Consolas" w:cs="Times New Roman"/>
          <w:color w:val="0000FF"/>
          <w:sz w:val="16"/>
          <w:szCs w:val="21"/>
          <w:lang w:val="en-GB" w:eastAsia="en-GB"/>
        </w:rPr>
        <w:t>if</w:t>
      </w:r>
      <w:r w:rsidRPr="0060635C">
        <w:rPr>
          <w:rFonts w:ascii="Consolas" w:eastAsia="Times New Roman" w:hAnsi="Consolas" w:cs="Times New Roman"/>
          <w:color w:val="000000"/>
          <w:sz w:val="16"/>
          <w:szCs w:val="21"/>
          <w:lang w:val="en-GB" w:eastAsia="en-GB"/>
        </w:rPr>
        <w:t>(</w:t>
      </w:r>
      <w:proofErr w:type="spellStart"/>
      <w:r w:rsidRPr="0060635C">
        <w:rPr>
          <w:rFonts w:ascii="Consolas" w:eastAsia="Times New Roman" w:hAnsi="Consolas" w:cs="Times New Roman"/>
          <w:color w:val="000000"/>
          <w:sz w:val="16"/>
          <w:szCs w:val="21"/>
          <w:lang w:val="en-GB" w:eastAsia="en-GB"/>
        </w:rPr>
        <w:t>a.length</w:t>
      </w:r>
      <w:proofErr w:type="spellEnd"/>
      <w:r w:rsidRPr="0060635C">
        <w:rPr>
          <w:rFonts w:ascii="Consolas" w:eastAsia="Times New Roman" w:hAnsi="Consolas" w:cs="Times New Roman"/>
          <w:color w:val="000000"/>
          <w:sz w:val="16"/>
          <w:szCs w:val="21"/>
          <w:lang w:val="en-GB" w:eastAsia="en-GB"/>
        </w:rPr>
        <w:t xml:space="preserve"> == </w:t>
      </w:r>
      <w:r w:rsidRPr="0060635C">
        <w:rPr>
          <w:rFonts w:ascii="Consolas" w:eastAsia="Times New Roman" w:hAnsi="Consolas" w:cs="Times New Roman"/>
          <w:color w:val="09885A"/>
          <w:sz w:val="16"/>
          <w:szCs w:val="21"/>
          <w:lang w:val="en-GB" w:eastAsia="en-GB"/>
        </w:rPr>
        <w:t>1</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return</w:t>
      </w:r>
      <w:r w:rsidRPr="0060635C">
        <w:rPr>
          <w:rFonts w:ascii="Consolas" w:eastAsia="Times New Roman" w:hAnsi="Consolas" w:cs="Times New Roman"/>
          <w:color w:val="000000"/>
          <w:sz w:val="16"/>
          <w:szCs w:val="21"/>
          <w:lang w:val="en-GB" w:eastAsia="en-GB"/>
        </w:rPr>
        <w:t xml:space="preserve"> a[</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 v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0</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000FF"/>
          <w:sz w:val="16"/>
          <w:szCs w:val="21"/>
          <w:lang w:val="en-GB" w:eastAsia="en-GB"/>
        </w:rPr>
        <w:t>:</w:t>
      </w:r>
      <w:r w:rsidRPr="0060635C">
        <w:rPr>
          <w:rFonts w:ascii="Consolas" w:eastAsia="Times New Roman" w:hAnsi="Consolas" w:cs="Times New Roman"/>
          <w:color w:val="000000"/>
          <w:sz w:val="16"/>
          <w:szCs w:val="21"/>
          <w:lang w:val="en-GB" w:eastAsia="en-GB"/>
        </w:rPr>
        <w:t xml:space="preserve"> -</w:t>
      </w:r>
      <w:r w:rsidRPr="0060635C">
        <w:rPr>
          <w:rFonts w:ascii="Consolas" w:eastAsia="Times New Roman" w:hAnsi="Consolas" w:cs="Times New Roman"/>
          <w:color w:val="09885A"/>
          <w:sz w:val="16"/>
          <w:szCs w:val="21"/>
          <w:lang w:val="en-GB" w:eastAsia="en-GB"/>
        </w:rPr>
        <w:t>1</w:t>
      </w:r>
      <w:r w:rsidR="00387F17">
        <w:rPr>
          <w:rFonts w:ascii="Consolas" w:eastAsia="Times New Roman" w:hAnsi="Consolas" w:cs="Times New Roman"/>
          <w:color w:val="000000"/>
          <w:sz w:val="16"/>
          <w:szCs w:val="21"/>
          <w:lang w:val="en-GB" w:eastAsia="en-GB"/>
        </w:rPr>
        <w:t>;</w:t>
      </w:r>
    </w:p>
    <w:p w:rsidR="00387F17" w:rsidRDefault="00387F17" w:rsidP="00035156"/>
    <w:p w:rsidR="0060635C" w:rsidRDefault="00035156" w:rsidP="00035156">
      <w:r>
        <w:t xml:space="preserve">The specification should be </w:t>
      </w:r>
      <w:r w:rsidR="00C82449">
        <w:t xml:space="preserve">improved by </w:t>
      </w:r>
      <w:r>
        <w:t xml:space="preserve">checking that an array length is legal in the precondition statement of the method therefore adhering to the non-redundancy principle to reduce defensive programming </w:t>
      </w:r>
      <w:r w:rsidRPr="006A4629">
        <w:rPr>
          <w:rFonts w:ascii="Century Schoolbook" w:hAnsi="Century Schoolbook" w:cstheme="minorHAnsi"/>
          <w:i/>
          <w:color w:val="7030A0"/>
          <w:sz w:val="16"/>
          <w:lang w:val="en-GB"/>
        </w:rPr>
        <w:t>(Meyer, B. (1992))</w:t>
      </w:r>
      <w:r>
        <w:rPr>
          <w:rFonts w:ascii="Century Schoolbook" w:hAnsi="Century Schoolbook" w:cstheme="minorHAnsi"/>
          <w:i/>
          <w:color w:val="7030A0"/>
          <w:sz w:val="16"/>
          <w:lang w:val="en-GB"/>
        </w:rPr>
        <w:t xml:space="preserve"> </w:t>
      </w:r>
      <w:r>
        <w:t xml:space="preserve">, as well as changing the loop implementation </w:t>
      </w:r>
      <w:r w:rsidR="008F7572">
        <w:t>(</w:t>
      </w:r>
      <w:r>
        <w:t>Line 20-29</w:t>
      </w:r>
      <w:r w:rsidR="008F7572">
        <w:t>)</w:t>
      </w:r>
      <w:r>
        <w:t xml:space="preserve"> to include the first array index. </w:t>
      </w:r>
    </w:p>
    <w:p w:rsidR="00387F17" w:rsidRDefault="0060635C" w:rsidP="00035156">
      <w:r>
        <w:t xml:space="preserve">The </w:t>
      </w:r>
      <w:r w:rsidR="005B29B0">
        <w:t>‘</w:t>
      </w:r>
      <w:proofErr w:type="spellStart"/>
      <w:r w:rsidRPr="005B29B0">
        <w:rPr>
          <w:i/>
        </w:rPr>
        <w:t>loop_invariant</w:t>
      </w:r>
      <w:proofErr w:type="spellEnd"/>
      <w:r w:rsidR="005B29B0">
        <w:t>’</w:t>
      </w:r>
      <w:r>
        <w:t xml:space="preserve"> clause </w:t>
      </w:r>
      <w:r w:rsidR="008F7572">
        <w:t>(</w:t>
      </w:r>
      <w:r w:rsidR="005B29B0">
        <w:t>Lines 14-16</w:t>
      </w:r>
      <w:r w:rsidR="008F7572">
        <w:t>)</w:t>
      </w:r>
      <w:r w:rsidR="005B29B0">
        <w:t xml:space="preserve"> conjoins multiple quantifiers and assertions into one statement.</w:t>
      </w:r>
      <w:r w:rsidR="007453C3">
        <w:t xml:space="preserve"> An ‘</w:t>
      </w:r>
      <w:r w:rsidR="007453C3" w:rsidRPr="007453C3">
        <w:rPr>
          <w:i/>
        </w:rPr>
        <w:t>assignable</w:t>
      </w:r>
      <w:r w:rsidR="007453C3">
        <w:t xml:space="preserve">’ </w:t>
      </w:r>
      <w:r w:rsidR="008F7572">
        <w:t>clause (</w:t>
      </w:r>
      <w:r w:rsidR="007453C3">
        <w:t>Line 17</w:t>
      </w:r>
      <w:r w:rsidR="008F7572">
        <w:t>)</w:t>
      </w:r>
      <w:r w:rsidR="007453C3">
        <w:t xml:space="preserve"> to state</w:t>
      </w:r>
      <w:r w:rsidR="008F7572">
        <w:t>s</w:t>
      </w:r>
      <w:r w:rsidR="007453C3">
        <w:t xml:space="preserve"> </w:t>
      </w:r>
      <w:r w:rsidR="008F7572">
        <w:t xml:space="preserve">that </w:t>
      </w:r>
      <w:r w:rsidR="007453C3">
        <w:t xml:space="preserve">nothing can be assigned in this </w:t>
      </w:r>
      <w:r w:rsidR="00387F17">
        <w:t>loo</w:t>
      </w:r>
      <w:r w:rsidR="008F7572">
        <w:t>p and it is side-effect free with the ‘decreases’ clause, equivalent to</w:t>
      </w:r>
      <w:r w:rsidR="00387F17">
        <w:t xml:space="preserve"> the ‘</w:t>
      </w:r>
      <w:proofErr w:type="spellStart"/>
      <w:r w:rsidR="00387F17" w:rsidRPr="00387F17">
        <w:rPr>
          <w:i/>
        </w:rPr>
        <w:t>loop_variant</w:t>
      </w:r>
      <w:proofErr w:type="spellEnd"/>
      <w:r w:rsidR="00387F17">
        <w:t xml:space="preserve">’ clause used in Krakatoa, is the loop variant used to </w:t>
      </w:r>
      <w:r w:rsidR="008F7572">
        <w:t>prove</w:t>
      </w:r>
      <w:r w:rsidR="00711249">
        <w:t xml:space="preserve"> loop termination.</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loop_invariant</w:t>
      </w:r>
      <w:proofErr w:type="spellEnd"/>
      <w:r w:rsidRPr="00387F17">
        <w:rPr>
          <w:rFonts w:ascii="Consolas" w:eastAsia="Times New Roman" w:hAnsi="Consolas" w:cs="Times New Roman"/>
          <w:color w:val="008000"/>
          <w:sz w:val="16"/>
          <w:szCs w:val="21"/>
          <w:lang w:val="en-GB" w:eastAsia="en-GB"/>
        </w:rPr>
        <w:t xml:space="preserve"> 0 &lt;= l &amp;&amp; l &lt; r &amp;&amp; r &lt; </w:t>
      </w:r>
      <w:proofErr w:type="spellStart"/>
      <w:r w:rsidRPr="00387F17">
        <w:rPr>
          <w:rFonts w:ascii="Consolas" w:eastAsia="Times New Roman" w:hAnsi="Consolas" w:cs="Times New Roman"/>
          <w:color w:val="008000"/>
          <w:sz w:val="16"/>
          <w:szCs w:val="21"/>
          <w:lang w:val="en-GB" w:eastAsia="en-GB"/>
        </w:rPr>
        <w:t>a.length</w:t>
      </w:r>
      <w:proofErr w:type="spellEnd"/>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0 &lt;= x &amp;&amp; x &lt; l; a[x] &lt; v)</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&amp;&amp; (\</w:t>
      </w:r>
      <w:proofErr w:type="spellStart"/>
      <w:r w:rsidRPr="00387F17">
        <w:rPr>
          <w:rFonts w:ascii="Consolas" w:eastAsia="Times New Roman" w:hAnsi="Consolas" w:cs="Times New Roman"/>
          <w:color w:val="008000"/>
          <w:sz w:val="16"/>
          <w:szCs w:val="21"/>
          <w:lang w:val="en-GB" w:eastAsia="en-GB"/>
        </w:rPr>
        <w:t>forall</w:t>
      </w:r>
      <w:proofErr w:type="spellEnd"/>
      <w:r w:rsidRPr="00387F17">
        <w:rPr>
          <w:rFonts w:ascii="Consolas" w:eastAsia="Times New Roman" w:hAnsi="Consolas" w:cs="Times New Roman"/>
          <w:color w:val="008000"/>
          <w:sz w:val="16"/>
          <w:szCs w:val="21"/>
          <w:lang w:val="en-GB" w:eastAsia="en-GB"/>
        </w:rPr>
        <w:t xml:space="preserve"> </w:t>
      </w:r>
      <w:proofErr w:type="spellStart"/>
      <w:r w:rsidRPr="00387F17">
        <w:rPr>
          <w:rFonts w:ascii="Consolas" w:eastAsia="Times New Roman" w:hAnsi="Consolas" w:cs="Times New Roman"/>
          <w:color w:val="008000"/>
          <w:sz w:val="16"/>
          <w:szCs w:val="21"/>
          <w:lang w:val="en-GB" w:eastAsia="en-GB"/>
        </w:rPr>
        <w:t>int</w:t>
      </w:r>
      <w:proofErr w:type="spellEnd"/>
      <w:r w:rsidRPr="00387F17">
        <w:rPr>
          <w:rFonts w:ascii="Consolas" w:eastAsia="Times New Roman" w:hAnsi="Consolas" w:cs="Times New Roman"/>
          <w:color w:val="008000"/>
          <w:sz w:val="16"/>
          <w:szCs w:val="21"/>
          <w:lang w:val="en-GB" w:eastAsia="en-GB"/>
        </w:rPr>
        <w:t xml:space="preserve"> x; r &lt; x &amp;&amp; x &lt; </w:t>
      </w:r>
      <w:proofErr w:type="spellStart"/>
      <w:r w:rsidRPr="00387F17">
        <w:rPr>
          <w:rFonts w:ascii="Consolas" w:eastAsia="Times New Roman" w:hAnsi="Consolas" w:cs="Times New Roman"/>
          <w:color w:val="008000"/>
          <w:sz w:val="16"/>
          <w:szCs w:val="21"/>
          <w:lang w:val="en-GB" w:eastAsia="en-GB"/>
        </w:rPr>
        <w:t>a.length</w:t>
      </w:r>
      <w:proofErr w:type="spellEnd"/>
      <w:r w:rsidRPr="00387F17">
        <w:rPr>
          <w:rFonts w:ascii="Consolas" w:eastAsia="Times New Roman" w:hAnsi="Consolas" w:cs="Times New Roman"/>
          <w:color w:val="008000"/>
          <w:sz w:val="16"/>
          <w:szCs w:val="21"/>
          <w:lang w:val="en-GB" w:eastAsia="en-GB"/>
        </w:rPr>
        <w:t>; v &lt; a[x]);</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assignable \nothing;</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t>@ decreases r - l;</w:t>
      </w:r>
    </w:p>
    <w:p w:rsidR="00387F17" w:rsidRPr="00387F17" w:rsidRDefault="00387F17" w:rsidP="00387F1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387F17">
        <w:rPr>
          <w:rFonts w:ascii="Consolas" w:eastAsia="Times New Roman" w:hAnsi="Consolas" w:cs="Times New Roman"/>
          <w:color w:val="008000"/>
          <w:sz w:val="16"/>
          <w:szCs w:val="21"/>
          <w:lang w:val="en-GB" w:eastAsia="en-GB"/>
        </w:rPr>
        <w:lastRenderedPageBreak/>
        <w:t>@*/</w:t>
      </w:r>
    </w:p>
    <w:p w:rsidR="00387F17" w:rsidRDefault="00387F17" w:rsidP="00035156"/>
    <w:p w:rsidR="00387F17" w:rsidRDefault="00173047" w:rsidP="00BA18CE">
      <w:pPr>
        <w:pStyle w:val="Heading4"/>
      </w:pPr>
      <w:r>
        <w:t>4.2.3.2</w:t>
      </w:r>
      <w:r>
        <w:tab/>
      </w:r>
      <w:r w:rsidR="00387F17" w:rsidRPr="00387F17">
        <w:t>Verification</w:t>
      </w:r>
    </w:p>
    <w:p w:rsidR="008501EF" w:rsidRDefault="00387F17" w:rsidP="00387F17">
      <w:r>
        <w:t xml:space="preserve">Verification with the </w:t>
      </w:r>
      <w:proofErr w:type="spellStart"/>
      <w:r>
        <w:t>KeY</w:t>
      </w:r>
      <w:proofErr w:type="spellEnd"/>
      <w:r>
        <w:t xml:space="preserve"> tool was initially planned </w:t>
      </w:r>
      <w:r w:rsidR="00711249">
        <w:t xml:space="preserve">in the </w:t>
      </w:r>
      <w:r>
        <w:t xml:space="preserve">Eclipse plugin alongside its </w:t>
      </w:r>
      <w:proofErr w:type="spellStart"/>
      <w:r>
        <w:t>OpenJML</w:t>
      </w:r>
      <w:proofErr w:type="spellEnd"/>
      <w:r>
        <w:t xml:space="preserve"> equivalent, however the </w:t>
      </w:r>
      <w:proofErr w:type="spellStart"/>
      <w:r>
        <w:t>KeY</w:t>
      </w:r>
      <w:proofErr w:type="spellEnd"/>
      <w:r>
        <w:t xml:space="preserve"> plugin source could not be located as the website </w:t>
      </w:r>
      <w:r w:rsidR="00C01ACE">
        <w:t>(</w:t>
      </w:r>
      <w:hyperlink r:id="rId19" w:history="1">
        <w:r w:rsidR="00C01ACE" w:rsidRPr="00D41071">
          <w:rPr>
            <w:rStyle w:val="Hyperlink"/>
          </w:rPr>
          <w:t>https://www.key-project.org/</w:t>
        </w:r>
      </w:hyperlink>
      <w:r w:rsidR="00C01ACE">
        <w:t xml:space="preserve">) </w:t>
      </w:r>
      <w:r>
        <w:t xml:space="preserve">and documentation did not provide any </w:t>
      </w:r>
      <w:r w:rsidR="00C01ACE">
        <w:t xml:space="preserve">current </w:t>
      </w:r>
      <w:r>
        <w:t>link, despite mentioning it numerous times and the majority of the</w:t>
      </w:r>
      <w:r w:rsidR="00711249">
        <w:t xml:space="preserve"> </w:t>
      </w:r>
      <w:proofErr w:type="spellStart"/>
      <w:r w:rsidR="00711249">
        <w:t>KeY</w:t>
      </w:r>
      <w:proofErr w:type="spellEnd"/>
      <w:r>
        <w:t xml:space="preserve"> documentation and tutorials being based on this plugin.</w:t>
      </w:r>
      <w:r w:rsidR="00C01ACE">
        <w:t xml:space="preserve"> Links were available on the old </w:t>
      </w:r>
      <w:proofErr w:type="spellStart"/>
      <w:r w:rsidR="00C01ACE">
        <w:t>KeY</w:t>
      </w:r>
      <w:proofErr w:type="spellEnd"/>
      <w:r w:rsidR="00C01ACE">
        <w:t xml:space="preserve"> website (</w:t>
      </w:r>
      <w:hyperlink r:id="rId20" w:anchor="eclipse" w:history="1">
        <w:r w:rsidR="00C01ACE" w:rsidRPr="00C01ACE">
          <w:rPr>
            <w:rStyle w:val="Hyperlink"/>
          </w:rPr>
          <w:t>http://i12www.ira.uka.de/key/download/index.html#eclipse</w:t>
        </w:r>
      </w:hyperlink>
      <w:r w:rsidR="00C01ACE">
        <w:t xml:space="preserve">), however they were based on much older Eclipse and Java versions and with the requirements of </w:t>
      </w:r>
      <w:proofErr w:type="spellStart"/>
      <w:r w:rsidR="00C01ACE">
        <w:t>OpenJML</w:t>
      </w:r>
      <w:proofErr w:type="spellEnd"/>
      <w:r w:rsidR="00C01ACE">
        <w:t xml:space="preserve"> being to use JDK8 with newer versions of Eclipse, we decided to use the </w:t>
      </w:r>
      <w:proofErr w:type="spellStart"/>
      <w:r w:rsidR="00C01ACE">
        <w:t>KeY</w:t>
      </w:r>
      <w:proofErr w:type="spellEnd"/>
      <w:r w:rsidR="00C01ACE">
        <w:t xml:space="preserve"> IDE provided via an executable file that could be downloaded.</w:t>
      </w:r>
      <w:r w:rsidR="00711249">
        <w:t xml:space="preserve"> Once the </w:t>
      </w:r>
      <w:proofErr w:type="spellStart"/>
      <w:r w:rsidR="00711249">
        <w:t>KeY</w:t>
      </w:r>
      <w:proofErr w:type="spellEnd"/>
      <w:r w:rsidR="00711249">
        <w:t xml:space="preserve"> IDE loads, a J</w:t>
      </w:r>
      <w:r w:rsidR="008357A3">
        <w:t xml:space="preserve">ava file must be selected however the </w:t>
      </w:r>
      <w:r w:rsidR="008501EF">
        <w:t>file</w:t>
      </w:r>
      <w:r w:rsidR="008357A3">
        <w:t xml:space="preserve"> must be in their own specific folder as the </w:t>
      </w:r>
      <w:proofErr w:type="spellStart"/>
      <w:r w:rsidR="008357A3">
        <w:t>KeY</w:t>
      </w:r>
      <w:proofErr w:type="spellEnd"/>
      <w:r w:rsidR="008357A3">
        <w:t xml:space="preserve"> IDE load</w:t>
      </w:r>
      <w:r w:rsidR="008501EF">
        <w:t>s all j</w:t>
      </w:r>
      <w:r w:rsidR="008357A3">
        <w:t xml:space="preserve">ava </w:t>
      </w:r>
      <w:r w:rsidR="008501EF">
        <w:t>fil</w:t>
      </w:r>
      <w:r w:rsidR="008357A3">
        <w:t xml:space="preserve">es within the folder as opposed to only one that was selected. </w:t>
      </w:r>
      <w:r w:rsidR="008357A3" w:rsidRPr="004C547C">
        <w:rPr>
          <w:highlight w:val="yellow"/>
        </w:rPr>
        <w:t>Figure 12</w:t>
      </w:r>
      <w:r w:rsidR="008357A3">
        <w:t xml:space="preserve"> shows the </w:t>
      </w:r>
      <w:proofErr w:type="spellStart"/>
      <w:r w:rsidR="008357A3">
        <w:t>KeY</w:t>
      </w:r>
      <w:proofErr w:type="spellEnd"/>
      <w:r w:rsidR="008501EF">
        <w:t xml:space="preserve"> </w:t>
      </w:r>
      <w:r w:rsidR="008357A3">
        <w:t>IDE once a proof has been loaded</w:t>
      </w:r>
      <w:r w:rsidR="00711249">
        <w:t xml:space="preserve"> with a dropdown to choose a</w:t>
      </w:r>
      <w:r w:rsidR="008501EF">
        <w:t xml:space="preserve"> preferred solver as well as numerous verification options, although the standard defaults already set are for contracts similar to what we need to be verified so no changes were required.</w:t>
      </w:r>
    </w:p>
    <w:p w:rsidR="00ED641A" w:rsidRDefault="006D754B" w:rsidP="00387F17">
      <w:r>
        <w:t>We chose the Z3 solver for our proof and</w:t>
      </w:r>
      <w:r w:rsidR="008501EF">
        <w:t xml:space="preserve"> clicked the Start button to run</w:t>
      </w:r>
      <w:r w:rsidR="00ED641A">
        <w:t xml:space="preserve"> </w:t>
      </w:r>
      <w:r>
        <w:t xml:space="preserve">the automatic verification process. </w:t>
      </w:r>
      <w:r w:rsidR="00711249">
        <w:t xml:space="preserve">It is common for more complex implementations that </w:t>
      </w:r>
      <w:r>
        <w:t>some interactive steps are required to complete the proof of a program however in this instance the automatic verifier complete</w:t>
      </w:r>
      <w:r w:rsidR="00711249">
        <w:t>s</w:t>
      </w:r>
      <w:r>
        <w:t xml:space="preserve"> the proof in just over 5 seconds creating over 4500 rules during the verification process (</w:t>
      </w:r>
      <w:r w:rsidRPr="006D754B">
        <w:rPr>
          <w:highlight w:val="yellow"/>
        </w:rPr>
        <w:t>Figure 13</w:t>
      </w:r>
      <w:r>
        <w:t xml:space="preserve">). An example of these rules can be seen in </w:t>
      </w:r>
      <w:r w:rsidRPr="00711249">
        <w:rPr>
          <w:highlight w:val="yellow"/>
        </w:rPr>
        <w:t>Figur</w:t>
      </w:r>
      <w:r w:rsidR="00711249" w:rsidRPr="00711249">
        <w:rPr>
          <w:highlight w:val="yellow"/>
        </w:rPr>
        <w:t>e 14</w:t>
      </w:r>
      <w:r w:rsidR="00711249">
        <w:t xml:space="preserve"> which shows the complexity</w:t>
      </w:r>
      <w:r w:rsidR="00BE2EFA">
        <w:t xml:space="preserve"> applying the different rules per proof obligation and </w:t>
      </w:r>
      <w:r w:rsidR="00711249">
        <w:t>become</w:t>
      </w:r>
      <w:r w:rsidR="00BE2EFA">
        <w:t xml:space="preserve"> very difficult if one of the</w:t>
      </w:r>
      <w:r>
        <w:t xml:space="preserve"> goals </w:t>
      </w:r>
      <w:r w:rsidR="00BE2EFA">
        <w:t>required interactive application of these rules</w:t>
      </w:r>
      <w:r>
        <w:t>.</w:t>
      </w:r>
    </w:p>
    <w:p w:rsidR="00ED641A" w:rsidRDefault="00ED641A"/>
    <w:p w:rsidR="00ED641A" w:rsidRPr="00BA18CE" w:rsidRDefault="00173047" w:rsidP="00BA18CE">
      <w:pPr>
        <w:pStyle w:val="Heading3"/>
        <w:rPr>
          <w:u w:val="single"/>
        </w:rPr>
      </w:pPr>
      <w:bookmarkStart w:id="60" w:name="_Toc516738769"/>
      <w:r w:rsidRPr="00BA18CE">
        <w:rPr>
          <w:u w:val="single"/>
        </w:rPr>
        <w:t>4.2.4</w:t>
      </w:r>
      <w:r w:rsidRPr="00BA18CE">
        <w:rPr>
          <w:u w:val="single"/>
        </w:rPr>
        <w:tab/>
      </w:r>
      <w:proofErr w:type="spellStart"/>
      <w:r w:rsidR="00ED641A" w:rsidRPr="00BA18CE">
        <w:rPr>
          <w:u w:val="single"/>
        </w:rPr>
        <w:t>OpenJML</w:t>
      </w:r>
      <w:bookmarkEnd w:id="60"/>
      <w:proofErr w:type="spellEnd"/>
    </w:p>
    <w:p w:rsidR="00ED641A" w:rsidRPr="00ED641A" w:rsidRDefault="00173047" w:rsidP="00BA18CE">
      <w:pPr>
        <w:pStyle w:val="Heading4"/>
      </w:pPr>
      <w:r>
        <w:t>4.2.4.1</w:t>
      </w:r>
      <w:r>
        <w:tab/>
      </w:r>
      <w:r w:rsidR="00ED641A" w:rsidRPr="00ED641A">
        <w:t>Code and Specification</w:t>
      </w:r>
    </w:p>
    <w:p w:rsidR="00ED641A" w:rsidRDefault="00ED641A" w:rsidP="00ED641A">
      <w:proofErr w:type="spellStart"/>
      <w:r>
        <w:t>OpenJML’s</w:t>
      </w:r>
      <w:proofErr w:type="spellEnd"/>
      <w:r>
        <w:t xml:space="preserve"> implementation and specification is taken from the rise4fun website </w:t>
      </w:r>
      <w:hyperlink r:id="rId21" w:history="1">
        <w:r w:rsidRPr="00ED641A">
          <w:rPr>
            <w:rStyle w:val="Hyperlink"/>
          </w:rPr>
          <w:t>https://rise4fun.com/OpenJMLESC/BinarySearch</w:t>
        </w:r>
      </w:hyperlink>
      <w:r>
        <w:t xml:space="preserve"> and has a very similar styling to the </w:t>
      </w:r>
      <w:proofErr w:type="spellStart"/>
      <w:r>
        <w:t>KeY</w:t>
      </w:r>
      <w:proofErr w:type="spellEnd"/>
      <w:r>
        <w:t xml:space="preserve"> </w:t>
      </w:r>
      <w:r w:rsidR="00884E89">
        <w:t>version. The contract is once again stated with the ‘</w:t>
      </w:r>
      <w:r w:rsidR="00884E89" w:rsidRPr="00884E89">
        <w:rPr>
          <w:i/>
        </w:rPr>
        <w:t>requires</w:t>
      </w:r>
      <w:r w:rsidR="00884E89">
        <w:t>’ and ‘</w:t>
      </w:r>
      <w:r w:rsidR="00884E89" w:rsidRPr="00884E89">
        <w:rPr>
          <w:i/>
        </w:rPr>
        <w:t>ensures</w:t>
      </w:r>
      <w:r w:rsidR="00711249">
        <w:t>’ clauses (</w:t>
      </w:r>
      <w:r w:rsidR="00884E89">
        <w:t>Lines 4-6</w:t>
      </w:r>
      <w:r w:rsidR="00711249">
        <w:t>)</w:t>
      </w:r>
      <w:r w:rsidR="00884E89">
        <w:t xml:space="preserve"> ensuring if a match is found it is a positive value and returns -1 otherwise.</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requires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j;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j &amp;&amp; j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 xml:space="preserve">[j]); </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ensures \result == -1 ==&gt; (\</w:t>
      </w:r>
      <w:proofErr w:type="spellStart"/>
      <w:r w:rsidRPr="00884E89">
        <w:rPr>
          <w:rFonts w:ascii="Consolas" w:eastAsia="Times New Roman" w:hAnsi="Consolas" w:cs="Times New Roman"/>
          <w:color w:val="008000"/>
          <w:sz w:val="16"/>
          <w:szCs w:val="21"/>
          <w:lang w:val="en-GB" w:eastAsia="en-GB"/>
        </w:rPr>
        <w:t>forall</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int</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0 &lt;=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&amp;&amp; </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xml:space="preserve">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w:t>
      </w:r>
      <w:proofErr w:type="spellStart"/>
      <w:r w:rsidRPr="00884E89">
        <w:rPr>
          <w:rFonts w:ascii="Consolas" w:eastAsia="Times New Roman" w:hAnsi="Consolas" w:cs="Times New Roman"/>
          <w:color w:val="008000"/>
          <w:sz w:val="16"/>
          <w:szCs w:val="21"/>
          <w:lang w:val="en-GB" w:eastAsia="en-GB"/>
        </w:rPr>
        <w:t>i</w:t>
      </w:r>
      <w:proofErr w:type="spellEnd"/>
      <w:r w:rsidRPr="00884E89">
        <w:rPr>
          <w:rFonts w:ascii="Consolas" w:eastAsia="Times New Roman" w:hAnsi="Consolas" w:cs="Times New Roman"/>
          <w:color w:val="008000"/>
          <w:sz w:val="16"/>
          <w:szCs w:val="21"/>
          <w:lang w:val="en-GB" w:eastAsia="en-GB"/>
        </w:rPr>
        <w:t>] != key);</w:t>
      </w:r>
    </w:p>
    <w:p w:rsidR="00884E89" w:rsidRPr="00884E89" w:rsidRDefault="00884E89" w:rsidP="00884E8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884E89">
        <w:rPr>
          <w:rFonts w:ascii="Consolas" w:eastAsia="Times New Roman" w:hAnsi="Consolas" w:cs="Times New Roman"/>
          <w:color w:val="008000"/>
          <w:sz w:val="16"/>
          <w:szCs w:val="21"/>
          <w:lang w:val="en-GB" w:eastAsia="en-GB"/>
        </w:rPr>
        <w:t xml:space="preserve">//@ ensures 0 &lt;= \result &amp;&amp; \result &lt; </w:t>
      </w:r>
      <w:proofErr w:type="spellStart"/>
      <w:r w:rsidRPr="00884E89">
        <w:rPr>
          <w:rFonts w:ascii="Consolas" w:eastAsia="Times New Roman" w:hAnsi="Consolas" w:cs="Times New Roman"/>
          <w:color w:val="008000"/>
          <w:sz w:val="16"/>
          <w:szCs w:val="21"/>
          <w:lang w:val="en-GB" w:eastAsia="en-GB"/>
        </w:rPr>
        <w:t>arr.length</w:t>
      </w:r>
      <w:proofErr w:type="spellEnd"/>
      <w:r w:rsidRPr="00884E89">
        <w:rPr>
          <w:rFonts w:ascii="Consolas" w:eastAsia="Times New Roman" w:hAnsi="Consolas" w:cs="Times New Roman"/>
          <w:color w:val="008000"/>
          <w:sz w:val="16"/>
          <w:szCs w:val="21"/>
          <w:lang w:val="en-GB" w:eastAsia="en-GB"/>
        </w:rPr>
        <w:t xml:space="preserve"> ==&gt; </w:t>
      </w:r>
      <w:proofErr w:type="spellStart"/>
      <w:r w:rsidRPr="00884E89">
        <w:rPr>
          <w:rFonts w:ascii="Consolas" w:eastAsia="Times New Roman" w:hAnsi="Consolas" w:cs="Times New Roman"/>
          <w:color w:val="008000"/>
          <w:sz w:val="16"/>
          <w:szCs w:val="21"/>
          <w:lang w:val="en-GB" w:eastAsia="en-GB"/>
        </w:rPr>
        <w:t>arr</w:t>
      </w:r>
      <w:proofErr w:type="spellEnd"/>
      <w:r w:rsidRPr="00884E89">
        <w:rPr>
          <w:rFonts w:ascii="Consolas" w:eastAsia="Times New Roman" w:hAnsi="Consolas" w:cs="Times New Roman"/>
          <w:color w:val="008000"/>
          <w:sz w:val="16"/>
          <w:szCs w:val="21"/>
          <w:lang w:val="en-GB" w:eastAsia="en-GB"/>
        </w:rPr>
        <w:t>[\result] == key;</w:t>
      </w:r>
    </w:p>
    <w:p w:rsidR="00884E89" w:rsidRDefault="00884E89" w:rsidP="00ED641A"/>
    <w:p w:rsidR="00884E89" w:rsidRDefault="00884E89" w:rsidP="00ED641A">
      <w:r>
        <w:t xml:space="preserve">Conversely, the </w:t>
      </w:r>
      <w:proofErr w:type="spellStart"/>
      <w:r>
        <w:t>OpenJML</w:t>
      </w:r>
      <w:proofErr w:type="spellEnd"/>
      <w:r>
        <w:t xml:space="preserve"> implementation also checks to see if the array</w:t>
      </w:r>
      <w:r w:rsidR="00711249">
        <w:t xml:space="preserve"> length is greater than zero (</w:t>
      </w:r>
      <w:r>
        <w:t>Lines 8-9</w:t>
      </w:r>
      <w:r w:rsidR="00711249">
        <w:t>)</w:t>
      </w:r>
      <w:r>
        <w:t xml:space="preserve"> as opposed to introducing a ‘</w:t>
      </w:r>
      <w:r w:rsidRPr="00884E89">
        <w:rPr>
          <w:i/>
        </w:rPr>
        <w:t>requires</w:t>
      </w:r>
      <w:r>
        <w:t>’ clause to put that emphasis onto the client as well as not doing a non-null check for the array values themselves. They did however include the first array index into the loop implementation reducing that section of defensive programming.</w:t>
      </w:r>
      <w:r w:rsidR="00FC7762">
        <w:t xml:space="preserve"> </w:t>
      </w:r>
    </w:p>
    <w:p w:rsidR="006345AD" w:rsidRDefault="00FC7762" w:rsidP="00ED641A">
      <w:r>
        <w:t xml:space="preserve">The loop invariants </w:t>
      </w:r>
      <w:r w:rsidR="00C93126">
        <w:t>(</w:t>
      </w:r>
      <w:r>
        <w:t>Lines 14-16</w:t>
      </w:r>
      <w:r w:rsidR="00C93126">
        <w:t>)</w:t>
      </w:r>
      <w:r w:rsidR="00BD0F15">
        <w:t xml:space="preserve"> are indicated</w:t>
      </w:r>
      <w:r>
        <w:t xml:space="preserve"> with the ‘</w:t>
      </w:r>
      <w:r w:rsidRPr="00862252">
        <w:rPr>
          <w:i/>
        </w:rPr>
        <w:t>maintaining</w:t>
      </w:r>
      <w:r>
        <w:t>’ keyword</w:t>
      </w:r>
      <w:r w:rsidR="00BE5038">
        <w:t xml:space="preserve">. </w:t>
      </w:r>
      <w:r w:rsidR="006345AD">
        <w:t xml:space="preserve">The loop variant </w:t>
      </w:r>
      <w:r w:rsidR="00BD0F15">
        <w:t xml:space="preserve">is introduced </w:t>
      </w:r>
      <w:r w:rsidR="00C93126">
        <w:t>(</w:t>
      </w:r>
      <w:r w:rsidR="00A35362">
        <w:t>Line 17</w:t>
      </w:r>
      <w:r w:rsidR="00C93126">
        <w:t>)</w:t>
      </w:r>
      <w:r w:rsidR="00A35362">
        <w:t xml:space="preserve"> and</w:t>
      </w:r>
      <w:r w:rsidR="00BD0F15">
        <w:t>,</w:t>
      </w:r>
      <w:r w:rsidR="00A35362">
        <w:t xml:space="preserve"> along with </w:t>
      </w:r>
      <w:r w:rsidR="00BD0F15">
        <w:t xml:space="preserve">the </w:t>
      </w:r>
      <w:proofErr w:type="spellStart"/>
      <w:r w:rsidR="00A35362">
        <w:t>KeY</w:t>
      </w:r>
      <w:proofErr w:type="spellEnd"/>
      <w:r w:rsidR="00BD0F15">
        <w:t xml:space="preserve"> tool,</w:t>
      </w:r>
      <w:r w:rsidR="00A35362">
        <w:t xml:space="preserve"> </w:t>
      </w:r>
      <w:r w:rsidR="006345AD">
        <w:t>use</w:t>
      </w:r>
      <w:r w:rsidR="00A35362">
        <w:t>d</w:t>
      </w:r>
      <w:r w:rsidR="006345AD">
        <w:t xml:space="preserve"> the ‘</w:t>
      </w:r>
      <w:r w:rsidR="006345AD" w:rsidRPr="006345AD">
        <w:rPr>
          <w:i/>
        </w:rPr>
        <w:t>decreases</w:t>
      </w:r>
      <w:r w:rsidR="006345AD">
        <w:t>’ keyword.</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xml:space="preserve">//@ maintaining 0 &lt;= low &amp;&amp; low &lt;= high  &amp;&amp; high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&amp;&amp; mid == low + (high - low) / 2;</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0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low;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&lt; key);</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&lt;=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&amp;&amp;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&lt; </w:t>
      </w:r>
      <w:proofErr w:type="spellStart"/>
      <w:r w:rsidRPr="006345AD">
        <w:rPr>
          <w:rFonts w:ascii="Consolas" w:eastAsia="Times New Roman" w:hAnsi="Consolas" w:cs="Times New Roman"/>
          <w:color w:val="008000"/>
          <w:sz w:val="16"/>
          <w:szCs w:val="21"/>
          <w:lang w:val="en-GB" w:eastAsia="en-GB"/>
        </w:rPr>
        <w:t>arr.length</w:t>
      </w:r>
      <w:proofErr w:type="spellEnd"/>
      <w:r w:rsidRPr="006345AD">
        <w:rPr>
          <w:rFonts w:ascii="Consolas" w:eastAsia="Times New Roman" w:hAnsi="Consolas" w:cs="Times New Roman"/>
          <w:color w:val="008000"/>
          <w:sz w:val="16"/>
          <w:szCs w:val="21"/>
          <w:lang w:val="en-GB" w:eastAsia="en-GB"/>
        </w:rPr>
        <w:t xml:space="preserve"> ==&gt; key &lt;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6345AD" w:rsidRPr="006345AD" w:rsidRDefault="006345AD" w:rsidP="006345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decreases high - low;</w:t>
      </w:r>
    </w:p>
    <w:p w:rsidR="00884E89" w:rsidRPr="00ED641A" w:rsidRDefault="00884E89" w:rsidP="00ED641A"/>
    <w:p w:rsidR="00ED641A" w:rsidRPr="00ED641A" w:rsidRDefault="00173047" w:rsidP="00BA18CE">
      <w:pPr>
        <w:pStyle w:val="Heading4"/>
      </w:pPr>
      <w:r>
        <w:t>4.2.4.2</w:t>
      </w:r>
      <w:r>
        <w:tab/>
      </w:r>
      <w:r w:rsidR="00ED641A" w:rsidRPr="00ED641A">
        <w:t>Verification</w:t>
      </w:r>
    </w:p>
    <w:p w:rsidR="001408B3" w:rsidRDefault="00862252" w:rsidP="00ED641A">
      <w:r>
        <w:t xml:space="preserve">Verification for the </w:t>
      </w:r>
      <w:proofErr w:type="spellStart"/>
      <w:r>
        <w:t>OpenJML</w:t>
      </w:r>
      <w:proofErr w:type="spellEnd"/>
      <w:r>
        <w:t xml:space="preserve"> tool was carried out in the Oxygen version of the Eclipse IDE with JDK8 using the plugin supplied by </w:t>
      </w:r>
      <w:proofErr w:type="spellStart"/>
      <w:r>
        <w:t>OpenJML</w:t>
      </w:r>
      <w:proofErr w:type="spellEnd"/>
      <w:r w:rsidR="00C067E0">
        <w:t xml:space="preserve"> </w:t>
      </w:r>
      <w:r w:rsidR="00516549">
        <w:rPr>
          <w:rFonts w:ascii="Arial" w:hAnsi="Arial" w:cs="Arial"/>
          <w:sz w:val="20"/>
          <w:szCs w:val="20"/>
          <w:shd w:val="clear" w:color="auto" w:fill="FFFFFF"/>
        </w:rPr>
        <w:t>and</w:t>
      </w:r>
      <w:r w:rsidR="00516549">
        <w:t xml:space="preserve"> the installation instructions, both found at </w:t>
      </w:r>
      <w:hyperlink r:id="rId22" w:history="1">
        <w:r w:rsidR="00516549" w:rsidRPr="00D41071">
          <w:rPr>
            <w:rStyle w:val="Hyperlink"/>
          </w:rPr>
          <w:t>http://www.openjml.org/documentation/plugin.shtml</w:t>
        </w:r>
      </w:hyperlink>
      <w:r w:rsidR="00516549">
        <w:t xml:space="preserve"> </w:t>
      </w:r>
      <w:r w:rsidR="00C067E0">
        <w:t xml:space="preserve">. </w:t>
      </w:r>
      <w:r w:rsidR="003D2F92">
        <w:t xml:space="preserve">A toolbar with </w:t>
      </w:r>
      <w:r w:rsidR="001408B3">
        <w:t xml:space="preserve">the </w:t>
      </w:r>
      <w:proofErr w:type="spellStart"/>
      <w:r w:rsidR="001408B3">
        <w:t>OpenJML</w:t>
      </w:r>
      <w:proofErr w:type="spellEnd"/>
      <w:r w:rsidR="001408B3">
        <w:t xml:space="preserve"> tools is supplied to the user </w:t>
      </w:r>
      <w:r w:rsidR="004C547C">
        <w:t xml:space="preserve">once installed </w:t>
      </w:r>
      <w:r w:rsidR="001408B3">
        <w:t>however the</w:t>
      </w:r>
      <w:r w:rsidR="004C547C">
        <w:t xml:space="preserve"> ESC button does not currently</w:t>
      </w:r>
      <w:r w:rsidR="001408B3">
        <w:t xml:space="preserve"> operat</w:t>
      </w:r>
      <w:r w:rsidR="004C547C">
        <w:t>e as required</w:t>
      </w:r>
      <w:r w:rsidR="001408B3">
        <w:t xml:space="preserve"> and has to be set using the preferences section of the tool</w:t>
      </w:r>
      <w:r w:rsidR="007C5B1B">
        <w:t>, which starts every time a change is made to the file and then saved</w:t>
      </w:r>
      <w:r w:rsidR="001408B3">
        <w:t xml:space="preserve">. </w:t>
      </w:r>
      <w:r w:rsidR="00EE1C43">
        <w:t xml:space="preserve"> The SMT solver </w:t>
      </w:r>
      <w:r w:rsidR="00017490">
        <w:t xml:space="preserve">to be used </w:t>
      </w:r>
      <w:r w:rsidR="00EE1C43">
        <w:t xml:space="preserve">is also </w:t>
      </w:r>
      <w:r w:rsidR="00017490">
        <w:t>set in the preferences section (</w:t>
      </w:r>
      <w:r w:rsidR="00017490" w:rsidRPr="00017490">
        <w:rPr>
          <w:highlight w:val="yellow"/>
        </w:rPr>
        <w:t>Pictures?</w:t>
      </w:r>
      <w:r w:rsidR="00017490">
        <w:t>).</w:t>
      </w:r>
    </w:p>
    <w:p w:rsidR="001408B3" w:rsidRDefault="002B7681" w:rsidP="00ED641A">
      <w:r>
        <w:t xml:space="preserve">The supplied code </w:t>
      </w:r>
      <w:r w:rsidR="001408B3">
        <w:t>with its</w:t>
      </w:r>
      <w:r>
        <w:t xml:space="preserve"> specification verified with no issues</w:t>
      </w:r>
      <w:r w:rsidR="00BD0F15">
        <w:t xml:space="preserve"> </w:t>
      </w:r>
      <w:r>
        <w:t xml:space="preserve">and a detailed description of the results </w:t>
      </w:r>
      <w:r w:rsidR="00C53687">
        <w:t>was displayed</w:t>
      </w:r>
      <w:r>
        <w:t xml:space="preserve"> to the user </w:t>
      </w:r>
      <w:r w:rsidR="00C53687">
        <w:t>(</w:t>
      </w:r>
      <w:r w:rsidRPr="004C547C">
        <w:rPr>
          <w:highlight w:val="yellow"/>
        </w:rPr>
        <w:t xml:space="preserve">Figure </w:t>
      </w:r>
      <w:r w:rsidR="00C53687" w:rsidRPr="004C547C">
        <w:rPr>
          <w:highlight w:val="yellow"/>
        </w:rPr>
        <w:t>14</w:t>
      </w:r>
      <w:r w:rsidR="00C53687">
        <w:t xml:space="preserve">). </w:t>
      </w:r>
      <w:r w:rsidR="00BD0F15">
        <w:t>The RAC</w:t>
      </w:r>
      <w:r w:rsidR="001408B3">
        <w:t xml:space="preserve"> functioned as expected with the results highlighted in blue (</w:t>
      </w:r>
      <w:r w:rsidR="001408B3" w:rsidRPr="004C547C">
        <w:rPr>
          <w:highlight w:val="yellow"/>
        </w:rPr>
        <w:t>Figure 15</w:t>
      </w:r>
      <w:r w:rsidR="001408B3">
        <w:t>). A type error was introduced into the program and the type-checking button selected resulting in the relevant errors being caught and highlighted in red. Finally, a change to the specification wa</w:t>
      </w:r>
      <w:r w:rsidR="00BD0F15">
        <w:t>s made to the loop invariant (</w:t>
      </w:r>
      <w:r w:rsidR="001408B3">
        <w:t>Line 16</w:t>
      </w:r>
      <w:r w:rsidR="00BD0F15">
        <w:t>)</w:t>
      </w:r>
      <w:r w:rsidR="001408B3">
        <w:t xml:space="preserve"> by changing the last less than sign to a greater than sign as highlighted in the code snippet below.</w:t>
      </w:r>
    </w:p>
    <w:p w:rsidR="001408B3" w:rsidRPr="006345AD" w:rsidRDefault="001408B3" w:rsidP="001408B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6345AD">
        <w:rPr>
          <w:rFonts w:ascii="Consolas" w:eastAsia="Times New Roman" w:hAnsi="Consolas" w:cs="Times New Roman"/>
          <w:color w:val="008000"/>
          <w:sz w:val="16"/>
          <w:szCs w:val="21"/>
          <w:lang w:val="en-GB" w:eastAsia="en-GB"/>
        </w:rPr>
        <w:t>//@ maintaining (\</w:t>
      </w:r>
      <w:proofErr w:type="spellStart"/>
      <w:r w:rsidRPr="006345AD">
        <w:rPr>
          <w:rFonts w:ascii="Consolas" w:eastAsia="Times New Roman" w:hAnsi="Consolas" w:cs="Times New Roman"/>
          <w:color w:val="008000"/>
          <w:sz w:val="16"/>
          <w:szCs w:val="21"/>
          <w:lang w:val="en-GB" w:eastAsia="en-GB"/>
        </w:rPr>
        <w:t>forall</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int</w:t>
      </w:r>
      <w:proofErr w:type="spellEnd"/>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 xml:space="preserve">; high </w:t>
      </w:r>
      <w:r>
        <w:rPr>
          <w:rFonts w:ascii="Consolas" w:eastAsia="Times New Roman" w:hAnsi="Consolas" w:cs="Times New Roman"/>
          <w:color w:val="008000"/>
          <w:sz w:val="16"/>
          <w:szCs w:val="21"/>
          <w:lang w:val="en-GB" w:eastAsia="en-GB"/>
        </w:rPr>
        <w:t xml:space="preserve">&lt;=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&amp;&amp; </w:t>
      </w:r>
      <w:proofErr w:type="spellStart"/>
      <w:r>
        <w:rPr>
          <w:rFonts w:ascii="Consolas" w:eastAsia="Times New Roman" w:hAnsi="Consolas" w:cs="Times New Roman"/>
          <w:color w:val="008000"/>
          <w:sz w:val="16"/>
          <w:szCs w:val="21"/>
          <w:lang w:val="en-GB" w:eastAsia="en-GB"/>
        </w:rPr>
        <w:t>i</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arr.length</w:t>
      </w:r>
      <w:proofErr w:type="spellEnd"/>
      <w:r>
        <w:rPr>
          <w:rFonts w:ascii="Consolas" w:eastAsia="Times New Roman" w:hAnsi="Consolas" w:cs="Times New Roman"/>
          <w:color w:val="008000"/>
          <w:sz w:val="16"/>
          <w:szCs w:val="21"/>
          <w:lang w:val="en-GB" w:eastAsia="en-GB"/>
        </w:rPr>
        <w:t xml:space="preserve"> ==&gt; key </w:t>
      </w:r>
      <w:r w:rsidRPr="001408B3">
        <w:rPr>
          <w:rFonts w:ascii="Consolas" w:eastAsia="Times New Roman" w:hAnsi="Consolas" w:cs="Times New Roman"/>
          <w:b/>
          <w:color w:val="C00000"/>
          <w:sz w:val="16"/>
          <w:szCs w:val="21"/>
          <w:lang w:val="en-GB" w:eastAsia="en-GB"/>
        </w:rPr>
        <w:t>&gt;</w:t>
      </w:r>
      <w:r w:rsidRPr="006345AD">
        <w:rPr>
          <w:rFonts w:ascii="Consolas" w:eastAsia="Times New Roman" w:hAnsi="Consolas" w:cs="Times New Roman"/>
          <w:color w:val="008000"/>
          <w:sz w:val="16"/>
          <w:szCs w:val="21"/>
          <w:lang w:val="en-GB" w:eastAsia="en-GB"/>
        </w:rPr>
        <w:t xml:space="preserve"> </w:t>
      </w:r>
      <w:proofErr w:type="spellStart"/>
      <w:r w:rsidRPr="006345AD">
        <w:rPr>
          <w:rFonts w:ascii="Consolas" w:eastAsia="Times New Roman" w:hAnsi="Consolas" w:cs="Times New Roman"/>
          <w:color w:val="008000"/>
          <w:sz w:val="16"/>
          <w:szCs w:val="21"/>
          <w:lang w:val="en-GB" w:eastAsia="en-GB"/>
        </w:rPr>
        <w:t>arr</w:t>
      </w:r>
      <w:proofErr w:type="spellEnd"/>
      <w:r w:rsidRPr="006345AD">
        <w:rPr>
          <w:rFonts w:ascii="Consolas" w:eastAsia="Times New Roman" w:hAnsi="Consolas" w:cs="Times New Roman"/>
          <w:color w:val="008000"/>
          <w:sz w:val="16"/>
          <w:szCs w:val="21"/>
          <w:lang w:val="en-GB" w:eastAsia="en-GB"/>
        </w:rPr>
        <w:t>[</w:t>
      </w:r>
      <w:proofErr w:type="spellStart"/>
      <w:r w:rsidRPr="006345AD">
        <w:rPr>
          <w:rFonts w:ascii="Consolas" w:eastAsia="Times New Roman" w:hAnsi="Consolas" w:cs="Times New Roman"/>
          <w:color w:val="008000"/>
          <w:sz w:val="16"/>
          <w:szCs w:val="21"/>
          <w:lang w:val="en-GB" w:eastAsia="en-GB"/>
        </w:rPr>
        <w:t>i</w:t>
      </w:r>
      <w:proofErr w:type="spellEnd"/>
      <w:r w:rsidRPr="006345AD">
        <w:rPr>
          <w:rFonts w:ascii="Consolas" w:eastAsia="Times New Roman" w:hAnsi="Consolas" w:cs="Times New Roman"/>
          <w:color w:val="008000"/>
          <w:sz w:val="16"/>
          <w:szCs w:val="21"/>
          <w:lang w:val="en-GB" w:eastAsia="en-GB"/>
        </w:rPr>
        <w:t>]);</w:t>
      </w:r>
    </w:p>
    <w:p w:rsidR="001408B3" w:rsidRDefault="001408B3" w:rsidP="00ED641A"/>
    <w:p w:rsidR="0082730A" w:rsidRDefault="00BD0F15" w:rsidP="00ED641A">
      <w:r>
        <w:t>This caused the ESC to</w:t>
      </w:r>
      <w:r w:rsidR="001408B3">
        <w:t xml:space="preserve"> fail and return the details in the console that one proof was invalid. On the Static Checker for the program</w:t>
      </w:r>
      <w:r>
        <w:t>,</w:t>
      </w:r>
      <w:r w:rsidR="001408B3">
        <w:t xml:space="preserve"> the section where the issue occurred was highlighted in orange and once clicked brought up the counter example that both highlighted the code where the errors were occurring and the data model that could be used to reproduce the error (</w:t>
      </w:r>
      <w:r w:rsidR="001408B3" w:rsidRPr="004C547C">
        <w:rPr>
          <w:highlight w:val="yellow"/>
        </w:rPr>
        <w:t xml:space="preserve">Figure </w:t>
      </w:r>
      <w:r w:rsidR="004C547C" w:rsidRPr="004C547C">
        <w:rPr>
          <w:highlight w:val="yellow"/>
        </w:rPr>
        <w:t>16</w:t>
      </w:r>
      <w:r w:rsidR="004C547C">
        <w:t>)</w:t>
      </w:r>
      <w:r w:rsidR="001408B3">
        <w:t>.</w:t>
      </w:r>
      <w:r w:rsidR="007C5B1B">
        <w:t xml:space="preserve"> Once the code was changed back to its original version and saved, the ESC ran and both methods were once again valid.</w:t>
      </w:r>
    </w:p>
    <w:p w:rsidR="00C14FEF" w:rsidRDefault="00C14FEF"/>
    <w:p w:rsidR="00BE5038" w:rsidRPr="00BA18CE" w:rsidRDefault="00173047" w:rsidP="00BA18CE">
      <w:pPr>
        <w:pStyle w:val="Heading3"/>
        <w:rPr>
          <w:u w:val="single"/>
        </w:rPr>
      </w:pPr>
      <w:bookmarkStart w:id="61" w:name="_Toc516738770"/>
      <w:r w:rsidRPr="00BA18CE">
        <w:rPr>
          <w:u w:val="single"/>
        </w:rPr>
        <w:t>4.</w:t>
      </w:r>
      <w:r w:rsidR="0045552E" w:rsidRPr="00BA18CE">
        <w:rPr>
          <w:u w:val="single"/>
        </w:rPr>
        <w:t>2.5</w:t>
      </w:r>
      <w:r w:rsidRPr="00BA18CE">
        <w:rPr>
          <w:u w:val="single"/>
        </w:rPr>
        <w:tab/>
      </w:r>
      <w:r w:rsidR="00C14FEF" w:rsidRPr="00BA18CE">
        <w:rPr>
          <w:u w:val="single"/>
        </w:rPr>
        <w:t>Analysis</w:t>
      </w:r>
      <w:bookmarkEnd w:id="61"/>
    </w:p>
    <w:p w:rsidR="00BE5038" w:rsidRDefault="00BE5038" w:rsidP="00BE5038">
      <w:r w:rsidRPr="00731B29">
        <w:t>The first thing to note is the somewhat unnecessarily changing of the ‘</w:t>
      </w:r>
      <w:proofErr w:type="spellStart"/>
      <w:r w:rsidRPr="00731B29">
        <w:rPr>
          <w:i/>
        </w:rPr>
        <w:t>loop_invariant</w:t>
      </w:r>
      <w:proofErr w:type="spellEnd"/>
      <w:r w:rsidRPr="00731B29">
        <w:t>’ keyword to ‘</w:t>
      </w:r>
      <w:r w:rsidRPr="00731B29">
        <w:rPr>
          <w:i/>
        </w:rPr>
        <w:t>maintaining</w:t>
      </w:r>
      <w:r w:rsidRPr="00731B29">
        <w:t xml:space="preserve">’ in </w:t>
      </w:r>
      <w:proofErr w:type="spellStart"/>
      <w:r w:rsidRPr="00731B29">
        <w:t>OpenJML</w:t>
      </w:r>
      <w:proofErr w:type="spellEnd"/>
      <w:r w:rsidRPr="00731B29">
        <w:t xml:space="preserve"> which in our opinion it serves no additional purpose as opposed to making it more difficult to reconnect the JML subsets into one version. </w:t>
      </w:r>
      <w:proofErr w:type="spellStart"/>
      <w:r w:rsidR="004342B1" w:rsidRPr="00731B29">
        <w:t>KeY</w:t>
      </w:r>
      <w:proofErr w:type="spellEnd"/>
      <w:r w:rsidR="004342B1" w:rsidRPr="00731B29">
        <w:t xml:space="preserve"> has the ability to use both keywords for describing loop invariants so we decided to try substituting in the ‘</w:t>
      </w:r>
      <w:proofErr w:type="spellStart"/>
      <w:r w:rsidR="004342B1" w:rsidRPr="00731B29">
        <w:t>loop_invariant</w:t>
      </w:r>
      <w:proofErr w:type="spellEnd"/>
      <w:r w:rsidR="004342B1" w:rsidRPr="00731B29">
        <w:t xml:space="preserve">’ keyword into </w:t>
      </w:r>
      <w:proofErr w:type="spellStart"/>
      <w:r w:rsidR="004342B1" w:rsidRPr="00731B29">
        <w:t>OpenJML</w:t>
      </w:r>
      <w:proofErr w:type="spellEnd"/>
      <w:r w:rsidR="004342B1" w:rsidRPr="00731B29">
        <w:t xml:space="preserve"> to see if it was supported, however it resulted in an error.</w:t>
      </w:r>
      <w:r w:rsidR="008567D8" w:rsidRPr="00731B29">
        <w:t xml:space="preserve"> This now let the systems split, with </w:t>
      </w:r>
      <w:proofErr w:type="spellStart"/>
      <w:r w:rsidR="008567D8" w:rsidRPr="00731B29">
        <w:t>Kraktoa</w:t>
      </w:r>
      <w:proofErr w:type="spellEnd"/>
      <w:r w:rsidR="00586CE0" w:rsidRPr="00731B29">
        <w:t xml:space="preserve"> only</w:t>
      </w:r>
      <w:r w:rsidR="008567D8" w:rsidRPr="00731B29">
        <w:t xml:space="preserve"> supporting ‘</w:t>
      </w:r>
      <w:proofErr w:type="spellStart"/>
      <w:r w:rsidR="008567D8" w:rsidRPr="00731B29">
        <w:rPr>
          <w:i/>
        </w:rPr>
        <w:t>loop_invariant</w:t>
      </w:r>
      <w:proofErr w:type="spellEnd"/>
      <w:r w:rsidR="008567D8" w:rsidRPr="00731B29">
        <w:t xml:space="preserve">’, </w:t>
      </w:r>
      <w:proofErr w:type="spellStart"/>
      <w:r w:rsidR="008567D8" w:rsidRPr="00731B29">
        <w:t>OpenJML</w:t>
      </w:r>
      <w:proofErr w:type="spellEnd"/>
      <w:r w:rsidR="008567D8" w:rsidRPr="00731B29">
        <w:t xml:space="preserve"> </w:t>
      </w:r>
      <w:r w:rsidR="00586CE0" w:rsidRPr="00731B29">
        <w:t xml:space="preserve">only </w:t>
      </w:r>
      <w:r w:rsidR="008567D8" w:rsidRPr="00731B29">
        <w:t>supporting ‘</w:t>
      </w:r>
      <w:r w:rsidR="008567D8" w:rsidRPr="00731B29">
        <w:rPr>
          <w:i/>
        </w:rPr>
        <w:t>maintaining</w:t>
      </w:r>
      <w:r w:rsidR="008567D8" w:rsidRPr="00731B29">
        <w:t xml:space="preserve">’ and </w:t>
      </w:r>
      <w:proofErr w:type="spellStart"/>
      <w:r w:rsidR="008567D8" w:rsidRPr="00731B29">
        <w:t>KeY</w:t>
      </w:r>
      <w:proofErr w:type="spellEnd"/>
      <w:r w:rsidR="008567D8" w:rsidRPr="00731B29">
        <w:t xml:space="preserve"> supporting both.</w:t>
      </w:r>
    </w:p>
    <w:p w:rsidR="00124F65" w:rsidRDefault="00BE5038" w:rsidP="00BE5038">
      <w:r>
        <w:t xml:space="preserve">While the implementations are all very similar across the tools, the specifications differed quite vastly for such a small, relatively simple algorithm. Krakatoa employed predicates and lemmas to help the prover during verification while </w:t>
      </w:r>
      <w:proofErr w:type="spellStart"/>
      <w:r>
        <w:t>KeY</w:t>
      </w:r>
      <w:proofErr w:type="spellEnd"/>
      <w:r>
        <w:t xml:space="preserve"> uses quantifier conjunctions to provide a complex specification, in alliance with the symbolic execution process to create its VC’s. </w:t>
      </w:r>
      <w:proofErr w:type="spellStart"/>
      <w:r w:rsidR="00124F65">
        <w:t>OpenJML</w:t>
      </w:r>
      <w:proofErr w:type="spellEnd"/>
      <w:r w:rsidR="00124F65">
        <w:t xml:space="preserve"> using the VCG method, like Krakatoa, seems to have developed a much simpler and programmer friendly specification that is easier to understand and walkthrough. However this simplistic approach would be tested to a far greater extend in future case studies.</w:t>
      </w:r>
    </w:p>
    <w:p w:rsidR="009D29EA" w:rsidRDefault="00124F65" w:rsidP="00BE5038">
      <w:r>
        <w:t xml:space="preserve">Also of note is the somewhat strange absence to adhere to standard formal programming rules such as the non-redundancy principle, violated by both the </w:t>
      </w:r>
      <w:proofErr w:type="spellStart"/>
      <w:r>
        <w:t>KeY</w:t>
      </w:r>
      <w:proofErr w:type="spellEnd"/>
      <w:r>
        <w:t xml:space="preserve"> and </w:t>
      </w:r>
      <w:proofErr w:type="spellStart"/>
      <w:r>
        <w:t>OpenJML</w:t>
      </w:r>
      <w:proofErr w:type="spellEnd"/>
      <w:r>
        <w:t xml:space="preserve"> examples by performing defensive programming within their method implementations as opposed to putting the responsibility on the client through the precondition, where it belongs.</w:t>
      </w:r>
      <w:r w:rsidR="00BD0F15">
        <w:t xml:space="preserve"> </w:t>
      </w:r>
      <w:r w:rsidR="00183E87" w:rsidRPr="0046703B">
        <w:rPr>
          <w:highlight w:val="green"/>
        </w:rPr>
        <w:t xml:space="preserve">We changed the </w:t>
      </w:r>
      <w:proofErr w:type="spellStart"/>
      <w:r w:rsidR="00183E87" w:rsidRPr="0046703B">
        <w:rPr>
          <w:highlight w:val="green"/>
        </w:rPr>
        <w:t>OpenJML</w:t>
      </w:r>
      <w:proofErr w:type="spellEnd"/>
      <w:r w:rsidR="00183E87" w:rsidRPr="0046703B">
        <w:rPr>
          <w:highlight w:val="green"/>
        </w:rPr>
        <w:t xml:space="preserve"> contract to include the array length assertion and the verification no longer held so we believe the issue may be with the tool itself and the implementation was developed to account for this.</w:t>
      </w:r>
    </w:p>
    <w:p w:rsidR="004E316F" w:rsidRDefault="009D29EA" w:rsidP="00ED641A">
      <w:r>
        <w:lastRenderedPageBreak/>
        <w:t>The syntaxial differences at this stage are manageable with only</w:t>
      </w:r>
      <w:r w:rsidR="00E37808">
        <w:t xml:space="preserve"> minor</w:t>
      </w:r>
      <w:r>
        <w:t xml:space="preserve"> spelling differences and </w:t>
      </w:r>
      <w:r w:rsidR="00E37808">
        <w:t>the use of different k</w:t>
      </w:r>
      <w:r w:rsidR="009E739B">
        <w:t>e</w:t>
      </w:r>
      <w:r w:rsidR="00E37808">
        <w:t>ywords for the same operations proving the main difficulties.</w:t>
      </w:r>
      <w:r>
        <w:t xml:space="preserve"> </w:t>
      </w:r>
    </w:p>
    <w:p w:rsidR="00CB0A41" w:rsidRDefault="00CB0A41" w:rsidP="00ED641A"/>
    <w:p w:rsidR="004E316F" w:rsidRDefault="004E316F" w:rsidP="00ED641A"/>
    <w:p w:rsidR="004E316F" w:rsidRPr="004E316F" w:rsidRDefault="004E316F" w:rsidP="004E316F">
      <w:pPr>
        <w:pStyle w:val="Caption"/>
        <w:keepNext/>
        <w:jc w:val="center"/>
        <w:rPr>
          <w:color w:val="auto"/>
        </w:rPr>
      </w:pPr>
      <w:r w:rsidRPr="004E316F">
        <w:rPr>
          <w:color w:val="auto"/>
        </w:rPr>
        <w:t xml:space="preserve">Table </w:t>
      </w:r>
      <w:r w:rsidRPr="004E316F">
        <w:rPr>
          <w:color w:val="auto"/>
        </w:rPr>
        <w:fldChar w:fldCharType="begin"/>
      </w:r>
      <w:r w:rsidRPr="004E316F">
        <w:rPr>
          <w:color w:val="auto"/>
        </w:rPr>
        <w:instrText xml:space="preserve"> SEQ Table \* ARABIC </w:instrText>
      </w:r>
      <w:r w:rsidRPr="004E316F">
        <w:rPr>
          <w:color w:val="auto"/>
        </w:rPr>
        <w:fldChar w:fldCharType="separate"/>
      </w:r>
      <w:r w:rsidR="00E704BB">
        <w:rPr>
          <w:noProof/>
          <w:color w:val="auto"/>
        </w:rPr>
        <w:t>1</w:t>
      </w:r>
      <w:r w:rsidRPr="004E316F">
        <w:rPr>
          <w:color w:val="auto"/>
        </w:rPr>
        <w:fldChar w:fldCharType="end"/>
      </w:r>
      <w:r w:rsidRPr="004E316F">
        <w:rPr>
          <w:color w:val="auto"/>
        </w:rPr>
        <w:t>: Binary Search Overview</w:t>
      </w:r>
    </w:p>
    <w:tbl>
      <w:tblPr>
        <w:tblStyle w:val="GridTable3-Accent1"/>
        <w:tblW w:w="6960" w:type="dxa"/>
        <w:tblInd w:w="1040" w:type="dxa"/>
        <w:tblLook w:val="06A0" w:firstRow="1" w:lastRow="0" w:firstColumn="1" w:lastColumn="0" w:noHBand="1" w:noVBand="1"/>
      </w:tblPr>
      <w:tblGrid>
        <w:gridCol w:w="2205"/>
        <w:gridCol w:w="1425"/>
        <w:gridCol w:w="1590"/>
        <w:gridCol w:w="1740"/>
      </w:tblGrid>
      <w:tr w:rsidR="004E316F" w:rsidTr="004E31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E316F" w:rsidRDefault="004E316F" w:rsidP="0098643C">
            <w:r>
              <w:t>Binary Search</w:t>
            </w:r>
          </w:p>
        </w:tc>
        <w:tc>
          <w:tcPr>
            <w:tcW w:w="1425"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590" w:type="dxa"/>
          </w:tcPr>
          <w:p w:rsidR="004E316F" w:rsidRDefault="004E316F" w:rsidP="0098643C">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1740" w:type="dxa"/>
          </w:tcPr>
          <w:p w:rsidR="004E316F" w:rsidRDefault="00580407" w:rsidP="0098643C">
            <w:pPr>
              <w:cnfStyle w:val="100000000000" w:firstRow="1" w:lastRow="0" w:firstColumn="0" w:lastColumn="0" w:oddVBand="0" w:evenVBand="0" w:oddHBand="0" w:evenHBand="0" w:firstRowFirstColumn="0" w:firstRowLastColumn="0" w:lastRowFirstColumn="0" w:lastRowLastColumn="0"/>
              <w:rPr>
                <w:b w:val="0"/>
                <w:bCs w:val="0"/>
              </w:rPr>
            </w:pPr>
            <w:r>
              <w:t>Krakatoa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Lines of Code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32</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52</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Implementation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25</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15</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Lines of Specification</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7</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37</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Classes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Methods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Quantifiers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Frame Conditions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Axioms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Predicates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Lemmas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3</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Pragmas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Type Checking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RAC errors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SMT-Solver</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z3</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Alt-Ergo</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Verification Results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Valid</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Time</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0.7 secs</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5.697 secs</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0.21 secs</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Proof Obligations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1</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6</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Nodes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2877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Branches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40</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Total Rules applied</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4527</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Unknown</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Automatic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All</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Interactive Steps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N/A</w:t>
            </w:r>
          </w:p>
        </w:tc>
      </w:tr>
      <w:tr w:rsidR="004E316F" w:rsidTr="004E316F">
        <w:tc>
          <w:tcPr>
            <w:cnfStyle w:val="001000000000" w:firstRow="0" w:lastRow="0" w:firstColumn="1" w:lastColumn="0" w:oddVBand="0" w:evenVBand="0" w:oddHBand="0" w:evenHBand="0" w:firstRowFirstColumn="0" w:firstRowLastColumn="0" w:lastRowFirstColumn="0" w:lastRowLastColumn="0"/>
            <w:tcW w:w="2205" w:type="dxa"/>
          </w:tcPr>
          <w:p w:rsidR="004E316F" w:rsidRDefault="004E316F" w:rsidP="0098643C">
            <w:r>
              <w:t>Counter Examples</w:t>
            </w:r>
          </w:p>
        </w:tc>
        <w:tc>
          <w:tcPr>
            <w:tcW w:w="1425"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59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c>
          <w:tcPr>
            <w:tcW w:w="1740" w:type="dxa"/>
          </w:tcPr>
          <w:p w:rsidR="004E316F" w:rsidRDefault="004E316F" w:rsidP="0098643C">
            <w:pPr>
              <w:cnfStyle w:val="000000000000" w:firstRow="0" w:lastRow="0" w:firstColumn="0" w:lastColumn="0" w:oddVBand="0" w:evenVBand="0" w:oddHBand="0" w:evenHBand="0" w:firstRowFirstColumn="0" w:firstRowLastColumn="0" w:lastRowFirstColumn="0" w:lastRowLastColumn="0"/>
            </w:pPr>
            <w:r>
              <w:t>None</w:t>
            </w:r>
          </w:p>
        </w:tc>
      </w:tr>
    </w:tbl>
    <w:p w:rsidR="004E316F" w:rsidRDefault="004E316F" w:rsidP="00ED641A">
      <w:r>
        <w:t xml:space="preserve"> </w:t>
      </w:r>
    </w:p>
    <w:p w:rsidR="00A340F4" w:rsidRDefault="00404822" w:rsidP="00ED641A">
      <w:r>
        <w:br w:type="page"/>
      </w:r>
    </w:p>
    <w:p w:rsidR="00450654" w:rsidRDefault="00E259E1" w:rsidP="00410BE3">
      <w:pPr>
        <w:pStyle w:val="Heading2"/>
      </w:pPr>
      <w:bookmarkStart w:id="62" w:name="_Toc516738771"/>
      <w:r w:rsidRPr="00850658">
        <w:lastRenderedPageBreak/>
        <w:t>4.3</w:t>
      </w:r>
      <w:r w:rsidRPr="00850658">
        <w:tab/>
      </w:r>
      <w:r w:rsidR="00450654" w:rsidRPr="00850658">
        <w:t xml:space="preserve">Case Study </w:t>
      </w:r>
      <w:r w:rsidR="001D5761" w:rsidRPr="00850658">
        <w:t xml:space="preserve">– </w:t>
      </w:r>
      <w:proofErr w:type="spellStart"/>
      <w:r w:rsidR="00947F7B" w:rsidRPr="00850658">
        <w:t>PrefixSum</w:t>
      </w:r>
      <w:bookmarkEnd w:id="62"/>
      <w:proofErr w:type="spellEnd"/>
    </w:p>
    <w:p w:rsidR="001D5761" w:rsidRDefault="00E51F48" w:rsidP="001D5761">
      <w:pPr>
        <w:pStyle w:val="Heading3"/>
      </w:pPr>
      <w:bookmarkStart w:id="63" w:name="_Toc516738772"/>
      <w:r>
        <w:t>4.3.1</w:t>
      </w:r>
      <w:r>
        <w:tab/>
      </w:r>
      <w:r w:rsidR="001D5761">
        <w:t>Goal</w:t>
      </w:r>
      <w:bookmarkEnd w:id="63"/>
    </w:p>
    <w:p w:rsidR="00450654" w:rsidRPr="00EB6F73" w:rsidRDefault="0046703B" w:rsidP="00450654">
      <w:r>
        <w:t>Our goal for this case study i</w:t>
      </w:r>
      <w:r w:rsidR="001D5761">
        <w:t>s to create a specification for the Longest</w:t>
      </w:r>
      <w:r w:rsidR="007623FC">
        <w:t xml:space="preserve"> </w:t>
      </w:r>
      <w:r w:rsidR="001D5761">
        <w:t>Repeated</w:t>
      </w:r>
      <w:r w:rsidR="007623FC">
        <w:t xml:space="preserve"> </w:t>
      </w:r>
      <w:r w:rsidR="001D5761">
        <w:t xml:space="preserve">Substring and the </w:t>
      </w:r>
      <w:proofErr w:type="spellStart"/>
      <w:r w:rsidR="001D5761" w:rsidRPr="00850658">
        <w:t>PrefixSum</w:t>
      </w:r>
      <w:proofErr w:type="spellEnd"/>
      <w:r w:rsidR="001D5761" w:rsidRPr="00850658">
        <w:t xml:space="preserve"> challenges from the </w:t>
      </w:r>
      <w:proofErr w:type="spellStart"/>
      <w:r w:rsidR="001D5761" w:rsidRPr="00850658">
        <w:t>VerifyThis</w:t>
      </w:r>
      <w:proofErr w:type="spellEnd"/>
      <w:r w:rsidR="001D5761" w:rsidRPr="00850658">
        <w:t xml:space="preserve"> 2012</w:t>
      </w:r>
      <w:r w:rsidR="001D5761">
        <w:t xml:space="preserve"> competition in </w:t>
      </w:r>
      <w:proofErr w:type="spellStart"/>
      <w:r w:rsidR="001D5761">
        <w:t>OpenJML</w:t>
      </w:r>
      <w:proofErr w:type="spellEnd"/>
      <w:r w:rsidR="001D5761">
        <w:t xml:space="preserve"> using the </w:t>
      </w:r>
      <w:proofErr w:type="spellStart"/>
      <w:r w:rsidR="001D5761">
        <w:t>KeY</w:t>
      </w:r>
      <w:proofErr w:type="spellEnd"/>
      <w:r w:rsidR="001D5761">
        <w:t xml:space="preserve"> implementatio</w:t>
      </w:r>
      <w:r>
        <w:t>ns as a starting point. We also</w:t>
      </w:r>
      <w:r w:rsidR="001D5761">
        <w:t xml:space="preserve"> implement the </w:t>
      </w:r>
      <w:proofErr w:type="spellStart"/>
      <w:r w:rsidR="001D5761">
        <w:t>PrefixSum</w:t>
      </w:r>
      <w:proofErr w:type="spellEnd"/>
      <w:r w:rsidR="001D5761">
        <w:t xml:space="preserve"> challenge in Krakatoa simply as a terms of comparison</w:t>
      </w:r>
      <w:r>
        <w:t xml:space="preserve">, however our goal is to focus on the </w:t>
      </w:r>
      <w:proofErr w:type="spellStart"/>
      <w:r>
        <w:t>OpenJML</w:t>
      </w:r>
      <w:proofErr w:type="spellEnd"/>
      <w:r>
        <w:t xml:space="preserve"> tool throughout</w:t>
      </w:r>
      <w:r w:rsidR="001D5761">
        <w:t xml:space="preserve">. We chose the </w:t>
      </w:r>
      <w:proofErr w:type="spellStart"/>
      <w:r w:rsidR="001D5761">
        <w:t>KeY</w:t>
      </w:r>
      <w:proofErr w:type="spellEnd"/>
      <w:r w:rsidR="001D5761">
        <w:t xml:space="preserve"> implementations as these algorithm were significantly more difficult than the Binary Search algorithm and required a team of experts from the </w:t>
      </w:r>
      <w:proofErr w:type="spellStart"/>
      <w:r w:rsidR="001D5761">
        <w:t>KeY</w:t>
      </w:r>
      <w:proofErr w:type="spellEnd"/>
      <w:r w:rsidR="001D5761">
        <w:t xml:space="preserve"> development team to complete these challenges. The </w:t>
      </w:r>
      <w:proofErr w:type="spellStart"/>
      <w:r w:rsidR="001D5761">
        <w:t>KeY</w:t>
      </w:r>
      <w:proofErr w:type="spellEnd"/>
      <w:r w:rsidR="001D5761">
        <w:t xml:space="preserve"> team confirmed that the majority of their implementations could indeed be verified in the </w:t>
      </w:r>
      <w:proofErr w:type="spellStart"/>
      <w:r w:rsidR="001D5761">
        <w:t>KeY</w:t>
      </w:r>
      <w:proofErr w:type="spellEnd"/>
      <w:r w:rsidR="001D5761">
        <w:t xml:space="preserve"> tool with the required expertise and wrote a paper on the creation of the specification confirming this point </w:t>
      </w:r>
      <w:r w:rsidR="001D5761" w:rsidRPr="00434DDB">
        <w:rPr>
          <w:i/>
          <w:color w:val="7030A0"/>
          <w:sz w:val="16"/>
          <w:szCs w:val="16"/>
        </w:rPr>
        <w:t>(</w:t>
      </w:r>
      <w:r w:rsidR="001D5761" w:rsidRPr="00434DDB">
        <w:rPr>
          <w:rFonts w:ascii="Century Schoolbook" w:eastAsia="Times New Roman" w:hAnsi="Century Schoolbook" w:cs="Times New Roman"/>
          <w:i/>
          <w:color w:val="7030A0"/>
          <w:sz w:val="16"/>
          <w:szCs w:val="16"/>
          <w:lang w:val="en-GB" w:eastAsia="en-GB"/>
        </w:rPr>
        <w:t xml:space="preserve">Burns, D., </w:t>
      </w:r>
      <w:proofErr w:type="spellStart"/>
      <w:r w:rsidR="001D5761" w:rsidRPr="00434DDB">
        <w:rPr>
          <w:rFonts w:ascii="Century Schoolbook" w:eastAsia="Times New Roman" w:hAnsi="Century Schoolbook" w:cs="Times New Roman"/>
          <w:i/>
          <w:color w:val="7030A0"/>
          <w:sz w:val="16"/>
          <w:szCs w:val="16"/>
          <w:lang w:val="en-GB" w:eastAsia="en-GB"/>
        </w:rPr>
        <w:t>Mostowski</w:t>
      </w:r>
      <w:proofErr w:type="spellEnd"/>
      <w:r w:rsidR="001D5761" w:rsidRPr="00434DDB">
        <w:rPr>
          <w:rFonts w:ascii="Century Schoolbook" w:eastAsia="Times New Roman" w:hAnsi="Century Schoolbook" w:cs="Times New Roman"/>
          <w:i/>
          <w:color w:val="7030A0"/>
          <w:sz w:val="16"/>
          <w:szCs w:val="16"/>
          <w:lang w:val="en-GB" w:eastAsia="en-GB"/>
        </w:rPr>
        <w:t xml:space="preserve">, W. &amp; </w:t>
      </w:r>
      <w:proofErr w:type="spellStart"/>
      <w:r w:rsidR="001D5761" w:rsidRPr="00434DDB">
        <w:rPr>
          <w:rFonts w:ascii="Century Schoolbook" w:eastAsia="Times New Roman" w:hAnsi="Century Schoolbook" w:cs="Times New Roman"/>
          <w:i/>
          <w:color w:val="7030A0"/>
          <w:sz w:val="16"/>
          <w:szCs w:val="16"/>
          <w:lang w:val="en-GB" w:eastAsia="en-GB"/>
        </w:rPr>
        <w:t>Ulbrich</w:t>
      </w:r>
      <w:proofErr w:type="spellEnd"/>
      <w:r w:rsidR="001D5761" w:rsidRPr="00434DDB">
        <w:rPr>
          <w:rFonts w:ascii="Century Schoolbook" w:eastAsia="Times New Roman" w:hAnsi="Century Schoolbook" w:cs="Times New Roman"/>
          <w:i/>
          <w:color w:val="7030A0"/>
          <w:sz w:val="16"/>
          <w:szCs w:val="16"/>
          <w:lang w:val="en-GB" w:eastAsia="en-GB"/>
        </w:rPr>
        <w:t>, M. (2015)</w:t>
      </w:r>
      <w:r w:rsidR="001D5761" w:rsidRPr="00434DDB">
        <w:rPr>
          <w:i/>
          <w:color w:val="7030A0"/>
          <w:sz w:val="16"/>
          <w:szCs w:val="16"/>
        </w:rPr>
        <w:t>)</w:t>
      </w:r>
      <w:r w:rsidR="001D5761">
        <w:t>. Therefore we deemed this paper along with its code a valid starting point to b</w:t>
      </w:r>
      <w:r w:rsidR="00EB6F73">
        <w:t xml:space="preserve">egin the </w:t>
      </w:r>
      <w:proofErr w:type="spellStart"/>
      <w:r w:rsidR="00EB6F73">
        <w:t>OpenJML</w:t>
      </w:r>
      <w:proofErr w:type="spellEnd"/>
      <w:r w:rsidR="00EB6F73">
        <w:t xml:space="preserve"> specification.</w:t>
      </w:r>
    </w:p>
    <w:p w:rsidR="00E51F48" w:rsidRDefault="00E51F48" w:rsidP="007623FC">
      <w:pPr>
        <w:pStyle w:val="Heading3"/>
      </w:pPr>
    </w:p>
    <w:p w:rsidR="000115B7" w:rsidRDefault="00E51F48" w:rsidP="007623FC">
      <w:pPr>
        <w:pStyle w:val="Heading3"/>
      </w:pPr>
      <w:bookmarkStart w:id="64" w:name="_Toc516738773"/>
      <w:r>
        <w:t>4.3.2</w:t>
      </w:r>
      <w:r>
        <w:tab/>
      </w:r>
      <w:r w:rsidR="007623FC">
        <w:t>Algorithm</w:t>
      </w:r>
      <w:bookmarkEnd w:id="64"/>
    </w:p>
    <w:p w:rsidR="007623FC" w:rsidRPr="007623FC" w:rsidRDefault="007623FC" w:rsidP="007623FC">
      <w:r w:rsidRPr="007623FC">
        <w:rPr>
          <w:highlight w:val="green"/>
        </w:rPr>
        <w:t>BRIEF DESCRIPTION</w:t>
      </w:r>
    </w:p>
    <w:p w:rsidR="002E540F" w:rsidRPr="002E540F" w:rsidRDefault="00E51F48" w:rsidP="001F3623">
      <w:pPr>
        <w:pStyle w:val="Heading3"/>
      </w:pPr>
      <w:bookmarkStart w:id="65" w:name="_Toc516738774"/>
      <w:r>
        <w:t>4.3.3</w:t>
      </w:r>
      <w:r>
        <w:tab/>
      </w:r>
      <w:r w:rsidR="002E540F" w:rsidRPr="002E540F">
        <w:t>Attempt 1</w:t>
      </w:r>
      <w:bookmarkEnd w:id="65"/>
    </w:p>
    <w:p w:rsidR="002E540F" w:rsidRDefault="00E51F48" w:rsidP="001F3623">
      <w:pPr>
        <w:pStyle w:val="Heading4"/>
      </w:pPr>
      <w:r>
        <w:t>4.3.3.1</w:t>
      </w:r>
      <w:r>
        <w:tab/>
      </w:r>
      <w:r w:rsidR="002E540F">
        <w:t>Code and Specification</w:t>
      </w:r>
    </w:p>
    <w:p w:rsidR="002E540F" w:rsidRDefault="0046703B" w:rsidP="002E540F">
      <w:r>
        <w:t>We do</w:t>
      </w:r>
      <w:r w:rsidR="003240E4">
        <w:t xml:space="preserve"> not alter the implementation for the Java code f</w:t>
      </w:r>
      <w:r w:rsidR="00BC341C">
        <w:t>or this algorithm as it achieved</w:t>
      </w:r>
      <w:r w:rsidR="003240E4">
        <w:t xml:space="preserve"> what the algorithm sets out, </w:t>
      </w:r>
      <w:r>
        <w:t>the task is to alter</w:t>
      </w:r>
      <w:r w:rsidR="003240E4">
        <w:t xml:space="preserve"> the specification used by the </w:t>
      </w:r>
      <w:proofErr w:type="spellStart"/>
      <w:r w:rsidR="003240E4">
        <w:t>KeY</w:t>
      </w:r>
      <w:proofErr w:type="spellEnd"/>
      <w:r w:rsidR="003240E4">
        <w:t xml:space="preserve"> team</w:t>
      </w:r>
      <w:r>
        <w:t xml:space="preserve"> to express it in </w:t>
      </w:r>
      <w:proofErr w:type="spellStart"/>
      <w:r>
        <w:t>OpenJML</w:t>
      </w:r>
      <w:proofErr w:type="spellEnd"/>
      <w:r w:rsidR="003240E4">
        <w:t xml:space="preserve">. </w:t>
      </w:r>
      <w:r>
        <w:t>First we</w:t>
      </w:r>
      <w:r w:rsidR="003240E4">
        <w:t xml:space="preserve"> remove all aspects of native </w:t>
      </w:r>
      <w:proofErr w:type="spellStart"/>
      <w:r w:rsidR="003240E4">
        <w:t>KeY</w:t>
      </w:r>
      <w:proofErr w:type="spellEnd"/>
      <w:r w:rsidR="003240E4">
        <w:t xml:space="preserve"> code from the specification and later try to replicate this missing functi</w:t>
      </w:r>
      <w:r>
        <w:t xml:space="preserve">onality with </w:t>
      </w:r>
      <w:proofErr w:type="spellStart"/>
      <w:r>
        <w:t>OpenJML</w:t>
      </w:r>
      <w:proofErr w:type="spellEnd"/>
      <w:r w:rsidR="003240E4">
        <w:t xml:space="preserve">. </w:t>
      </w:r>
      <w:r w:rsidR="00BD0F15">
        <w:t>The specification (</w:t>
      </w:r>
      <w:r w:rsidR="003240E4">
        <w:t>Line 7</w:t>
      </w:r>
      <w:r w:rsidR="00BD0F15">
        <w:t>)</w:t>
      </w:r>
      <w:r w:rsidR="003240E4">
        <w:t xml:space="preserve"> </w:t>
      </w:r>
      <w:r>
        <w:t>is</w:t>
      </w:r>
      <w:r w:rsidR="002912AF">
        <w:t xml:space="preserve"> removed, which stated implicitly that only the singleton set consisting of array ‘</w:t>
      </w:r>
      <w:r w:rsidR="002912AF" w:rsidRPr="002912AF">
        <w:rPr>
          <w:i/>
        </w:rPr>
        <w:t>a</w:t>
      </w:r>
      <w:r w:rsidR="002912AF">
        <w:t>’ is accessible</w:t>
      </w:r>
      <w:r w:rsidR="00FE1108">
        <w:t xml:space="preserve"> as the \</w:t>
      </w:r>
      <w:proofErr w:type="spellStart"/>
      <w:r w:rsidR="00FE1108">
        <w:t>inv</w:t>
      </w:r>
      <w:proofErr w:type="spellEnd"/>
      <w:r w:rsidR="00FE1108">
        <w:t xml:space="preserve">: and \singleton clauses are not supported in </w:t>
      </w:r>
      <w:proofErr w:type="spellStart"/>
      <w:r w:rsidR="00FE1108">
        <w:t>OpenJML</w:t>
      </w:r>
      <w:proofErr w:type="spellEnd"/>
      <w:r w:rsidR="002912AF">
        <w:t xml:space="preserve">. </w:t>
      </w:r>
      <w:proofErr w:type="spellStart"/>
      <w:r w:rsidR="002912AF">
        <w:t>OpenJML</w:t>
      </w:r>
      <w:proofErr w:type="spellEnd"/>
      <w:r w:rsidR="002912AF">
        <w:t xml:space="preserve"> c</w:t>
      </w:r>
      <w:r>
        <w:t>an specify the same</w:t>
      </w:r>
      <w:r w:rsidR="002912AF">
        <w:t xml:space="preserve"> constraint </w:t>
      </w:r>
      <w:r w:rsidR="00FE1108">
        <w:t>on the array ‘</w:t>
      </w:r>
      <w:r w:rsidR="00FE1108" w:rsidRPr="00FE1108">
        <w:rPr>
          <w:i/>
        </w:rPr>
        <w:t>a</w:t>
      </w:r>
      <w:r w:rsidR="00FE1108">
        <w:t xml:space="preserve">’ using class invariants or </w:t>
      </w:r>
      <w:r w:rsidR="002912AF">
        <w:t>within the individual method contracts themselves</w:t>
      </w:r>
      <w:r w:rsidR="00FE1108">
        <w:t xml:space="preserve"> using </w:t>
      </w:r>
      <w:r>
        <w:t xml:space="preserve">frame condition with </w:t>
      </w:r>
      <w:r w:rsidR="00FE1108">
        <w:t>the ‘</w:t>
      </w:r>
      <w:r w:rsidR="00FE1108" w:rsidRPr="00FE1108">
        <w:rPr>
          <w:i/>
        </w:rPr>
        <w:t>\accessible</w:t>
      </w:r>
      <w:r w:rsidR="00FE1108">
        <w:t>’ clause</w:t>
      </w:r>
      <w:r w:rsidR="002912AF">
        <w:t>.</w:t>
      </w:r>
      <w:r w:rsidR="000A2B58">
        <w:t xml:space="preserve"> All further ‘</w:t>
      </w:r>
      <w:r w:rsidR="000A2B58" w:rsidRPr="000A2B58">
        <w:rPr>
          <w:i/>
        </w:rPr>
        <w:t>\singleton</w:t>
      </w:r>
      <w:r w:rsidR="000A2B58">
        <w:t xml:space="preserve">‘ </w:t>
      </w:r>
      <w:r w:rsidR="00AB207A">
        <w:t>clause</w:t>
      </w:r>
      <w:r w:rsidR="000A2B58">
        <w:t xml:space="preserve">s </w:t>
      </w:r>
      <w:r>
        <w:t xml:space="preserve">throughout the class </w:t>
      </w:r>
      <w:r w:rsidR="000A2B58">
        <w:t>were also removed.</w:t>
      </w:r>
    </w:p>
    <w:p w:rsidR="00257843" w:rsidRPr="00257843" w:rsidRDefault="00257843" w:rsidP="002578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57843">
        <w:rPr>
          <w:rFonts w:ascii="Consolas" w:eastAsia="Times New Roman" w:hAnsi="Consolas" w:cs="Times New Roman"/>
          <w:color w:val="008000"/>
          <w:sz w:val="16"/>
          <w:szCs w:val="21"/>
          <w:lang w:val="en-GB" w:eastAsia="en-GB"/>
        </w:rPr>
        <w:t>//@ accessible \</w:t>
      </w:r>
      <w:proofErr w:type="spellStart"/>
      <w:r w:rsidRPr="00257843">
        <w:rPr>
          <w:rFonts w:ascii="Consolas" w:eastAsia="Times New Roman" w:hAnsi="Consolas" w:cs="Times New Roman"/>
          <w:color w:val="008000"/>
          <w:sz w:val="16"/>
          <w:szCs w:val="21"/>
          <w:lang w:val="en-GB" w:eastAsia="en-GB"/>
        </w:rPr>
        <w:t>inv</w:t>
      </w:r>
      <w:proofErr w:type="spellEnd"/>
      <w:r w:rsidRPr="00257843">
        <w:rPr>
          <w:rFonts w:ascii="Consolas" w:eastAsia="Times New Roman" w:hAnsi="Consolas" w:cs="Times New Roman"/>
          <w:color w:val="008000"/>
          <w:sz w:val="16"/>
          <w:szCs w:val="21"/>
          <w:lang w:val="en-GB" w:eastAsia="en-GB"/>
        </w:rPr>
        <w:t>: \singleton(a);</w:t>
      </w:r>
    </w:p>
    <w:p w:rsidR="00257843" w:rsidRDefault="00257843" w:rsidP="002E540F"/>
    <w:p w:rsidR="00257843" w:rsidRDefault="0046703B" w:rsidP="002E540F">
      <w:r>
        <w:t>The</w:t>
      </w:r>
      <w:r w:rsidR="00257843">
        <w:t xml:space="preserve"> </w:t>
      </w:r>
      <w:r w:rsidR="001F35F5">
        <w:t>‘</w:t>
      </w:r>
      <w:r w:rsidR="00257843" w:rsidRPr="001F35F5">
        <w:rPr>
          <w:i/>
        </w:rPr>
        <w:t>\</w:t>
      </w:r>
      <w:proofErr w:type="spellStart"/>
      <w:r w:rsidR="00257843" w:rsidRPr="001F35F5">
        <w:rPr>
          <w:i/>
        </w:rPr>
        <w:t>infinite_union</w:t>
      </w:r>
      <w:proofErr w:type="spellEnd"/>
      <w:r w:rsidR="001F35F5">
        <w:t>‘</w:t>
      </w:r>
      <w:r w:rsidR="00257843">
        <w:t xml:space="preserve"> </w:t>
      </w:r>
      <w:r w:rsidR="001F35F5">
        <w:t xml:space="preserve">clause </w:t>
      </w:r>
      <w:r>
        <w:t>(Line 127-128 and 156-157)</w:t>
      </w:r>
      <w:r w:rsidR="001F35F5">
        <w:t xml:space="preserve"> was part of the set expressions introduced to JML in 2011 by Benjamin Wei</w:t>
      </w:r>
      <w:r w:rsidR="0045752B">
        <w:rPr>
          <w:rFonts w:cstheme="minorHAnsi"/>
        </w:rPr>
        <w:t>β</w:t>
      </w:r>
      <w:r w:rsidR="001F35F5">
        <w:t xml:space="preserve"> </w:t>
      </w:r>
      <w:r w:rsidR="00772D15" w:rsidRPr="00772D15">
        <w:rPr>
          <w:i/>
          <w:color w:val="7030A0"/>
          <w:sz w:val="16"/>
          <w:szCs w:val="16"/>
        </w:rPr>
        <w:t>(</w:t>
      </w:r>
      <w:proofErr w:type="spellStart"/>
      <w:r w:rsidR="00772D15" w:rsidRPr="00772D15">
        <w:rPr>
          <w:rFonts w:ascii="Century Schoolbook" w:hAnsi="Century Schoolbook" w:cs="PktbhrNimbusRomNo9L-Regu"/>
          <w:i/>
          <w:color w:val="7030A0"/>
          <w:sz w:val="16"/>
          <w:szCs w:val="16"/>
          <w:lang w:val="en-GB"/>
        </w:rPr>
        <w:t>Weiß</w:t>
      </w:r>
      <w:proofErr w:type="spellEnd"/>
      <w:r w:rsidR="00772D15" w:rsidRPr="00772D15">
        <w:rPr>
          <w:rFonts w:ascii="Century Schoolbook" w:hAnsi="Century Schoolbook" w:cs="PktbhrNimbusRomNo9L-Regu"/>
          <w:i/>
          <w:color w:val="7030A0"/>
          <w:sz w:val="16"/>
          <w:szCs w:val="16"/>
          <w:lang w:val="en-GB"/>
        </w:rPr>
        <w:t>, B. (2011))</w:t>
      </w:r>
      <w:r w:rsidR="00772D15" w:rsidRPr="00772D15">
        <w:rPr>
          <w:rFonts w:ascii="Century Schoolbook" w:hAnsi="Century Schoolbook" w:cs="PktbhrNimbusRomNo9L-Regu"/>
          <w:i/>
          <w:color w:val="7030A0"/>
          <w:sz w:val="20"/>
          <w:szCs w:val="17"/>
          <w:lang w:val="en-GB"/>
        </w:rPr>
        <w:t xml:space="preserve"> </w:t>
      </w:r>
      <w:r w:rsidR="001F35F5">
        <w:t xml:space="preserve">and has been translated to </w:t>
      </w:r>
      <w:proofErr w:type="spellStart"/>
      <w:r w:rsidR="001F35F5">
        <w:t>JavaDL</w:t>
      </w:r>
      <w:proofErr w:type="spellEnd"/>
      <w:r w:rsidR="00BC341C">
        <w:t xml:space="preserve"> (</w:t>
      </w:r>
      <w:r w:rsidR="00BC341C" w:rsidRPr="00BC341C">
        <w:rPr>
          <w:highlight w:val="darkCyan"/>
        </w:rPr>
        <w:t>See Chapter 3.1</w:t>
      </w:r>
      <w:r w:rsidR="00BC341C">
        <w:t>)</w:t>
      </w:r>
      <w:r w:rsidR="001F35F5">
        <w:t xml:space="preserve"> for use in </w:t>
      </w:r>
      <w:proofErr w:type="spellStart"/>
      <w:r w:rsidR="001F35F5">
        <w:t>KeY</w:t>
      </w:r>
      <w:proofErr w:type="spellEnd"/>
      <w:r w:rsidR="001F35F5">
        <w:t>.</w:t>
      </w:r>
      <w:r w:rsidR="0045752B">
        <w:t xml:space="preserve"> This clause</w:t>
      </w:r>
      <w:r w:rsidR="00772D15">
        <w:t xml:space="preserve"> is “ </w:t>
      </w:r>
      <w:r w:rsidR="00772D15" w:rsidRPr="00772D15">
        <w:rPr>
          <w:i/>
          <w:color w:val="00B050"/>
        </w:rPr>
        <w:t>a set comprehension operator that binds the variable of any type and has a location set expression in the body</w:t>
      </w:r>
      <w:r w:rsidR="00772D15">
        <w:t xml:space="preserve">” </w:t>
      </w:r>
      <w:r w:rsidR="00772D15" w:rsidRPr="00772D15">
        <w:rPr>
          <w:color w:val="7030A0"/>
          <w:sz w:val="16"/>
          <w:szCs w:val="16"/>
        </w:rPr>
        <w:t>(</w:t>
      </w:r>
      <w:proofErr w:type="spellStart"/>
      <w:r w:rsidR="00772D15" w:rsidRPr="00772D15">
        <w:rPr>
          <w:rFonts w:ascii="Century Schoolbook" w:eastAsia="Times New Roman" w:hAnsi="Century Schoolbook" w:cs="Times New Roman"/>
          <w:i/>
          <w:color w:val="7030A0"/>
          <w:sz w:val="16"/>
          <w:szCs w:val="16"/>
          <w:lang w:val="en-GB" w:eastAsia="en-GB"/>
        </w:rPr>
        <w:t>Ahrendt</w:t>
      </w:r>
      <w:proofErr w:type="spellEnd"/>
      <w:r w:rsidR="00772D15" w:rsidRPr="00772D15">
        <w:rPr>
          <w:rFonts w:ascii="Century Schoolbook" w:eastAsia="Times New Roman" w:hAnsi="Century Schoolbook" w:cs="Times New Roman"/>
          <w:i/>
          <w:color w:val="7030A0"/>
          <w:sz w:val="16"/>
          <w:szCs w:val="16"/>
          <w:lang w:val="en-GB" w:eastAsia="en-GB"/>
        </w:rPr>
        <w:t xml:space="preserve">, W., </w:t>
      </w:r>
      <w:proofErr w:type="spellStart"/>
      <w:r w:rsidR="00772D15" w:rsidRPr="00772D15">
        <w:rPr>
          <w:rFonts w:ascii="Century Schoolbook" w:eastAsia="Times New Roman" w:hAnsi="Century Schoolbook" w:cs="Times New Roman"/>
          <w:i/>
          <w:color w:val="7030A0"/>
          <w:sz w:val="16"/>
          <w:szCs w:val="16"/>
          <w:lang w:val="en-GB" w:eastAsia="en-GB"/>
        </w:rPr>
        <w:t>Beckert</w:t>
      </w:r>
      <w:proofErr w:type="spellEnd"/>
      <w:r w:rsidR="00772D15" w:rsidRPr="00772D15">
        <w:rPr>
          <w:rFonts w:ascii="Century Schoolbook" w:eastAsia="Times New Roman" w:hAnsi="Century Schoolbook" w:cs="Times New Roman"/>
          <w:i/>
          <w:color w:val="7030A0"/>
          <w:sz w:val="16"/>
          <w:szCs w:val="16"/>
          <w:lang w:val="en-GB" w:eastAsia="en-GB"/>
        </w:rPr>
        <w:t xml:space="preserve">, B., </w:t>
      </w:r>
      <w:proofErr w:type="spellStart"/>
      <w:r w:rsidR="00772D15" w:rsidRPr="00772D15">
        <w:rPr>
          <w:rFonts w:ascii="Century Schoolbook" w:eastAsia="Times New Roman" w:hAnsi="Century Schoolbook" w:cs="Times New Roman"/>
          <w:i/>
          <w:color w:val="7030A0"/>
          <w:sz w:val="16"/>
          <w:szCs w:val="16"/>
          <w:lang w:val="en-GB" w:eastAsia="en-GB"/>
        </w:rPr>
        <w:t>Bubel</w:t>
      </w:r>
      <w:proofErr w:type="spellEnd"/>
      <w:r w:rsidR="00772D15" w:rsidRPr="00772D15">
        <w:rPr>
          <w:rFonts w:ascii="Century Schoolbook" w:eastAsia="Times New Roman" w:hAnsi="Century Schoolbook" w:cs="Times New Roman"/>
          <w:i/>
          <w:color w:val="7030A0"/>
          <w:sz w:val="16"/>
          <w:szCs w:val="16"/>
          <w:lang w:val="en-GB" w:eastAsia="en-GB"/>
        </w:rPr>
        <w:t xml:space="preserve">, R., </w:t>
      </w:r>
      <w:proofErr w:type="spellStart"/>
      <w:r w:rsidR="00772D15" w:rsidRPr="00772D15">
        <w:rPr>
          <w:rFonts w:ascii="Century Schoolbook" w:eastAsia="Times New Roman" w:hAnsi="Century Schoolbook" w:cs="Times New Roman"/>
          <w:i/>
          <w:color w:val="7030A0"/>
          <w:sz w:val="16"/>
          <w:szCs w:val="16"/>
          <w:lang w:val="en-GB" w:eastAsia="en-GB"/>
        </w:rPr>
        <w:t>Hähnle</w:t>
      </w:r>
      <w:proofErr w:type="spellEnd"/>
      <w:r w:rsidR="00772D15"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72D15" w:rsidRPr="00772D15">
        <w:rPr>
          <w:rFonts w:ascii="Century Schoolbook" w:eastAsia="Times New Roman" w:hAnsi="Century Schoolbook" w:cs="Times New Roman"/>
          <w:i/>
          <w:color w:val="7030A0"/>
          <w:sz w:val="16"/>
          <w:szCs w:val="16"/>
          <w:lang w:val="en-GB" w:eastAsia="en-GB"/>
        </w:rPr>
        <w:t>Ulbrich</w:t>
      </w:r>
      <w:proofErr w:type="spellEnd"/>
      <w:r w:rsidR="00772D15" w:rsidRPr="00772D15">
        <w:rPr>
          <w:rFonts w:ascii="Century Schoolbook" w:eastAsia="Times New Roman" w:hAnsi="Century Schoolbook" w:cs="Times New Roman"/>
          <w:i/>
          <w:color w:val="7030A0"/>
          <w:sz w:val="16"/>
          <w:szCs w:val="16"/>
          <w:lang w:val="en-GB" w:eastAsia="en-GB"/>
        </w:rPr>
        <w:t>, M. (2016))</w:t>
      </w:r>
      <w:r w:rsidR="00772D15">
        <w:rPr>
          <w:color w:val="7030A0"/>
          <w:sz w:val="16"/>
          <w:szCs w:val="16"/>
        </w:rPr>
        <w:t xml:space="preserve"> , </w:t>
      </w:r>
      <w:r w:rsidR="00772D15">
        <w:t>and is used in this instance to state that the value of ‘</w:t>
      </w:r>
      <w:r w:rsidR="00772D15" w:rsidRPr="00772D15">
        <w:rPr>
          <w:i/>
        </w:rPr>
        <w:t>k</w:t>
      </w:r>
      <w:r w:rsidR="00772D15">
        <w:t>’ is only dependant on the current array index ‘</w:t>
      </w:r>
      <w:r w:rsidR="00772D15" w:rsidRPr="00772D15">
        <w:rPr>
          <w:i/>
        </w:rPr>
        <w:t>k</w:t>
      </w:r>
      <w:r w:rsidR="00772D15">
        <w:t>’ that lies w</w:t>
      </w:r>
      <w:r w:rsidR="002C2AD2">
        <w:t>ithin the scope set out by the ‘</w:t>
      </w:r>
      <w:proofErr w:type="spellStart"/>
      <w:r w:rsidR="002C2AD2">
        <w:t>leftM</w:t>
      </w:r>
      <w:r w:rsidR="00772D15">
        <w:t>ost</w:t>
      </w:r>
      <w:proofErr w:type="spellEnd"/>
      <w:r w:rsidR="002C2AD2">
        <w:t>’</w:t>
      </w:r>
      <w:r w:rsidR="00772D15">
        <w:t xml:space="preserve"> method and additional bounds.</w:t>
      </w:r>
      <w:r w:rsidR="0056676B">
        <w:t xml:space="preserve"> We were unsure as to how to model this in </w:t>
      </w:r>
      <w:proofErr w:type="spellStart"/>
      <w:r w:rsidR="0056676B">
        <w:t>OpenJML</w:t>
      </w:r>
      <w:proofErr w:type="spellEnd"/>
      <w:r w:rsidR="0056676B">
        <w:t xml:space="preserve"> specification, so the decision was made to comment it out until required.</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assignable \</w:t>
      </w:r>
      <w:proofErr w:type="spellStart"/>
      <w:r w:rsidRPr="00772D15">
        <w:rPr>
          <w:rFonts w:ascii="Consolas" w:eastAsia="Times New Roman" w:hAnsi="Consolas" w:cs="Times New Roman"/>
          <w:color w:val="008000"/>
          <w:sz w:val="16"/>
          <w:szCs w:val="21"/>
          <w:lang w:val="en-GB" w:eastAsia="en-GB"/>
        </w:rPr>
        <w:t>infinite_union</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int</w:t>
      </w:r>
      <w:proofErr w:type="spellEnd"/>
      <w:r w:rsidRPr="00772D15">
        <w:rPr>
          <w:rFonts w:ascii="Consolas" w:eastAsia="Times New Roman" w:hAnsi="Consolas" w:cs="Times New Roman"/>
          <w:color w:val="008000"/>
          <w:sz w:val="16"/>
          <w:szCs w:val="21"/>
          <w:lang w:val="en-GB" w:eastAsia="en-GB"/>
        </w:rPr>
        <w:t xml:space="preserve"> k; </w:t>
      </w:r>
      <w:proofErr w:type="spellStart"/>
      <w:r w:rsidRPr="00772D15">
        <w:rPr>
          <w:rFonts w:ascii="Consolas" w:eastAsia="Times New Roman" w:hAnsi="Consolas" w:cs="Times New Roman"/>
          <w:color w:val="008000"/>
          <w:sz w:val="16"/>
          <w:szCs w:val="21"/>
          <w:lang w:val="en-GB" w:eastAsia="en-GB"/>
        </w:rPr>
        <w:t>leftMost</w:t>
      </w:r>
      <w:proofErr w:type="spellEnd"/>
      <w:r w:rsidRPr="00772D15">
        <w:rPr>
          <w:rFonts w:ascii="Consolas" w:eastAsia="Times New Roman" w:hAnsi="Consolas" w:cs="Times New Roman"/>
          <w:color w:val="008000"/>
          <w:sz w:val="16"/>
          <w:szCs w:val="21"/>
          <w:lang w:val="en-GB" w:eastAsia="en-GB"/>
        </w:rPr>
        <w:t>(</w:t>
      </w:r>
      <w:proofErr w:type="spellStart"/>
      <w:r w:rsidRPr="00772D15">
        <w:rPr>
          <w:rFonts w:ascii="Consolas" w:eastAsia="Times New Roman" w:hAnsi="Consolas" w:cs="Times New Roman"/>
          <w:color w:val="008000"/>
          <w:sz w:val="16"/>
          <w:szCs w:val="21"/>
          <w:lang w:val="en-GB" w:eastAsia="en-GB"/>
        </w:rPr>
        <w:t>left,right</w:t>
      </w:r>
      <w:proofErr w:type="spellEnd"/>
      <w:r w:rsidRPr="00772D15">
        <w:rPr>
          <w:rFonts w:ascii="Consolas" w:eastAsia="Times New Roman" w:hAnsi="Consolas" w:cs="Times New Roman"/>
          <w:color w:val="008000"/>
          <w:sz w:val="16"/>
          <w:szCs w:val="21"/>
          <w:lang w:val="en-GB" w:eastAsia="en-GB"/>
        </w:rPr>
        <w:t xml:space="preserve">) &lt;= k </w:t>
      </w:r>
    </w:p>
    <w:p w:rsidR="00772D15" w:rsidRPr="00772D15" w:rsidRDefault="00772D15"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72D15">
        <w:rPr>
          <w:rFonts w:ascii="Consolas" w:eastAsia="Times New Roman" w:hAnsi="Consolas" w:cs="Times New Roman"/>
          <w:color w:val="008000"/>
          <w:sz w:val="16"/>
          <w:szCs w:val="21"/>
          <w:lang w:val="en-GB" w:eastAsia="en-GB"/>
        </w:rPr>
        <w:t xml:space="preserve">      @              &amp;&amp; k &lt;= right &amp;&amp; !even(k); \singleton(a[k]));</w:t>
      </w:r>
    </w:p>
    <w:p w:rsidR="00772D15" w:rsidRPr="0056676B" w:rsidRDefault="00772D15" w:rsidP="0056676B">
      <w:pPr>
        <w:pBdr>
          <w:top w:val="single" w:sz="4" w:space="1" w:color="auto"/>
          <w:left w:val="single" w:sz="4" w:space="4" w:color="auto"/>
          <w:bottom w:val="single" w:sz="4" w:space="1" w:color="auto"/>
          <w:right w:val="single" w:sz="4" w:space="4" w:color="auto"/>
        </w:pBdr>
        <w:rPr>
          <w:sz w:val="16"/>
        </w:rPr>
      </w:pP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6676B">
        <w:rPr>
          <w:rFonts w:ascii="Consolas" w:eastAsia="Times New Roman" w:hAnsi="Consolas" w:cs="Times New Roman"/>
          <w:color w:val="008000"/>
          <w:sz w:val="16"/>
          <w:szCs w:val="21"/>
          <w:lang w:val="en-GB" w:eastAsia="en-GB"/>
        </w:rPr>
        <w:t>@   assignable \</w:t>
      </w:r>
      <w:proofErr w:type="spellStart"/>
      <w:r w:rsidRPr="0056676B">
        <w:rPr>
          <w:rFonts w:ascii="Consolas" w:eastAsia="Times New Roman" w:hAnsi="Consolas" w:cs="Times New Roman"/>
          <w:color w:val="008000"/>
          <w:sz w:val="16"/>
          <w:szCs w:val="21"/>
          <w:lang w:val="en-GB" w:eastAsia="en-GB"/>
        </w:rPr>
        <w:t>infinite_union</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int</w:t>
      </w:r>
      <w:proofErr w:type="spellEnd"/>
      <w:r w:rsidRPr="0056676B">
        <w:rPr>
          <w:rFonts w:ascii="Consolas" w:eastAsia="Times New Roman" w:hAnsi="Consolas" w:cs="Times New Roman"/>
          <w:color w:val="008000"/>
          <w:sz w:val="16"/>
          <w:szCs w:val="21"/>
          <w:lang w:val="en-GB" w:eastAsia="en-GB"/>
        </w:rPr>
        <w:t xml:space="preserve"> k; </w:t>
      </w:r>
      <w:proofErr w:type="spellStart"/>
      <w:r w:rsidRPr="0056676B">
        <w:rPr>
          <w:rFonts w:ascii="Consolas" w:eastAsia="Times New Roman" w:hAnsi="Consolas" w:cs="Times New Roman"/>
          <w:color w:val="008000"/>
          <w:sz w:val="16"/>
          <w:szCs w:val="21"/>
          <w:lang w:val="en-GB" w:eastAsia="en-GB"/>
        </w:rPr>
        <w:t>leftMost</w:t>
      </w:r>
      <w:proofErr w:type="spellEnd"/>
      <w:r w:rsidRPr="0056676B">
        <w:rPr>
          <w:rFonts w:ascii="Consolas" w:eastAsia="Times New Roman" w:hAnsi="Consolas" w:cs="Times New Roman"/>
          <w:color w:val="008000"/>
          <w:sz w:val="16"/>
          <w:szCs w:val="21"/>
          <w:lang w:val="en-GB" w:eastAsia="en-GB"/>
        </w:rPr>
        <w:t>(</w:t>
      </w:r>
      <w:proofErr w:type="spellStart"/>
      <w:r w:rsidRPr="0056676B">
        <w:rPr>
          <w:rFonts w:ascii="Consolas" w:eastAsia="Times New Roman" w:hAnsi="Consolas" w:cs="Times New Roman"/>
          <w:color w:val="008000"/>
          <w:sz w:val="16"/>
          <w:szCs w:val="21"/>
          <w:lang w:val="en-GB" w:eastAsia="en-GB"/>
        </w:rPr>
        <w:t>left,right</w:t>
      </w:r>
      <w:proofErr w:type="spellEnd"/>
      <w:r w:rsidRPr="0056676B">
        <w:rPr>
          <w:rFonts w:ascii="Consolas" w:eastAsia="Times New Roman" w:hAnsi="Consolas" w:cs="Times New Roman"/>
          <w:color w:val="008000"/>
          <w:sz w:val="16"/>
          <w:szCs w:val="21"/>
          <w:lang w:val="en-GB" w:eastAsia="en-GB"/>
        </w:rPr>
        <w:t>) &lt;= k</w:t>
      </w:r>
    </w:p>
    <w:p w:rsidR="0056676B" w:rsidRPr="0056676B" w:rsidRDefault="0056676B" w:rsidP="0056676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56676B">
        <w:rPr>
          <w:rFonts w:ascii="Consolas" w:eastAsia="Times New Roman" w:hAnsi="Consolas" w:cs="Times New Roman"/>
          <w:color w:val="008000"/>
          <w:sz w:val="16"/>
          <w:szCs w:val="21"/>
          <w:lang w:val="en-GB" w:eastAsia="en-GB"/>
        </w:rPr>
        <w:t xml:space="preserve">      @                              </w:t>
      </w:r>
      <w:r w:rsidRPr="0056676B">
        <w:rPr>
          <w:rFonts w:ascii="Consolas" w:eastAsia="Times New Roman" w:hAnsi="Consolas" w:cs="Times New Roman"/>
          <w:color w:val="008000"/>
          <w:sz w:val="21"/>
          <w:szCs w:val="21"/>
          <w:lang w:val="en-GB" w:eastAsia="en-GB"/>
        </w:rPr>
        <w:t>&amp;&amp; k &lt;= right; \singleton(a[k]));</w:t>
      </w:r>
    </w:p>
    <w:p w:rsidR="0056676B" w:rsidRDefault="0056676B" w:rsidP="002E540F"/>
    <w:p w:rsidR="008567D8" w:rsidRDefault="002C2AD2" w:rsidP="002E540F">
      <w:r>
        <w:t xml:space="preserve">Additional syntax changes </w:t>
      </w:r>
      <w:r w:rsidR="008567D8">
        <w:t>required for the t</w:t>
      </w:r>
      <w:r>
        <w:t xml:space="preserve">ype checker to pass for </w:t>
      </w:r>
      <w:proofErr w:type="spellStart"/>
      <w:r>
        <w:t>OpenJML</w:t>
      </w:r>
      <w:proofErr w:type="spellEnd"/>
      <w:r>
        <w:t xml:space="preserve"> are made with a</w:t>
      </w:r>
      <w:r w:rsidR="008567D8">
        <w:t>ll ‘</w:t>
      </w:r>
      <w:proofErr w:type="spellStart"/>
      <w:r w:rsidR="008567D8">
        <w:t>strictly_pure</w:t>
      </w:r>
      <w:proofErr w:type="spellEnd"/>
      <w:r w:rsidR="008567D8">
        <w:t xml:space="preserve">’ </w:t>
      </w:r>
      <w:r w:rsidR="007A3236">
        <w:t>and \</w:t>
      </w:r>
      <w:proofErr w:type="spellStart"/>
      <w:r w:rsidR="007A3236">
        <w:t>strictly_nothing</w:t>
      </w:r>
      <w:proofErr w:type="spellEnd"/>
      <w:r w:rsidR="007A3236">
        <w:t xml:space="preserve">’ </w:t>
      </w:r>
      <w:r>
        <w:t>(</w:t>
      </w:r>
      <w:r w:rsidRPr="002C2AD2">
        <w:rPr>
          <w:highlight w:val="green"/>
        </w:rPr>
        <w:t>Lines</w:t>
      </w:r>
      <w:r>
        <w:t xml:space="preserve"> )</w:t>
      </w:r>
      <w:r w:rsidR="007A3236">
        <w:t xml:space="preserve">notations </w:t>
      </w:r>
      <w:r w:rsidR="008567D8">
        <w:t xml:space="preserve">changed to ‘pure’ </w:t>
      </w:r>
      <w:r w:rsidR="007A3236">
        <w:t>and</w:t>
      </w:r>
      <w:r w:rsidR="008567D8">
        <w:t xml:space="preserve"> </w:t>
      </w:r>
      <w:r>
        <w:t>‘</w:t>
      </w:r>
      <w:r w:rsidR="008567D8">
        <w:t>\nothing</w:t>
      </w:r>
      <w:r>
        <w:t>’</w:t>
      </w:r>
      <w:r w:rsidR="007A3236">
        <w:t xml:space="preserve"> respectively</w:t>
      </w:r>
      <w:r w:rsidR="008567D8">
        <w:t>. The</w:t>
      </w:r>
      <w:r w:rsidR="007A3236">
        <w:t xml:space="preserve"> </w:t>
      </w:r>
      <w:r w:rsidR="007A3236">
        <w:lastRenderedPageBreak/>
        <w:t xml:space="preserve">former clauses are extensions of JML in </w:t>
      </w:r>
      <w:proofErr w:type="spellStart"/>
      <w:r w:rsidR="007A3236">
        <w:t>KeY</w:t>
      </w:r>
      <w:proofErr w:type="spellEnd"/>
      <w:r w:rsidR="007A3236">
        <w:t xml:space="preserve"> that provide stronger constraints on the method functionality. The ‘/</w:t>
      </w:r>
      <w:proofErr w:type="spellStart"/>
      <w:r w:rsidR="007A3236">
        <w:t>strictly_nothing</w:t>
      </w:r>
      <w:proofErr w:type="spellEnd"/>
      <w:r w:rsidR="007A3236">
        <w:t>’ clause means that no location may be changed, even those newly created within the method scope</w:t>
      </w:r>
      <w:r w:rsidR="005C5B59">
        <w:t>, while the ‘</w:t>
      </w:r>
      <w:r w:rsidR="005C5B59" w:rsidRPr="005C5B59">
        <w:rPr>
          <w:i/>
        </w:rPr>
        <w:t>/</w:t>
      </w:r>
      <w:proofErr w:type="spellStart"/>
      <w:r w:rsidR="005C5B59" w:rsidRPr="005C5B59">
        <w:rPr>
          <w:i/>
        </w:rPr>
        <w:t>strictly_pure</w:t>
      </w:r>
      <w:proofErr w:type="spellEnd"/>
      <w:r w:rsidR="005C5B59">
        <w:t>’ clause states that no new location is allowed to be altered o</w:t>
      </w:r>
      <w:r w:rsidR="007255E4">
        <w:t>r</w:t>
      </w:r>
      <w:r w:rsidR="005C5B59">
        <w:t xml:space="preserve"> created in the method</w:t>
      </w:r>
      <w:r w:rsidR="007255E4">
        <w:t xml:space="preserve"> </w:t>
      </w:r>
      <w:r w:rsidR="007255E4" w:rsidRPr="00772D15">
        <w:rPr>
          <w:color w:val="7030A0"/>
          <w:sz w:val="16"/>
          <w:szCs w:val="16"/>
        </w:rPr>
        <w:t>(</w:t>
      </w:r>
      <w:proofErr w:type="spellStart"/>
      <w:r w:rsidR="007255E4" w:rsidRPr="00772D15">
        <w:rPr>
          <w:rFonts w:ascii="Century Schoolbook" w:eastAsia="Times New Roman" w:hAnsi="Century Schoolbook" w:cs="Times New Roman"/>
          <w:i/>
          <w:color w:val="7030A0"/>
          <w:sz w:val="16"/>
          <w:szCs w:val="16"/>
          <w:lang w:val="en-GB" w:eastAsia="en-GB"/>
        </w:rPr>
        <w:t>Ahrendt</w:t>
      </w:r>
      <w:proofErr w:type="spellEnd"/>
      <w:r w:rsidR="007255E4" w:rsidRPr="00772D15">
        <w:rPr>
          <w:rFonts w:ascii="Century Schoolbook" w:eastAsia="Times New Roman" w:hAnsi="Century Schoolbook" w:cs="Times New Roman"/>
          <w:i/>
          <w:color w:val="7030A0"/>
          <w:sz w:val="16"/>
          <w:szCs w:val="16"/>
          <w:lang w:val="en-GB" w:eastAsia="en-GB"/>
        </w:rPr>
        <w:t xml:space="preserve">, W., </w:t>
      </w:r>
      <w:proofErr w:type="spellStart"/>
      <w:r w:rsidR="007255E4" w:rsidRPr="00772D15">
        <w:rPr>
          <w:rFonts w:ascii="Century Schoolbook" w:eastAsia="Times New Roman" w:hAnsi="Century Schoolbook" w:cs="Times New Roman"/>
          <w:i/>
          <w:color w:val="7030A0"/>
          <w:sz w:val="16"/>
          <w:szCs w:val="16"/>
          <w:lang w:val="en-GB" w:eastAsia="en-GB"/>
        </w:rPr>
        <w:t>Beckert</w:t>
      </w:r>
      <w:proofErr w:type="spellEnd"/>
      <w:r w:rsidR="007255E4" w:rsidRPr="00772D15">
        <w:rPr>
          <w:rFonts w:ascii="Century Schoolbook" w:eastAsia="Times New Roman" w:hAnsi="Century Schoolbook" w:cs="Times New Roman"/>
          <w:i/>
          <w:color w:val="7030A0"/>
          <w:sz w:val="16"/>
          <w:szCs w:val="16"/>
          <w:lang w:val="en-GB" w:eastAsia="en-GB"/>
        </w:rPr>
        <w:t xml:space="preserve">, B., </w:t>
      </w:r>
      <w:proofErr w:type="spellStart"/>
      <w:r w:rsidR="007255E4" w:rsidRPr="00772D15">
        <w:rPr>
          <w:rFonts w:ascii="Century Schoolbook" w:eastAsia="Times New Roman" w:hAnsi="Century Schoolbook" w:cs="Times New Roman"/>
          <w:i/>
          <w:color w:val="7030A0"/>
          <w:sz w:val="16"/>
          <w:szCs w:val="16"/>
          <w:lang w:val="en-GB" w:eastAsia="en-GB"/>
        </w:rPr>
        <w:t>Bubel</w:t>
      </w:r>
      <w:proofErr w:type="spellEnd"/>
      <w:r w:rsidR="007255E4" w:rsidRPr="00772D15">
        <w:rPr>
          <w:rFonts w:ascii="Century Schoolbook" w:eastAsia="Times New Roman" w:hAnsi="Century Schoolbook" w:cs="Times New Roman"/>
          <w:i/>
          <w:color w:val="7030A0"/>
          <w:sz w:val="16"/>
          <w:szCs w:val="16"/>
          <w:lang w:val="en-GB" w:eastAsia="en-GB"/>
        </w:rPr>
        <w:t xml:space="preserve">, R., </w:t>
      </w:r>
      <w:proofErr w:type="spellStart"/>
      <w:r w:rsidR="007255E4" w:rsidRPr="00772D15">
        <w:rPr>
          <w:rFonts w:ascii="Century Schoolbook" w:eastAsia="Times New Roman" w:hAnsi="Century Schoolbook" w:cs="Times New Roman"/>
          <w:i/>
          <w:color w:val="7030A0"/>
          <w:sz w:val="16"/>
          <w:szCs w:val="16"/>
          <w:lang w:val="en-GB" w:eastAsia="en-GB"/>
        </w:rPr>
        <w:t>Hähnle</w:t>
      </w:r>
      <w:proofErr w:type="spellEnd"/>
      <w:r w:rsidR="007255E4" w:rsidRPr="00772D15">
        <w:rPr>
          <w:rFonts w:ascii="Century Schoolbook" w:eastAsia="Times New Roman" w:hAnsi="Century Schoolbook" w:cs="Times New Roman"/>
          <w:i/>
          <w:color w:val="7030A0"/>
          <w:sz w:val="16"/>
          <w:szCs w:val="16"/>
          <w:lang w:val="en-GB" w:eastAsia="en-GB"/>
        </w:rPr>
        <w:t xml:space="preserve">, R. Schmitt, P., &amp; </w:t>
      </w:r>
      <w:proofErr w:type="spellStart"/>
      <w:r w:rsidR="007255E4" w:rsidRPr="00772D15">
        <w:rPr>
          <w:rFonts w:ascii="Century Schoolbook" w:eastAsia="Times New Roman" w:hAnsi="Century Schoolbook" w:cs="Times New Roman"/>
          <w:i/>
          <w:color w:val="7030A0"/>
          <w:sz w:val="16"/>
          <w:szCs w:val="16"/>
          <w:lang w:val="en-GB" w:eastAsia="en-GB"/>
        </w:rPr>
        <w:t>Ulbrich</w:t>
      </w:r>
      <w:proofErr w:type="spellEnd"/>
      <w:r w:rsidR="007255E4" w:rsidRPr="00772D15">
        <w:rPr>
          <w:rFonts w:ascii="Century Schoolbook" w:eastAsia="Times New Roman" w:hAnsi="Century Schoolbook" w:cs="Times New Roman"/>
          <w:i/>
          <w:color w:val="7030A0"/>
          <w:sz w:val="16"/>
          <w:szCs w:val="16"/>
          <w:lang w:val="en-GB" w:eastAsia="en-GB"/>
        </w:rPr>
        <w:t>, M. (2016))</w:t>
      </w:r>
      <w:r w:rsidR="008567D8">
        <w:t xml:space="preserve">. </w:t>
      </w:r>
      <w:r w:rsidR="000E7D4A">
        <w:t xml:space="preserve">Also </w:t>
      </w:r>
      <w:proofErr w:type="spellStart"/>
      <w:r w:rsidR="000E7D4A">
        <w:t>KeY</w:t>
      </w:r>
      <w:proofErr w:type="spellEnd"/>
      <w:r w:rsidR="000E7D4A">
        <w:t xml:space="preserve"> allows each method</w:t>
      </w:r>
      <w:r>
        <w:t>’</w:t>
      </w:r>
      <w:r w:rsidR="000E7D4A">
        <w:t>s specifications to call another</w:t>
      </w:r>
      <w:r w:rsidR="00BD5630">
        <w:t xml:space="preserve"> method</w:t>
      </w:r>
      <w:r>
        <w:t>’</w:t>
      </w:r>
      <w:r w:rsidR="00BD5630">
        <w:t xml:space="preserve">s </w:t>
      </w:r>
      <w:r>
        <w:t xml:space="preserve">specification </w:t>
      </w:r>
      <w:r w:rsidR="000E7D4A">
        <w:t xml:space="preserve">anytime, however in </w:t>
      </w:r>
      <w:proofErr w:type="spellStart"/>
      <w:r w:rsidR="000E7D4A">
        <w:t>OpenJML</w:t>
      </w:r>
      <w:proofErr w:type="spellEnd"/>
      <w:r w:rsidR="000E7D4A">
        <w:t>, ‘</w:t>
      </w:r>
      <w:proofErr w:type="spellStart"/>
      <w:r w:rsidR="000E7D4A" w:rsidRPr="000E7D4A">
        <w:rPr>
          <w:i/>
        </w:rPr>
        <w:t>spec_public</w:t>
      </w:r>
      <w:proofErr w:type="spellEnd"/>
      <w:r w:rsidR="000E7D4A">
        <w:t xml:space="preserve">’ must be added to a method’s specification if </w:t>
      </w:r>
      <w:r>
        <w:t xml:space="preserve">a method </w:t>
      </w:r>
      <w:r w:rsidR="000E7D4A">
        <w:t>is to allow access to its specification.</w:t>
      </w:r>
      <w:r>
        <w:t xml:space="preserve"> We add the ‘</w:t>
      </w:r>
      <w:proofErr w:type="spellStart"/>
      <w:r w:rsidRPr="002C2AD2">
        <w:rPr>
          <w:i/>
        </w:rPr>
        <w:t>spec_public</w:t>
      </w:r>
      <w:proofErr w:type="spellEnd"/>
      <w:r>
        <w:t>’ to all the necessary method’s as well as to variables that are used by such method specifications.</w:t>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a</w:t>
      </w:r>
      <w:r w:rsidR="00E015D6" w:rsidRPr="00BE377D">
        <w:rPr>
          <w:rFonts w:ascii="Consolas" w:eastAsia="Times New Roman" w:hAnsi="Consolas" w:cs="Times New Roman"/>
          <w:color w:val="008000"/>
          <w:sz w:val="16"/>
          <w:szCs w:val="21"/>
          <w:lang w:val="en-GB" w:eastAsia="en-GB"/>
        </w:rPr>
        <w:t>ssignable</w:t>
      </w:r>
      <w:r w:rsidRPr="00BE377D">
        <w:rPr>
          <w:rFonts w:ascii="Consolas" w:eastAsia="Times New Roman" w:hAnsi="Consolas" w:cs="Times New Roman"/>
          <w:color w:val="008000"/>
          <w:sz w:val="16"/>
          <w:szCs w:val="21"/>
          <w:lang w:val="en-GB" w:eastAsia="en-GB"/>
        </w:rPr>
        <w:t xml:space="preserve"> \</w:t>
      </w:r>
      <w:proofErr w:type="spellStart"/>
      <w:r w:rsidR="00E015D6" w:rsidRPr="00BE377D">
        <w:rPr>
          <w:rFonts w:ascii="Consolas" w:eastAsia="Times New Roman" w:hAnsi="Consolas" w:cs="Times New Roman"/>
          <w:color w:val="008000"/>
          <w:sz w:val="16"/>
          <w:szCs w:val="21"/>
          <w:lang w:val="en-GB" w:eastAsia="en-GB"/>
        </w:rPr>
        <w:t>strictly_</w:t>
      </w:r>
      <w:r w:rsidRPr="00BE377D">
        <w:rPr>
          <w:rFonts w:ascii="Consolas" w:eastAsia="Times New Roman" w:hAnsi="Consolas" w:cs="Times New Roman"/>
          <w:color w:val="008000"/>
          <w:sz w:val="16"/>
          <w:szCs w:val="21"/>
          <w:lang w:val="en-GB" w:eastAsia="en-GB"/>
        </w:rPr>
        <w:t>nothing</w:t>
      </w:r>
      <w:proofErr w:type="spellEnd"/>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 xml:space="preserve"> </w:t>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assignable \nothing</w:t>
      </w:r>
      <w:r w:rsidRPr="00BE377D">
        <w:rPr>
          <w:rFonts w:ascii="Consolas" w:eastAsia="Times New Roman" w:hAnsi="Consolas" w:cs="Times New Roman"/>
          <w:color w:val="008000"/>
          <w:sz w:val="16"/>
          <w:szCs w:val="21"/>
          <w:lang w:val="en-GB" w:eastAsia="en-GB"/>
        </w:rPr>
        <w:tab/>
      </w:r>
    </w:p>
    <w:p w:rsidR="00F85E4D" w:rsidRPr="00BE377D" w:rsidRDefault="00F85E4D" w:rsidP="00BE377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BE377D">
        <w:rPr>
          <w:rFonts w:ascii="Consolas" w:eastAsia="Times New Roman" w:hAnsi="Consolas" w:cs="Times New Roman"/>
          <w:color w:val="008000"/>
          <w:sz w:val="16"/>
          <w:szCs w:val="21"/>
          <w:lang w:val="en-GB" w:eastAsia="en-GB"/>
        </w:rPr>
        <w:t xml:space="preserve">      @ </w:t>
      </w:r>
      <w:proofErr w:type="spellStart"/>
      <w:r w:rsidRPr="00BE377D">
        <w:rPr>
          <w:rFonts w:ascii="Consolas" w:eastAsia="Times New Roman" w:hAnsi="Consolas" w:cs="Times New Roman"/>
          <w:color w:val="008000"/>
          <w:sz w:val="16"/>
          <w:szCs w:val="21"/>
          <w:lang w:val="en-GB" w:eastAsia="en-GB"/>
        </w:rPr>
        <w:t>strictly_pure</w:t>
      </w:r>
      <w:proofErr w:type="spellEnd"/>
      <w:r w:rsidRPr="00BE377D">
        <w:rPr>
          <w:rFonts w:ascii="Consolas" w:eastAsia="Times New Roman" w:hAnsi="Consolas" w:cs="Times New Roman"/>
          <w:color w:val="008000"/>
          <w:sz w:val="16"/>
          <w:szCs w:val="21"/>
          <w:lang w:val="en-GB" w:eastAsia="en-GB"/>
        </w:rPr>
        <w:tab/>
        <w:t xml:space="preserve">  </w:t>
      </w:r>
      <w:r w:rsidR="00E015D6" w:rsidRPr="00BE377D">
        <w:rPr>
          <w:rFonts w:ascii="Consolas" w:eastAsia="Times New Roman" w:hAnsi="Consolas" w:cs="Times New Roman"/>
          <w:color w:val="008000"/>
          <w:sz w:val="16"/>
          <w:szCs w:val="21"/>
          <w:lang w:val="en-GB" w:eastAsia="en-GB"/>
        </w:rPr>
        <w:tab/>
        <w:t xml:space="preserve">  </w:t>
      </w:r>
      <w:r w:rsidR="00BE377D">
        <w:rPr>
          <w:rFonts w:ascii="Consolas" w:eastAsia="Times New Roman" w:hAnsi="Consolas" w:cs="Times New Roman"/>
          <w:color w:val="008000"/>
          <w:sz w:val="16"/>
          <w:szCs w:val="21"/>
          <w:lang w:val="en-GB" w:eastAsia="en-GB"/>
        </w:rPr>
        <w:tab/>
        <w:t xml:space="preserve"> </w:t>
      </w:r>
      <w:r w:rsidR="00BE377D" w:rsidRPr="00EE33CF">
        <w:rPr>
          <w:rFonts w:ascii="Consolas" w:eastAsia="Times New Roman" w:hAnsi="Consolas" w:cs="Times New Roman"/>
          <w:sz w:val="16"/>
          <w:szCs w:val="21"/>
          <w:lang w:val="en-GB" w:eastAsia="en-GB"/>
        </w:rPr>
        <w:t xml:space="preserve"> </w:t>
      </w:r>
      <w:r w:rsidRPr="00EE33CF">
        <w:rPr>
          <w:rFonts w:ascii="Consolas" w:eastAsia="Times New Roman" w:hAnsi="Consolas" w:cs="Times New Roman"/>
          <w:b/>
          <w:sz w:val="16"/>
          <w:szCs w:val="21"/>
          <w:lang w:val="en-GB" w:eastAsia="en-GB"/>
        </w:rPr>
        <w:sym w:font="Wingdings" w:char="F0E0"/>
      </w:r>
      <w:r w:rsidRPr="00BE377D">
        <w:rPr>
          <w:rFonts w:ascii="Consolas" w:eastAsia="Times New Roman" w:hAnsi="Consolas" w:cs="Times New Roman"/>
          <w:color w:val="008000"/>
          <w:sz w:val="16"/>
          <w:szCs w:val="21"/>
          <w:lang w:val="en-GB" w:eastAsia="en-GB"/>
        </w:rPr>
        <w:tab/>
      </w:r>
      <w:r w:rsidR="00E015D6" w:rsidRPr="00BE377D">
        <w:rPr>
          <w:rFonts w:ascii="Consolas" w:eastAsia="Times New Roman" w:hAnsi="Consolas" w:cs="Times New Roman"/>
          <w:color w:val="008000"/>
          <w:sz w:val="16"/>
          <w:szCs w:val="21"/>
          <w:lang w:val="en-GB" w:eastAsia="en-GB"/>
        </w:rPr>
        <w:t xml:space="preserve">@ pure </w:t>
      </w:r>
      <w:proofErr w:type="spellStart"/>
      <w:r w:rsidR="00E015D6" w:rsidRPr="00BE377D">
        <w:rPr>
          <w:rFonts w:ascii="Consolas" w:eastAsia="Times New Roman" w:hAnsi="Consolas" w:cs="Times New Roman"/>
          <w:color w:val="008000"/>
          <w:sz w:val="16"/>
          <w:szCs w:val="21"/>
          <w:lang w:val="en-GB" w:eastAsia="en-GB"/>
        </w:rPr>
        <w:t>spec_public</w:t>
      </w:r>
      <w:proofErr w:type="spellEnd"/>
      <w:r w:rsidRPr="00BE377D">
        <w:rPr>
          <w:rFonts w:ascii="Consolas" w:eastAsia="Times New Roman" w:hAnsi="Consolas" w:cs="Times New Roman"/>
          <w:color w:val="008000"/>
          <w:sz w:val="16"/>
          <w:szCs w:val="21"/>
          <w:lang w:val="en-GB" w:eastAsia="en-GB"/>
        </w:rPr>
        <w:tab/>
      </w:r>
    </w:p>
    <w:p w:rsidR="00F85E4D" w:rsidRDefault="00F85E4D" w:rsidP="002E540F"/>
    <w:p w:rsidR="002E540F" w:rsidRDefault="002C2AD2" w:rsidP="002E540F">
      <w:r>
        <w:t xml:space="preserve">The </w:t>
      </w:r>
      <w:proofErr w:type="spellStart"/>
      <w:r>
        <w:t>PrefixSum</w:t>
      </w:r>
      <w:proofErr w:type="spellEnd"/>
      <w:r>
        <w:t xml:space="preserve"> class also has</w:t>
      </w:r>
      <w:r w:rsidR="00022E4D">
        <w:t xml:space="preserve"> to be made public if an object of its type is to be used </w:t>
      </w:r>
      <w:r>
        <w:t xml:space="preserve">in a specification </w:t>
      </w:r>
      <w:r w:rsidR="00711249">
        <w:t>(</w:t>
      </w:r>
      <w:r w:rsidR="00022E4D">
        <w:t>Lines 171-174</w:t>
      </w:r>
      <w:r w:rsidR="00711249">
        <w:t>)</w:t>
      </w:r>
      <w:r>
        <w:t xml:space="preserve">, however we do not need this specification until we have completed the full verification of the </w:t>
      </w:r>
      <w:proofErr w:type="spellStart"/>
      <w:r>
        <w:t>PrefixSum</w:t>
      </w:r>
      <w:proofErr w:type="spellEnd"/>
      <w:r>
        <w:t xml:space="preserve"> class so can also be, temporarily, removed</w:t>
      </w:r>
      <w:r w:rsidR="00022E4D">
        <w:t xml:space="preserve">. </w:t>
      </w:r>
      <w:r w:rsidR="00711249" w:rsidRPr="00CC4368">
        <w:rPr>
          <w:highlight w:val="green"/>
        </w:rPr>
        <w:t>The labels (</w:t>
      </w:r>
      <w:r w:rsidR="00F06C19" w:rsidRPr="00CC4368">
        <w:rPr>
          <w:highlight w:val="green"/>
        </w:rPr>
        <w:t>Lines 81 and 103</w:t>
      </w:r>
      <w:r w:rsidR="00711249" w:rsidRPr="00CC4368">
        <w:rPr>
          <w:highlight w:val="green"/>
        </w:rPr>
        <w:t>)</w:t>
      </w:r>
      <w:r w:rsidR="00F06C19" w:rsidRPr="00CC4368">
        <w:rPr>
          <w:highlight w:val="green"/>
        </w:rPr>
        <w:t xml:space="preserve"> were </w:t>
      </w:r>
      <w:r w:rsidRPr="00CC4368">
        <w:rPr>
          <w:highlight w:val="green"/>
        </w:rPr>
        <w:t xml:space="preserve">a native </w:t>
      </w:r>
      <w:proofErr w:type="spellStart"/>
      <w:r w:rsidRPr="00CC4368">
        <w:rPr>
          <w:highlight w:val="green"/>
        </w:rPr>
        <w:t>KeY</w:t>
      </w:r>
      <w:proofErr w:type="spellEnd"/>
      <w:r w:rsidRPr="00CC4368">
        <w:rPr>
          <w:highlight w:val="green"/>
        </w:rPr>
        <w:t xml:space="preserve"> feature and as such are removed as their </w:t>
      </w:r>
      <w:r w:rsidR="00F06C19" w:rsidRPr="00CC4368">
        <w:rPr>
          <w:highlight w:val="green"/>
        </w:rPr>
        <w:t xml:space="preserve">functionality is not used in </w:t>
      </w:r>
      <w:proofErr w:type="spellStart"/>
      <w:r w:rsidR="00F06C19" w:rsidRPr="00CC4368">
        <w:rPr>
          <w:highlight w:val="green"/>
        </w:rPr>
        <w:t>OpenJML</w:t>
      </w:r>
      <w:proofErr w:type="spellEnd"/>
      <w:r w:rsidR="00F06C19" w:rsidRPr="00CC4368">
        <w:rPr>
          <w:highlight w:val="green"/>
        </w:rPr>
        <w:t>.</w:t>
      </w:r>
      <w:r w:rsidR="00F06C19">
        <w:t xml:space="preserve"> </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lst:min-begin</w:t>
      </w:r>
      <w:proofErr w:type="spellEnd"/>
      <w:r w:rsidRPr="00225683">
        <w:rPr>
          <w:rFonts w:ascii="Consolas" w:eastAsia="Times New Roman" w:hAnsi="Consolas" w:cs="Times New Roman"/>
          <w:color w:val="008000"/>
          <w:sz w:val="16"/>
          <w:szCs w:val="21"/>
          <w:lang w:val="en-GB" w:eastAsia="en-GB"/>
        </w:rPr>
        <w:t>}ß</w:t>
      </w:r>
    </w:p>
    <w:p w:rsidR="00225683" w:rsidRPr="00225683" w:rsidRDefault="00225683" w:rsidP="0022568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225683">
        <w:rPr>
          <w:rFonts w:ascii="Consolas" w:eastAsia="Times New Roman" w:hAnsi="Consolas" w:cs="Times New Roman"/>
          <w:color w:val="008000"/>
          <w:sz w:val="16"/>
          <w:szCs w:val="21"/>
          <w:lang w:val="en-GB" w:eastAsia="en-GB"/>
        </w:rPr>
        <w:t>//ß\label{</w:t>
      </w:r>
      <w:proofErr w:type="spellStart"/>
      <w:r w:rsidRPr="00225683">
        <w:rPr>
          <w:rFonts w:ascii="Consolas" w:eastAsia="Times New Roman" w:hAnsi="Consolas" w:cs="Times New Roman"/>
          <w:color w:val="008000"/>
          <w:sz w:val="16"/>
          <w:szCs w:val="21"/>
          <w:lang w:val="en-GB" w:eastAsia="en-GB"/>
        </w:rPr>
        <w:t>lst:eff-begin</w:t>
      </w:r>
      <w:proofErr w:type="spellEnd"/>
      <w:r w:rsidRPr="00225683">
        <w:rPr>
          <w:rFonts w:ascii="Consolas" w:eastAsia="Times New Roman" w:hAnsi="Consolas" w:cs="Times New Roman"/>
          <w:color w:val="008000"/>
          <w:sz w:val="16"/>
          <w:szCs w:val="21"/>
          <w:lang w:val="en-GB" w:eastAsia="en-GB"/>
        </w:rPr>
        <w:t>}ß</w:t>
      </w:r>
    </w:p>
    <w:p w:rsidR="00BD5630" w:rsidRDefault="00BD5630" w:rsidP="002E540F"/>
    <w:p w:rsidR="002E540F" w:rsidRDefault="00E51F48" w:rsidP="001F3623">
      <w:pPr>
        <w:pStyle w:val="Heading4"/>
      </w:pPr>
      <w:r>
        <w:t>4.3.3.2</w:t>
      </w:r>
      <w:r>
        <w:tab/>
      </w:r>
      <w:r w:rsidR="002E540F">
        <w:t>Verification</w:t>
      </w:r>
    </w:p>
    <w:p w:rsidR="002E540F" w:rsidRDefault="00B65447" w:rsidP="002E540F">
      <w:r>
        <w:t xml:space="preserve">Once the code and specification match the </w:t>
      </w:r>
      <w:proofErr w:type="spellStart"/>
      <w:r>
        <w:t>OpenJML</w:t>
      </w:r>
      <w:proofErr w:type="spellEnd"/>
      <w:r>
        <w:t xml:space="preserve"> syntax and pass the type</w:t>
      </w:r>
      <w:r w:rsidR="00DA2951">
        <w:t xml:space="preserve">-checker and RAC tests we </w:t>
      </w:r>
      <w:r>
        <w:t>begin the first phase of verification for this algorithm</w:t>
      </w:r>
      <w:r w:rsidR="0048415E">
        <w:t xml:space="preserve"> using Z3 as our back-end STM-Solver</w:t>
      </w:r>
      <w:r>
        <w:t xml:space="preserve">. </w:t>
      </w:r>
      <w:r w:rsidR="00DA2951">
        <w:t>We ru</w:t>
      </w:r>
      <w:r w:rsidR="00835079">
        <w:t xml:space="preserve">n the ESC </w:t>
      </w:r>
      <w:r w:rsidR="00DA2951">
        <w:t>tool but the process hung, stuck on 0% p</w:t>
      </w:r>
      <w:r w:rsidR="00DA63D0">
        <w:t xml:space="preserve">rogress for over 25 minutes before </w:t>
      </w:r>
      <w:r w:rsidR="00DA2951">
        <w:t>cancelation</w:t>
      </w:r>
      <w:r w:rsidR="00DA63D0">
        <w:t xml:space="preserve">. Even though the proof </w:t>
      </w:r>
      <w:r w:rsidR="00DA2951">
        <w:t xml:space="preserve">is cancelled </w:t>
      </w:r>
      <w:r w:rsidR="00DA63D0">
        <w:t xml:space="preserve">using the </w:t>
      </w:r>
      <w:r w:rsidR="00DA2951">
        <w:t>GUI provided, the tool continues</w:t>
      </w:r>
      <w:r w:rsidR="00DA63D0">
        <w:t xml:space="preserve"> running for </w:t>
      </w:r>
      <w:r w:rsidR="00DA2951">
        <w:t>another 15 minutes before we</w:t>
      </w:r>
      <w:r w:rsidR="00DA63D0">
        <w:t xml:space="preserve"> forcefully kill the Eclipse IDE itself. On the next opening of the Eclipse IDE, the ESC process </w:t>
      </w:r>
      <w:r w:rsidR="00DA2951">
        <w:t>resumes and once again cannot</w:t>
      </w:r>
      <w:r w:rsidR="00DA63D0">
        <w:t xml:space="preserve"> be cancelled, however on exami</w:t>
      </w:r>
      <w:r w:rsidR="00DA2951">
        <w:t>nation of the console logs it i</w:t>
      </w:r>
      <w:r w:rsidR="00DA63D0">
        <w:t>s determine</w:t>
      </w:r>
      <w:r w:rsidR="00DA2951">
        <w:t>d that the ‘</w:t>
      </w:r>
      <w:proofErr w:type="spellStart"/>
      <w:r w:rsidR="00DA2951">
        <w:t>binWeight</w:t>
      </w:r>
      <w:proofErr w:type="spellEnd"/>
      <w:r w:rsidR="00DA2951">
        <w:t>’ method i</w:t>
      </w:r>
      <w:r w:rsidR="00DA63D0">
        <w:t>s the reason for the failure. Once the ESC eventually stop</w:t>
      </w:r>
      <w:r w:rsidR="00DA2951">
        <w:t>s executing, we remove</w:t>
      </w:r>
      <w:r w:rsidR="00DA63D0">
        <w:t xml:space="preserve"> the ‘</w:t>
      </w:r>
      <w:proofErr w:type="spellStart"/>
      <w:r w:rsidR="00DA63D0" w:rsidRPr="00DA63D0">
        <w:rPr>
          <w:i/>
        </w:rPr>
        <w:t>binWeight</w:t>
      </w:r>
      <w:proofErr w:type="spellEnd"/>
      <w:r w:rsidR="00DA63D0">
        <w:rPr>
          <w:i/>
        </w:rPr>
        <w:t>’</w:t>
      </w:r>
      <w:r w:rsidR="00DA63D0">
        <w:t xml:space="preserve"> method as it was only used as part of the ‘</w:t>
      </w:r>
      <w:proofErr w:type="spellStart"/>
      <w:r w:rsidR="00DA63D0" w:rsidRPr="00DA63D0">
        <w:rPr>
          <w:i/>
        </w:rPr>
        <w:t>downSweep</w:t>
      </w:r>
      <w:proofErr w:type="spellEnd"/>
      <w:r w:rsidR="00DA63D0">
        <w:rPr>
          <w:i/>
        </w:rPr>
        <w:t>’</w:t>
      </w:r>
      <w:r w:rsidR="00DA63D0">
        <w:t xml:space="preserve"> specification which was </w:t>
      </w:r>
      <w:r w:rsidR="00DA2951">
        <w:t>not needed in our specification</w:t>
      </w:r>
      <w:r w:rsidR="00DA63D0">
        <w:t>.</w:t>
      </w:r>
    </w:p>
    <w:p w:rsidR="002E540F" w:rsidRDefault="00DA2951" w:rsidP="002E540F">
      <w:r>
        <w:t>Once we ru</w:t>
      </w:r>
      <w:r w:rsidR="00022E4D">
        <w:t>n the ES</w:t>
      </w:r>
      <w:r>
        <w:t xml:space="preserve">C, after the </w:t>
      </w:r>
      <w:proofErr w:type="spellStart"/>
      <w:r>
        <w:t>binWeight</w:t>
      </w:r>
      <w:proofErr w:type="spellEnd"/>
      <w:r>
        <w:t xml:space="preserve"> method is removed, we receive</w:t>
      </w:r>
      <w:r w:rsidR="00022E4D">
        <w:t xml:space="preserve"> a multitud</w:t>
      </w:r>
      <w:r w:rsidR="00F92240">
        <w:t>e of errors from almost every me</w:t>
      </w:r>
      <w:r w:rsidR="00022E4D">
        <w:t xml:space="preserve">thod within the </w:t>
      </w:r>
      <w:proofErr w:type="spellStart"/>
      <w:r w:rsidR="00022E4D">
        <w:t>PrefixSum</w:t>
      </w:r>
      <w:proofErr w:type="spellEnd"/>
      <w:r w:rsidR="00022E4D">
        <w:t xml:space="preserve"> class so w</w:t>
      </w:r>
      <w:r>
        <w:t>e decide it i</w:t>
      </w:r>
      <w:r w:rsidR="00022E4D">
        <w:t xml:space="preserve">s best to work </w:t>
      </w:r>
      <w:r>
        <w:t>using a modular approach</w:t>
      </w:r>
      <w:r w:rsidR="00022E4D">
        <w:t xml:space="preserve"> and develop the specifications </w:t>
      </w:r>
      <w:r>
        <w:t>on a method by method basis, not moving</w:t>
      </w:r>
      <w:r w:rsidR="00022E4D">
        <w:t xml:space="preserve"> forwar</w:t>
      </w:r>
      <w:r>
        <w:t>d until all previous methods have</w:t>
      </w:r>
      <w:r w:rsidR="00022E4D">
        <w:t xml:space="preserve"> been verified.</w:t>
      </w:r>
    </w:p>
    <w:p w:rsidR="00022E4D" w:rsidRDefault="00022E4D" w:rsidP="00022E4D">
      <w:pPr>
        <w:keepNext/>
      </w:pPr>
      <w:r>
        <w:rPr>
          <w:noProof/>
        </w:rPr>
        <w:drawing>
          <wp:inline distT="0" distB="0" distL="0" distR="0">
            <wp:extent cx="5926455" cy="11442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refixSum_attempt1_erro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6455" cy="1144270"/>
                    </a:xfrm>
                    <a:prstGeom prst="rect">
                      <a:avLst/>
                    </a:prstGeom>
                  </pic:spPr>
                </pic:pic>
              </a:graphicData>
            </a:graphic>
          </wp:inline>
        </w:drawing>
      </w:r>
    </w:p>
    <w:p w:rsidR="00022E4D" w:rsidRPr="00022E4D" w:rsidRDefault="00022E4D" w:rsidP="00022E4D">
      <w:pPr>
        <w:pStyle w:val="Caption"/>
        <w:jc w:val="center"/>
        <w:rPr>
          <w:color w:val="auto"/>
        </w:rPr>
      </w:pPr>
      <w:r w:rsidRPr="00022E4D">
        <w:rPr>
          <w:color w:val="auto"/>
        </w:rPr>
        <w:t xml:space="preserve">Figure </w:t>
      </w:r>
      <w:r w:rsidRPr="00022E4D">
        <w:rPr>
          <w:color w:val="auto"/>
        </w:rPr>
        <w:fldChar w:fldCharType="begin"/>
      </w:r>
      <w:r w:rsidRPr="00022E4D">
        <w:rPr>
          <w:color w:val="auto"/>
        </w:rPr>
        <w:instrText xml:space="preserve"> SEQ Figure \* ARABIC </w:instrText>
      </w:r>
      <w:r w:rsidRPr="00022E4D">
        <w:rPr>
          <w:color w:val="auto"/>
        </w:rPr>
        <w:fldChar w:fldCharType="separate"/>
      </w:r>
      <w:r w:rsidR="004507E0">
        <w:rPr>
          <w:noProof/>
          <w:color w:val="auto"/>
        </w:rPr>
        <w:t>5</w:t>
      </w:r>
      <w:r w:rsidRPr="00022E4D">
        <w:rPr>
          <w:color w:val="auto"/>
        </w:rPr>
        <w:fldChar w:fldCharType="end"/>
      </w:r>
      <w:r w:rsidRPr="00022E4D">
        <w:rPr>
          <w:color w:val="auto"/>
        </w:rPr>
        <w:t xml:space="preserve">: </w:t>
      </w:r>
      <w:proofErr w:type="spellStart"/>
      <w:r w:rsidRPr="00022E4D">
        <w:rPr>
          <w:color w:val="auto"/>
        </w:rPr>
        <w:t>OpenJML</w:t>
      </w:r>
      <w:proofErr w:type="spellEnd"/>
      <w:r w:rsidRPr="00022E4D">
        <w:rPr>
          <w:color w:val="auto"/>
        </w:rPr>
        <w:t xml:space="preserve"> - </w:t>
      </w:r>
      <w:proofErr w:type="spellStart"/>
      <w:r w:rsidRPr="00022E4D">
        <w:rPr>
          <w:color w:val="auto"/>
        </w:rPr>
        <w:t>PrefixSum</w:t>
      </w:r>
      <w:proofErr w:type="spellEnd"/>
      <w:r w:rsidRPr="00022E4D">
        <w:rPr>
          <w:color w:val="auto"/>
        </w:rPr>
        <w:t xml:space="preserve"> - ESC errors</w:t>
      </w:r>
    </w:p>
    <w:p w:rsidR="002E540F" w:rsidRDefault="00E51F48" w:rsidP="001F3623">
      <w:pPr>
        <w:pStyle w:val="Heading4"/>
      </w:pPr>
      <w:r>
        <w:t>4.3.3.3</w:t>
      </w:r>
      <w:r>
        <w:tab/>
      </w:r>
      <w:r w:rsidR="002E540F">
        <w:t>Analysis</w:t>
      </w:r>
    </w:p>
    <w:p w:rsidR="002E540F" w:rsidRDefault="0048415E" w:rsidP="002E540F">
      <w:r>
        <w:t xml:space="preserve">We encountered issues that we expected in this phase, such as the differences in syntax between the </w:t>
      </w:r>
      <w:proofErr w:type="spellStart"/>
      <w:r>
        <w:t>KeY</w:t>
      </w:r>
      <w:proofErr w:type="spellEnd"/>
      <w:r>
        <w:t xml:space="preserve"> version and </w:t>
      </w:r>
      <w:proofErr w:type="spellStart"/>
      <w:r>
        <w:t>OpenJML</w:t>
      </w:r>
      <w:proofErr w:type="spellEnd"/>
      <w:r>
        <w:t xml:space="preserve"> as well as the JML extensions that are translated in to </w:t>
      </w:r>
      <w:proofErr w:type="spellStart"/>
      <w:r>
        <w:t>JavaDL</w:t>
      </w:r>
      <w:proofErr w:type="spellEnd"/>
      <w:r>
        <w:t xml:space="preserve"> for the </w:t>
      </w:r>
      <w:proofErr w:type="spellStart"/>
      <w:r>
        <w:t>KeY</w:t>
      </w:r>
      <w:proofErr w:type="spellEnd"/>
      <w:r>
        <w:t xml:space="preserve"> tool that are simply not implemented in </w:t>
      </w:r>
      <w:proofErr w:type="spellStart"/>
      <w:r>
        <w:t>OpenJML</w:t>
      </w:r>
      <w:proofErr w:type="spellEnd"/>
      <w:r>
        <w:t xml:space="preserve">. However, we also encountered issues that we did not see </w:t>
      </w:r>
      <w:r>
        <w:lastRenderedPageBreak/>
        <w:t>coming such a</w:t>
      </w:r>
      <w:r w:rsidR="003C0281">
        <w:t>s the inability to cancel</w:t>
      </w:r>
      <w:r>
        <w:t xml:space="preserve"> proofs that are taking too long with even the forcible closure of the Eclipse IDE not stopping the tool, with it simply resuming the process on relaunch of the IDE. Eclipse </w:t>
      </w:r>
      <w:r w:rsidR="000D4630">
        <w:t xml:space="preserve">also </w:t>
      </w:r>
      <w:r>
        <w:t xml:space="preserve">initially </w:t>
      </w:r>
      <w:r w:rsidR="000D4630">
        <w:t xml:space="preserve">would not </w:t>
      </w:r>
      <w:r>
        <w:t>recognis</w:t>
      </w:r>
      <w:r w:rsidR="000D4630">
        <w:t xml:space="preserve">e the Z3 back-end solver even when specifically set in the preferences section of </w:t>
      </w:r>
      <w:proofErr w:type="spellStart"/>
      <w:r w:rsidR="000D4630">
        <w:t>OpenJML</w:t>
      </w:r>
      <w:proofErr w:type="spellEnd"/>
      <w:r w:rsidR="000D4630">
        <w:t xml:space="preserve">. The </w:t>
      </w:r>
      <w:r w:rsidR="00B53636">
        <w:t xml:space="preserve">list of </w:t>
      </w:r>
      <w:r w:rsidR="000D4630">
        <w:t xml:space="preserve">solvers had to be altered so that Z3 was </w:t>
      </w:r>
      <w:r w:rsidR="00B53636">
        <w:t>set as the default</w:t>
      </w:r>
      <w:r w:rsidR="000D4630">
        <w:t xml:space="preserve"> </w:t>
      </w:r>
      <w:r w:rsidR="00B53636">
        <w:t>version in order</w:t>
      </w:r>
      <w:r w:rsidR="000D4630">
        <w:t xml:space="preserve"> for the system to recognise it.</w:t>
      </w:r>
    </w:p>
    <w:p w:rsidR="002E540F" w:rsidRDefault="00060D12" w:rsidP="002E540F">
      <w:r>
        <w:t>The main advances we made in this attempt was merely realising we could not specify this class as a whole and had to modularise our approach and focus our efforts on small pieces of code, which was not unexpected.</w:t>
      </w:r>
      <w:r w:rsidR="002C4826">
        <w:t xml:space="preserve"> This initial attempt was initially assumed to be the most time consuming procedure we would encounter during the verification process due to having to understand the </w:t>
      </w:r>
      <w:proofErr w:type="spellStart"/>
      <w:r w:rsidR="002C4826">
        <w:t>KeY</w:t>
      </w:r>
      <w:proofErr w:type="spellEnd"/>
      <w:r w:rsidR="002C4826">
        <w:t xml:space="preserve"> versions functionality and JML extensions and we believed we could advance </w:t>
      </w:r>
      <w:r w:rsidR="00880663">
        <w:t>at a respectable pace from hence forth.</w:t>
      </w:r>
    </w:p>
    <w:p w:rsidR="00282013" w:rsidRDefault="00282013" w:rsidP="002E540F"/>
    <w:p w:rsidR="00282013" w:rsidRPr="00282013" w:rsidRDefault="00282013" w:rsidP="00282013">
      <w:pPr>
        <w:pStyle w:val="Caption"/>
        <w:keepNext/>
        <w:jc w:val="center"/>
        <w:rPr>
          <w:color w:val="auto"/>
        </w:rPr>
      </w:pPr>
      <w:r w:rsidRPr="00282013">
        <w:rPr>
          <w:color w:val="auto"/>
        </w:rPr>
        <w:t xml:space="preserve">Table </w:t>
      </w:r>
      <w:r w:rsidRPr="00282013">
        <w:rPr>
          <w:color w:val="auto"/>
        </w:rPr>
        <w:fldChar w:fldCharType="begin"/>
      </w:r>
      <w:r w:rsidRPr="00282013">
        <w:rPr>
          <w:color w:val="auto"/>
        </w:rPr>
        <w:instrText xml:space="preserve"> SEQ Table \* ARABIC </w:instrText>
      </w:r>
      <w:r w:rsidRPr="00282013">
        <w:rPr>
          <w:color w:val="auto"/>
        </w:rPr>
        <w:fldChar w:fldCharType="separate"/>
      </w:r>
      <w:r w:rsidR="00E704BB">
        <w:rPr>
          <w:noProof/>
          <w:color w:val="auto"/>
        </w:rPr>
        <w:t>2</w:t>
      </w:r>
      <w:r w:rsidRPr="00282013">
        <w:rPr>
          <w:color w:val="auto"/>
        </w:rPr>
        <w:fldChar w:fldCharType="end"/>
      </w:r>
      <w:r w:rsidRPr="00282013">
        <w:rPr>
          <w:color w:val="auto"/>
        </w:rPr>
        <w:t xml:space="preserve">: </w:t>
      </w:r>
      <w:proofErr w:type="spellStart"/>
      <w:r w:rsidRPr="00282013">
        <w:rPr>
          <w:color w:val="auto"/>
        </w:rPr>
        <w:t>PrefixSum</w:t>
      </w:r>
      <w:proofErr w:type="spellEnd"/>
      <w:r w:rsidRPr="00282013">
        <w:rPr>
          <w:color w:val="auto"/>
        </w:rPr>
        <w:t xml:space="preserve"> Keywords (per Tool)</w:t>
      </w:r>
    </w:p>
    <w:tbl>
      <w:tblPr>
        <w:tblStyle w:val="GridTable3-Accent1"/>
        <w:tblW w:w="6960" w:type="dxa"/>
        <w:tblInd w:w="1035" w:type="dxa"/>
        <w:tblCellMar>
          <w:left w:w="113" w:type="dxa"/>
        </w:tblCellMar>
        <w:tblLook w:val="06A0" w:firstRow="1" w:lastRow="0" w:firstColumn="1" w:lastColumn="0" w:noHBand="1" w:noVBand="1"/>
      </w:tblPr>
      <w:tblGrid>
        <w:gridCol w:w="2716"/>
        <w:gridCol w:w="1425"/>
        <w:gridCol w:w="1305"/>
        <w:gridCol w:w="1514"/>
      </w:tblGrid>
      <w:tr w:rsidR="00282013" w:rsidTr="002820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6" w:type="dxa"/>
            <w:tcMar>
              <w:left w:w="113" w:type="dxa"/>
            </w:tcMar>
          </w:tcPr>
          <w:p w:rsidR="00282013" w:rsidRDefault="00282013" w:rsidP="00F922D9">
            <w:proofErr w:type="spellStart"/>
            <w:r>
              <w:t>PrefixSum</w:t>
            </w:r>
            <w:proofErr w:type="spellEnd"/>
            <w:r>
              <w:t xml:space="preserve"> - Keywords</w:t>
            </w:r>
          </w:p>
        </w:tc>
        <w:tc>
          <w:tcPr>
            <w:tcW w:w="1425"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305" w:type="dxa"/>
            <w:tcBorders>
              <w:bottom w:val="nil"/>
            </w:tcBorders>
          </w:tcPr>
          <w:p w:rsidR="00282013" w:rsidRDefault="00282013" w:rsidP="00F922D9">
            <w:pPr>
              <w:jc w:val="cente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14" w:type="dxa"/>
            <w:tcBorders>
              <w:bottom w:val="nil"/>
            </w:tcBorders>
          </w:tcPr>
          <w:p w:rsidR="00282013" w:rsidRDefault="00282013" w:rsidP="00F922D9">
            <w:pPr>
              <w:cnfStyle w:val="100000000000" w:firstRow="1" w:lastRow="0" w:firstColumn="0" w:lastColumn="0" w:oddVBand="0" w:evenVBand="0" w:oddHBand="0" w:evenHBand="0" w:firstRowFirstColumn="0" w:firstRowLastColumn="0" w:lastRowFirstColumn="0" w:lastRowLastColumn="0"/>
            </w:pPr>
            <w:r>
              <w:t>Krakatoa</w:t>
            </w: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requires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ensures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loop_invariant</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maintaining</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loop_variant</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decreases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invariant</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measured_by</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assume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assert</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assignable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assigns</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accessible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\old</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forall</w:t>
            </w:r>
            <w:proofErr w:type="spellEnd"/>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\exists</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\product</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\sum</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\max</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\min</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seq</w:t>
            </w:r>
            <w:proofErr w:type="spellEnd"/>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axioms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predicates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lemmas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pragmas</w:t>
            </w:r>
          </w:p>
        </w:tc>
        <w:tc>
          <w:tcPr>
            <w:tcW w:w="142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pure</w:t>
            </w:r>
          </w:p>
        </w:tc>
        <w:tc>
          <w:tcPr>
            <w:tcW w:w="142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strictly_pure</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helper</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spec_public</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\nothing</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strictly_nothing</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Model method</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FF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Model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lastRenderedPageBreak/>
              <w:t>Ghost variable</w:t>
            </w:r>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normal_behaviour</w:t>
            </w:r>
            <w:proofErr w:type="spellEnd"/>
          </w:p>
        </w:tc>
        <w:tc>
          <w:tcPr>
            <w:tcW w:w="142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proofErr w:type="spellStart"/>
            <w:r>
              <w:t>behavior</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label</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w:t>
            </w:r>
            <w:proofErr w:type="spellStart"/>
            <w:r>
              <w:t>infinite_union</w:t>
            </w:r>
            <w:proofErr w:type="spellEnd"/>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r w:rsidR="00282013" w:rsidTr="00282013">
        <w:tc>
          <w:tcPr>
            <w:cnfStyle w:val="001000000000" w:firstRow="0" w:lastRow="0" w:firstColumn="1" w:lastColumn="0" w:oddVBand="0" w:evenVBand="0" w:oddHBand="0" w:evenHBand="0" w:firstRowFirstColumn="0" w:firstRowLastColumn="0" w:lastRowFirstColumn="0" w:lastRowLastColumn="0"/>
            <w:tcW w:w="2716" w:type="dxa"/>
            <w:tcBorders>
              <w:right w:val="nil"/>
            </w:tcBorders>
            <w:tcMar>
              <w:left w:w="113" w:type="dxa"/>
            </w:tcMar>
          </w:tcPr>
          <w:p w:rsidR="00282013" w:rsidRDefault="00282013" w:rsidP="00F922D9">
            <w:r>
              <w:t>\singleton</w:t>
            </w:r>
          </w:p>
        </w:tc>
        <w:tc>
          <w:tcPr>
            <w:tcW w:w="1425"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c>
          <w:tcPr>
            <w:tcW w:w="1305" w:type="dxa"/>
            <w:tcBorders>
              <w:top w:val="nil"/>
            </w:tcBorders>
            <w:shd w:val="clear" w:color="auto" w:fill="auto"/>
            <w:tcMar>
              <w:left w:w="93" w:type="dxa"/>
            </w:tcMar>
          </w:tcPr>
          <w:p w:rsidR="00282013" w:rsidRDefault="00282013" w:rsidP="00F922D9">
            <w:pPr>
              <w:shd w:val="clear" w:color="auto" w:fill="00CC00"/>
              <w:cnfStyle w:val="000000000000" w:firstRow="0" w:lastRow="0" w:firstColumn="0" w:lastColumn="0" w:oddVBand="0" w:evenVBand="0" w:oddHBand="0" w:evenHBand="0" w:firstRowFirstColumn="0" w:firstRowLastColumn="0" w:lastRowFirstColumn="0" w:lastRowLastColumn="0"/>
            </w:pPr>
          </w:p>
        </w:tc>
        <w:tc>
          <w:tcPr>
            <w:tcW w:w="1514" w:type="dxa"/>
            <w:tcBorders>
              <w:top w:val="nil"/>
            </w:tcBorders>
            <w:shd w:val="clear" w:color="auto" w:fill="auto"/>
            <w:tcMar>
              <w:left w:w="93" w:type="dxa"/>
            </w:tcMar>
          </w:tcPr>
          <w:p w:rsidR="00282013" w:rsidRDefault="00282013" w:rsidP="00F922D9">
            <w:pPr>
              <w:shd w:val="clear" w:color="auto" w:fill="FF0000"/>
              <w:cnfStyle w:val="000000000000" w:firstRow="0" w:lastRow="0" w:firstColumn="0" w:lastColumn="0" w:oddVBand="0" w:evenVBand="0" w:oddHBand="0" w:evenHBand="0" w:firstRowFirstColumn="0" w:firstRowLastColumn="0" w:lastRowFirstColumn="0" w:lastRowLastColumn="0"/>
            </w:pPr>
          </w:p>
        </w:tc>
      </w:tr>
    </w:tbl>
    <w:p w:rsidR="0049741D" w:rsidRDefault="0049741D" w:rsidP="002E540F"/>
    <w:p w:rsidR="002E540F" w:rsidRPr="002E540F" w:rsidRDefault="00E51F48" w:rsidP="001F3623">
      <w:pPr>
        <w:pStyle w:val="Heading3"/>
      </w:pPr>
      <w:bookmarkStart w:id="66" w:name="_Toc516738775"/>
      <w:r>
        <w:t>4.3.4</w:t>
      </w:r>
      <w:r>
        <w:tab/>
      </w:r>
      <w:r w:rsidR="002E540F" w:rsidRPr="002E540F">
        <w:t xml:space="preserve">Attempt </w:t>
      </w:r>
      <w:r w:rsidR="002E540F">
        <w:t>2</w:t>
      </w:r>
      <w:bookmarkEnd w:id="66"/>
    </w:p>
    <w:p w:rsidR="002E540F" w:rsidRDefault="00E51F48" w:rsidP="001F3623">
      <w:pPr>
        <w:pStyle w:val="Heading4"/>
      </w:pPr>
      <w:r>
        <w:t>4.3.4.1</w:t>
      </w:r>
      <w:r>
        <w:tab/>
      </w:r>
      <w:r w:rsidR="002E540F">
        <w:t>Code and Specification</w:t>
      </w:r>
    </w:p>
    <w:p w:rsidR="00D370EA" w:rsidRDefault="00060D12" w:rsidP="002E540F">
      <w:r>
        <w:t xml:space="preserve">The first method we chose from the </w:t>
      </w:r>
      <w:proofErr w:type="spellStart"/>
      <w:r>
        <w:t>PrefixSum</w:t>
      </w:r>
      <w:proofErr w:type="spellEnd"/>
      <w:r>
        <w:t xml:space="preserve"> class was ‘</w:t>
      </w:r>
      <w:proofErr w:type="spellStart"/>
      <w:r w:rsidRPr="00B53636">
        <w:rPr>
          <w:i/>
        </w:rPr>
        <w:t>evenSumLemma</w:t>
      </w:r>
      <w:proofErr w:type="spellEnd"/>
      <w:r>
        <w:t>’</w:t>
      </w:r>
      <w:r w:rsidR="00B53636">
        <w:t xml:space="preserve"> </w:t>
      </w:r>
      <w:r w:rsidR="00836118">
        <w:t>(Lines 15-21)</w:t>
      </w:r>
      <w:r w:rsidR="00B53636">
        <w:t>.</w:t>
      </w:r>
      <w:r w:rsidR="002C4826">
        <w:t xml:space="preserve"> </w:t>
      </w:r>
      <w:r w:rsidR="0049741D">
        <w:t xml:space="preserve"> Line 21 of the ‘</w:t>
      </w:r>
      <w:proofErr w:type="spellStart"/>
      <w:r w:rsidR="0049741D" w:rsidRPr="0049741D">
        <w:rPr>
          <w:i/>
        </w:rPr>
        <w:t>evenSumLemma</w:t>
      </w:r>
      <w:proofErr w:type="spellEnd"/>
      <w:r w:rsidR="0049741D">
        <w:t>’ specification states that if ‘x’ is even and ‘y’ is even, then that implies ‘</w:t>
      </w:r>
      <w:proofErr w:type="spellStart"/>
      <w:r w:rsidR="0049741D">
        <w:t>x+y</w:t>
      </w:r>
      <w:proofErr w:type="spellEnd"/>
      <w:r w:rsidR="0049741D">
        <w:t>’ is also even.</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normal_behavior</w:t>
      </w:r>
      <w:proofErr w:type="spellEnd"/>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 == (\</w:t>
      </w:r>
      <w:proofErr w:type="spellStart"/>
      <w:r w:rsidRPr="00D370EA">
        <w:rPr>
          <w:rFonts w:ascii="Consolas" w:eastAsia="Times New Roman" w:hAnsi="Consolas" w:cs="Times New Roman"/>
          <w:color w:val="008000"/>
          <w:sz w:val="16"/>
          <w:szCs w:val="21"/>
          <w:lang w:val="en-GB" w:eastAsia="en-GB"/>
        </w:rPr>
        <w:t>forall</w:t>
      </w:r>
      <w:proofErr w:type="spellEnd"/>
      <w:r w:rsidRPr="00D370EA">
        <w:rPr>
          <w:rFonts w:ascii="Consolas" w:eastAsia="Times New Roman" w:hAnsi="Consolas" w:cs="Times New Roman"/>
          <w:color w:val="008000"/>
          <w:sz w:val="16"/>
          <w:szCs w:val="21"/>
          <w:lang w:val="en-GB" w:eastAsia="en-GB"/>
        </w:rPr>
        <w:t xml:space="preserve"> </w:t>
      </w:r>
      <w:proofErr w:type="spellStart"/>
      <w:r w:rsidRPr="00D370EA">
        <w:rPr>
          <w:rFonts w:ascii="Consolas" w:eastAsia="Times New Roman" w:hAnsi="Consolas" w:cs="Times New Roman"/>
          <w:color w:val="008000"/>
          <w:sz w:val="16"/>
          <w:szCs w:val="21"/>
          <w:lang w:val="en-GB" w:eastAsia="en-GB"/>
        </w:rPr>
        <w:t>int</w:t>
      </w:r>
      <w:proofErr w:type="spellEnd"/>
      <w:r w:rsidRPr="00D370EA">
        <w:rPr>
          <w:rFonts w:ascii="Consolas" w:eastAsia="Times New Roman" w:hAnsi="Consolas" w:cs="Times New Roman"/>
          <w:color w:val="008000"/>
          <w:sz w:val="16"/>
          <w:szCs w:val="21"/>
          <w:lang w:val="en-GB" w:eastAsia="en-GB"/>
        </w:rPr>
        <w:t xml:space="preserve"> x, y; even(x) == (even(y) == even(</w:t>
      </w:r>
      <w:proofErr w:type="spellStart"/>
      <w:r w:rsidRPr="00D370EA">
        <w:rPr>
          <w:rFonts w:ascii="Consolas" w:eastAsia="Times New Roman" w:hAnsi="Consolas" w:cs="Times New Roman"/>
          <w:color w:val="008000"/>
          <w:sz w:val="16"/>
          <w:szCs w:val="21"/>
          <w:lang w:val="en-GB" w:eastAsia="en-GB"/>
        </w:rPr>
        <w:t>x+y</w:t>
      </w:r>
      <w:proofErr w:type="spellEnd"/>
      <w:r w:rsidRPr="00D370EA">
        <w:rPr>
          <w:rFonts w:ascii="Consolas" w:eastAsia="Times New Roman" w:hAnsi="Consolas" w:cs="Times New Roman"/>
          <w:color w:val="008000"/>
          <w:sz w:val="16"/>
          <w:szCs w:val="21"/>
          <w:lang w:val="en-GB" w:eastAsia="en-GB"/>
        </w:rPr>
        <w: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ensures \result;</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accessible \nothing;</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 </w:t>
      </w:r>
      <w:proofErr w:type="spellStart"/>
      <w:r w:rsidRPr="00D370EA">
        <w:rPr>
          <w:rFonts w:ascii="Consolas" w:eastAsia="Times New Roman" w:hAnsi="Consolas" w:cs="Times New Roman"/>
          <w:color w:val="008000"/>
          <w:sz w:val="16"/>
          <w:szCs w:val="21"/>
          <w:lang w:val="en-GB" w:eastAsia="en-GB"/>
        </w:rPr>
        <w:t>strictly_pure</w:t>
      </w:r>
      <w:proofErr w:type="spellEnd"/>
      <w:r w:rsidRPr="00D370EA">
        <w:rPr>
          <w:rFonts w:ascii="Consolas" w:eastAsia="Times New Roman" w:hAnsi="Consolas" w:cs="Times New Roman"/>
          <w:color w:val="008000"/>
          <w:sz w:val="16"/>
          <w:szCs w:val="21"/>
          <w:lang w:val="en-GB" w:eastAsia="en-GB"/>
        </w:rPr>
        <w:t xml:space="preserve"> helper</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8000"/>
          <w:sz w:val="16"/>
          <w:szCs w:val="21"/>
          <w:lang w:val="en-GB" w:eastAsia="en-GB"/>
        </w:rPr>
        <w:t xml:space="preserve">      @*/</w:t>
      </w:r>
    </w:p>
    <w:p w:rsidR="00D370EA" w:rsidRPr="00D370EA" w:rsidRDefault="00D370EA"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private</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static</w:t>
      </w:r>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FF"/>
          <w:sz w:val="16"/>
          <w:szCs w:val="21"/>
          <w:lang w:val="en-GB" w:eastAsia="en-GB"/>
        </w:rPr>
        <w:t>boolean</w:t>
      </w:r>
      <w:proofErr w:type="spellEnd"/>
      <w:r w:rsidRPr="00D370EA">
        <w:rPr>
          <w:rFonts w:ascii="Consolas" w:eastAsia="Times New Roman" w:hAnsi="Consolas" w:cs="Times New Roman"/>
          <w:color w:val="000000"/>
          <w:sz w:val="16"/>
          <w:szCs w:val="21"/>
          <w:lang w:val="en-GB" w:eastAsia="en-GB"/>
        </w:rPr>
        <w:t xml:space="preserve"> </w:t>
      </w:r>
      <w:proofErr w:type="spellStart"/>
      <w:r w:rsidRPr="00D370EA">
        <w:rPr>
          <w:rFonts w:ascii="Consolas" w:eastAsia="Times New Roman" w:hAnsi="Consolas" w:cs="Times New Roman"/>
          <w:color w:val="000000"/>
          <w:sz w:val="16"/>
          <w:szCs w:val="21"/>
          <w:lang w:val="en-GB" w:eastAsia="en-GB"/>
        </w:rPr>
        <w:t>evenSumLemma</w:t>
      </w:r>
      <w:proofErr w:type="spellEnd"/>
      <w:r w:rsidRPr="00D370EA">
        <w:rPr>
          <w:rFonts w:ascii="Consolas" w:eastAsia="Times New Roman" w:hAnsi="Consolas" w:cs="Times New Roman"/>
          <w:color w:val="000000"/>
          <w:sz w:val="16"/>
          <w:szCs w:val="21"/>
          <w:lang w:val="en-GB" w:eastAsia="en-GB"/>
        </w:rPr>
        <w:t xml:space="preserve">() { </w:t>
      </w:r>
      <w:r w:rsidRPr="00D370EA">
        <w:rPr>
          <w:rFonts w:ascii="Consolas" w:eastAsia="Times New Roman" w:hAnsi="Consolas" w:cs="Times New Roman"/>
          <w:color w:val="0000FF"/>
          <w:sz w:val="16"/>
          <w:szCs w:val="21"/>
          <w:lang w:val="en-GB" w:eastAsia="en-GB"/>
        </w:rPr>
        <w:t>return</w:t>
      </w:r>
      <w:r w:rsidRPr="00D370EA">
        <w:rPr>
          <w:rFonts w:ascii="Consolas" w:eastAsia="Times New Roman" w:hAnsi="Consolas" w:cs="Times New Roman"/>
          <w:color w:val="000000"/>
          <w:sz w:val="16"/>
          <w:szCs w:val="21"/>
          <w:lang w:val="en-GB" w:eastAsia="en-GB"/>
        </w:rPr>
        <w:t xml:space="preserve"> </w:t>
      </w:r>
      <w:r w:rsidRPr="00D370EA">
        <w:rPr>
          <w:rFonts w:ascii="Consolas" w:eastAsia="Times New Roman" w:hAnsi="Consolas" w:cs="Times New Roman"/>
          <w:color w:val="0000FF"/>
          <w:sz w:val="16"/>
          <w:szCs w:val="21"/>
          <w:lang w:val="en-GB" w:eastAsia="en-GB"/>
        </w:rPr>
        <w:t>true</w:t>
      </w:r>
      <w:r w:rsidRPr="00D370EA">
        <w:rPr>
          <w:rFonts w:ascii="Consolas" w:eastAsia="Times New Roman" w:hAnsi="Consolas" w:cs="Times New Roman"/>
          <w:color w:val="000000"/>
          <w:sz w:val="16"/>
          <w:szCs w:val="21"/>
          <w:lang w:val="en-GB" w:eastAsia="en-GB"/>
        </w:rPr>
        <w:t>; }</w:t>
      </w:r>
    </w:p>
    <w:p w:rsidR="00D370EA" w:rsidRDefault="0049741D" w:rsidP="002E540F">
      <w:r>
        <w:t xml:space="preserve"> </w:t>
      </w:r>
    </w:p>
    <w:p w:rsidR="00443B25" w:rsidRDefault="0049741D" w:rsidP="002E540F">
      <w:r>
        <w:t>This required the ‘</w:t>
      </w:r>
      <w:r w:rsidRPr="00B53636">
        <w:rPr>
          <w:i/>
        </w:rPr>
        <w:t>even</w:t>
      </w:r>
      <w:r>
        <w:rPr>
          <w:i/>
        </w:rPr>
        <w:t>’</w:t>
      </w:r>
      <w:r>
        <w:t xml:space="preserve"> method (Lines 66-74) to be verified beforehand.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21"/>
          <w:szCs w:val="21"/>
          <w:lang w:val="en-GB" w:eastAsia="en-GB"/>
        </w:rPr>
        <w:t xml:space="preserve">   </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8000"/>
          <w:sz w:val="16"/>
          <w:szCs w:val="21"/>
          <w:lang w:val="en-GB" w:eastAsia="en-GB"/>
        </w:rPr>
        <w:t xml:space="preserve">/*@ </w:t>
      </w:r>
      <w:proofErr w:type="spellStart"/>
      <w:r w:rsidRPr="00443B25">
        <w:rPr>
          <w:rFonts w:ascii="Consolas" w:eastAsia="Times New Roman" w:hAnsi="Consolas" w:cs="Times New Roman"/>
          <w:color w:val="008000"/>
          <w:sz w:val="16"/>
          <w:szCs w:val="21"/>
          <w:lang w:val="en-GB" w:eastAsia="en-GB"/>
        </w:rPr>
        <w:t>normal_behavior</w:t>
      </w:r>
      <w:proofErr w:type="spellEnd"/>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ensures \result != (\exists </w:t>
      </w:r>
      <w:proofErr w:type="spellStart"/>
      <w:r w:rsidRPr="00443B25">
        <w:rPr>
          <w:rFonts w:ascii="Consolas" w:eastAsia="Times New Roman" w:hAnsi="Consolas" w:cs="Times New Roman"/>
          <w:color w:val="008000"/>
          <w:sz w:val="16"/>
          <w:szCs w:val="21"/>
          <w:lang w:val="en-GB" w:eastAsia="en-GB"/>
        </w:rPr>
        <w:t>int</w:t>
      </w:r>
      <w:proofErr w:type="spellEnd"/>
      <w:r w:rsidRPr="00443B25">
        <w:rPr>
          <w:rFonts w:ascii="Consolas" w:eastAsia="Times New Roman" w:hAnsi="Consolas" w:cs="Times New Roman"/>
          <w:color w:val="008000"/>
          <w:sz w:val="16"/>
          <w:szCs w:val="21"/>
          <w:lang w:val="en-GB" w:eastAsia="en-GB"/>
        </w:rPr>
        <w:t xml:space="preserve"> y; y*2 == x+1);</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accessible \nothing;</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 </w:t>
      </w:r>
      <w:proofErr w:type="spellStart"/>
      <w:r w:rsidRPr="00443B25">
        <w:rPr>
          <w:rFonts w:ascii="Consolas" w:eastAsia="Times New Roman" w:hAnsi="Consolas" w:cs="Times New Roman"/>
          <w:color w:val="008000"/>
          <w:sz w:val="16"/>
          <w:szCs w:val="21"/>
          <w:lang w:val="en-GB" w:eastAsia="en-GB"/>
        </w:rPr>
        <w:t>strictly_pure</w:t>
      </w:r>
      <w:proofErr w:type="spellEnd"/>
      <w:r w:rsidRPr="00443B25">
        <w:rPr>
          <w:rFonts w:ascii="Consolas" w:eastAsia="Times New Roman" w:hAnsi="Consolas" w:cs="Times New Roman"/>
          <w:color w:val="008000"/>
          <w:sz w:val="16"/>
          <w:szCs w:val="21"/>
          <w:lang w:val="en-GB" w:eastAsia="en-GB"/>
        </w:rPr>
        <w:t xml:space="preserve"> helper</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private</w:t>
      </w: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static</w:t>
      </w:r>
      <w:r w:rsidRPr="00443B25">
        <w:rPr>
          <w:rFonts w:ascii="Consolas" w:eastAsia="Times New Roman" w:hAnsi="Consolas" w:cs="Times New Roman"/>
          <w:color w:val="000000"/>
          <w:sz w:val="16"/>
          <w:szCs w:val="21"/>
          <w:lang w:val="en-GB" w:eastAsia="en-GB"/>
        </w:rPr>
        <w:t xml:space="preserve"> </w:t>
      </w:r>
      <w:proofErr w:type="spellStart"/>
      <w:r w:rsidRPr="00443B25">
        <w:rPr>
          <w:rFonts w:ascii="Consolas" w:eastAsia="Times New Roman" w:hAnsi="Consolas" w:cs="Times New Roman"/>
          <w:color w:val="0000FF"/>
          <w:sz w:val="16"/>
          <w:szCs w:val="21"/>
          <w:lang w:val="en-GB" w:eastAsia="en-GB"/>
        </w:rPr>
        <w:t>boolean</w:t>
      </w:r>
      <w:proofErr w:type="spellEnd"/>
      <w:r w:rsidRPr="00443B25">
        <w:rPr>
          <w:rFonts w:ascii="Consolas" w:eastAsia="Times New Roman" w:hAnsi="Consolas" w:cs="Times New Roman"/>
          <w:color w:val="000000"/>
          <w:sz w:val="16"/>
          <w:szCs w:val="21"/>
          <w:lang w:val="en-GB" w:eastAsia="en-GB"/>
        </w:rPr>
        <w:t xml:space="preserve"> even (</w:t>
      </w:r>
      <w:proofErr w:type="spellStart"/>
      <w:r w:rsidRPr="00443B25">
        <w:rPr>
          <w:rFonts w:ascii="Consolas" w:eastAsia="Times New Roman" w:hAnsi="Consolas" w:cs="Times New Roman"/>
          <w:color w:val="0000FF"/>
          <w:sz w:val="16"/>
          <w:szCs w:val="21"/>
          <w:lang w:val="en-GB" w:eastAsia="en-GB"/>
        </w:rPr>
        <w:t>int</w:t>
      </w:r>
      <w:proofErr w:type="spellEnd"/>
      <w:r w:rsidRPr="00443B25">
        <w:rPr>
          <w:rFonts w:ascii="Consolas" w:eastAsia="Times New Roman" w:hAnsi="Consolas" w:cs="Times New Roman"/>
          <w:color w:val="000000"/>
          <w:sz w:val="16"/>
          <w:szCs w:val="21"/>
          <w:lang w:val="en-GB" w:eastAsia="en-GB"/>
        </w:rPr>
        <w:t xml:space="preserve"> x)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r w:rsidRPr="00443B25">
        <w:rPr>
          <w:rFonts w:ascii="Consolas" w:eastAsia="Times New Roman" w:hAnsi="Consolas" w:cs="Times New Roman"/>
          <w:color w:val="0000FF"/>
          <w:sz w:val="16"/>
          <w:szCs w:val="21"/>
          <w:lang w:val="en-GB" w:eastAsia="en-GB"/>
        </w:rPr>
        <w:t>return</w:t>
      </w:r>
      <w:r w:rsidRPr="00443B25">
        <w:rPr>
          <w:rFonts w:ascii="Consolas" w:eastAsia="Times New Roman" w:hAnsi="Consolas" w:cs="Times New Roman"/>
          <w:color w:val="000000"/>
          <w:sz w:val="16"/>
          <w:szCs w:val="21"/>
          <w:lang w:val="en-GB" w:eastAsia="en-GB"/>
        </w:rPr>
        <w:t xml:space="preserve"> x%</w:t>
      </w:r>
      <w:r w:rsidRPr="00443B25">
        <w:rPr>
          <w:rFonts w:ascii="Consolas" w:eastAsia="Times New Roman" w:hAnsi="Consolas" w:cs="Times New Roman"/>
          <w:color w:val="09885A"/>
          <w:sz w:val="16"/>
          <w:szCs w:val="21"/>
          <w:lang w:val="en-GB" w:eastAsia="en-GB"/>
        </w:rPr>
        <w:t>2</w:t>
      </w:r>
      <w:r w:rsidRPr="00443B25">
        <w:rPr>
          <w:rFonts w:ascii="Consolas" w:eastAsia="Times New Roman" w:hAnsi="Consolas" w:cs="Times New Roman"/>
          <w:color w:val="000000"/>
          <w:sz w:val="16"/>
          <w:szCs w:val="21"/>
          <w:lang w:val="en-GB" w:eastAsia="en-GB"/>
        </w:rPr>
        <w:t>==</w:t>
      </w:r>
      <w:r w:rsidRPr="00443B25">
        <w:rPr>
          <w:rFonts w:ascii="Consolas" w:eastAsia="Times New Roman" w:hAnsi="Consolas" w:cs="Times New Roman"/>
          <w:color w:val="09885A"/>
          <w:sz w:val="16"/>
          <w:szCs w:val="21"/>
          <w:lang w:val="en-GB" w:eastAsia="en-GB"/>
        </w:rPr>
        <w:t>0</w:t>
      </w:r>
      <w:r w:rsidRPr="00443B25">
        <w:rPr>
          <w:rFonts w:ascii="Consolas" w:eastAsia="Times New Roman" w:hAnsi="Consolas" w:cs="Times New Roman"/>
          <w:color w:val="000000"/>
          <w:sz w:val="16"/>
          <w:szCs w:val="21"/>
          <w:lang w:val="en-GB" w:eastAsia="en-GB"/>
        </w:rPr>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0000"/>
          <w:sz w:val="16"/>
          <w:szCs w:val="21"/>
          <w:lang w:val="en-GB" w:eastAsia="en-GB"/>
        </w:rPr>
        <w:t xml:space="preserve">    }</w:t>
      </w:r>
    </w:p>
    <w:p w:rsidR="00443B25" w:rsidRDefault="00443B25" w:rsidP="002E540F"/>
    <w:p w:rsidR="002E540F" w:rsidRDefault="0049741D" w:rsidP="002E540F">
      <w:r>
        <w:t>Line 8 is an axiom which tells the prover to assume the predicate named is true, which is the ‘</w:t>
      </w:r>
      <w:proofErr w:type="spellStart"/>
      <w:r w:rsidRPr="0049741D">
        <w:rPr>
          <w:i/>
        </w:rPr>
        <w:t>evenSumLemma</w:t>
      </w:r>
      <w:proofErr w:type="spellEnd"/>
      <w:r>
        <w:t>’ method.</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xml:space="preserve">//@ axiom </w:t>
      </w:r>
      <w:proofErr w:type="spellStart"/>
      <w:r w:rsidRPr="00443B25">
        <w:rPr>
          <w:rFonts w:ascii="Consolas" w:eastAsia="Times New Roman" w:hAnsi="Consolas" w:cs="Times New Roman"/>
          <w:color w:val="008000"/>
          <w:sz w:val="16"/>
          <w:szCs w:val="21"/>
          <w:lang w:val="en-GB" w:eastAsia="en-GB"/>
        </w:rPr>
        <w:t>evenSumLemma</w:t>
      </w:r>
      <w:proofErr w:type="spellEnd"/>
      <w:r w:rsidRPr="00443B25">
        <w:rPr>
          <w:rFonts w:ascii="Consolas" w:eastAsia="Times New Roman" w:hAnsi="Consolas" w:cs="Times New Roman"/>
          <w:color w:val="008000"/>
          <w:sz w:val="16"/>
          <w:szCs w:val="21"/>
          <w:lang w:val="en-GB" w:eastAsia="en-GB"/>
        </w:rPr>
        <w:t>();</w:t>
      </w:r>
    </w:p>
    <w:p w:rsidR="002E540F" w:rsidRDefault="002E540F" w:rsidP="002E540F"/>
    <w:p w:rsidR="002E540F" w:rsidRDefault="00E51F48" w:rsidP="001F3623">
      <w:pPr>
        <w:pStyle w:val="Heading4"/>
      </w:pPr>
      <w:r>
        <w:t>4.3.4.2</w:t>
      </w:r>
      <w:r>
        <w:tab/>
      </w:r>
      <w:r w:rsidR="002E540F">
        <w:t>Verification</w:t>
      </w:r>
    </w:p>
    <w:p w:rsidR="002E540F" w:rsidRDefault="009222D2" w:rsidP="002E540F">
      <w:r>
        <w:t xml:space="preserve">When we ran the ESC with the </w:t>
      </w:r>
      <w:r w:rsidR="00443B25">
        <w:t>‘</w:t>
      </w:r>
      <w:proofErr w:type="spellStart"/>
      <w:r w:rsidRPr="00443B25">
        <w:rPr>
          <w:i/>
        </w:rPr>
        <w:t>evenSumLemma</w:t>
      </w:r>
      <w:proofErr w:type="spellEnd"/>
      <w:r w:rsidR="00443B25">
        <w:rPr>
          <w:i/>
        </w:rPr>
        <w:t>’</w:t>
      </w:r>
      <w:r>
        <w:t xml:space="preserve"> and </w:t>
      </w:r>
      <w:r w:rsidR="00443B25">
        <w:t>‘</w:t>
      </w:r>
      <w:r w:rsidRPr="00443B25">
        <w:rPr>
          <w:i/>
        </w:rPr>
        <w:t>even</w:t>
      </w:r>
      <w:r w:rsidR="00443B25">
        <w:rPr>
          <w:i/>
        </w:rPr>
        <w:t>’</w:t>
      </w:r>
      <w:r>
        <w:t xml:space="preserve"> methods unaltered</w:t>
      </w:r>
      <w:r w:rsidR="00443B25">
        <w:t>,</w:t>
      </w:r>
      <w:r>
        <w:t xml:space="preserve"> we received an error “</w:t>
      </w:r>
      <w:r w:rsidRPr="009222D2">
        <w:rPr>
          <w:i/>
          <w:color w:val="C45911" w:themeColor="accent2" w:themeShade="BF"/>
        </w:rPr>
        <w:t>z3 does not support evaluation of quantified formulas</w:t>
      </w:r>
      <w:r>
        <w:t>”. This was an error in the ‘</w:t>
      </w:r>
      <w:r w:rsidRPr="009222D2">
        <w:rPr>
          <w:i/>
        </w:rPr>
        <w:t>even</w:t>
      </w:r>
      <w:r>
        <w:t>’ method</w:t>
      </w:r>
      <w:r w:rsidR="00711249">
        <w:t xml:space="preserve"> specification (</w:t>
      </w:r>
      <w:r w:rsidR="00C5513C">
        <w:t>Lines 67-68</w:t>
      </w:r>
      <w:r w:rsidR="00711249">
        <w:t>)</w:t>
      </w:r>
      <w:r w:rsidR="00D370EA">
        <w:t>,</w:t>
      </w:r>
      <w:r w:rsidR="00C5513C">
        <w:t xml:space="preserve"> but was an error as a result of the SMT-solver chosen as opposed to an </w:t>
      </w:r>
      <w:proofErr w:type="spellStart"/>
      <w:r w:rsidR="00C5513C">
        <w:t>OpenJML</w:t>
      </w:r>
      <w:proofErr w:type="spellEnd"/>
      <w:r w:rsidR="00C5513C">
        <w:t xml:space="preserve"> error itself. </w:t>
      </w:r>
      <w:r w:rsidR="00D370EA">
        <w:t>Therefore the ‘</w:t>
      </w:r>
      <w:r w:rsidR="00D370EA" w:rsidRPr="00D370EA">
        <w:rPr>
          <w:i/>
        </w:rPr>
        <w:t>even</w:t>
      </w:r>
      <w:r w:rsidR="003C0281">
        <w:t>’ method specification require</w:t>
      </w:r>
      <w:r w:rsidR="00D370EA">
        <w:t xml:space="preserve"> changes </w:t>
      </w:r>
      <w:r w:rsidR="00BD0F15">
        <w:t>with</w:t>
      </w:r>
      <w:r w:rsidR="00D370EA">
        <w:t xml:space="preserve"> Line</w:t>
      </w:r>
      <w:r w:rsidR="00443B25">
        <w:t>s</w:t>
      </w:r>
      <w:r w:rsidR="00BD0F15">
        <w:t xml:space="preserve"> 67-68 </w:t>
      </w:r>
      <w:r w:rsidR="00D370EA">
        <w:t>replaced with a simpler clause taken from the method implementation itself</w:t>
      </w:r>
      <w:r w:rsidR="00443B25">
        <w:t xml:space="preserve"> which preserved t</w:t>
      </w:r>
      <w:r w:rsidR="00DD2BB1">
        <w:t>he</w:t>
      </w:r>
      <w:r w:rsidR="00443B25">
        <w:t xml:space="preserve"> overall </w:t>
      </w:r>
      <w:r w:rsidR="00F50852">
        <w:t>constraint</w:t>
      </w:r>
      <w:r w:rsidR="00D370EA">
        <w:t>.</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443B25">
        <w:rPr>
          <w:rFonts w:ascii="Consolas" w:eastAsia="Times New Roman" w:hAnsi="Consolas" w:cs="Times New Roman"/>
          <w:strike/>
          <w:color w:val="008000"/>
          <w:sz w:val="16"/>
          <w:szCs w:val="21"/>
          <w:lang w:val="en-GB" w:eastAsia="en-GB"/>
        </w:rPr>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8000"/>
          <w:sz w:val="16"/>
          <w:szCs w:val="21"/>
          <w:lang w:val="en-GB" w:eastAsia="en-GB"/>
        </w:rPr>
      </w:pPr>
      <w:r w:rsidRPr="00443B25">
        <w:rPr>
          <w:rFonts w:ascii="Consolas" w:eastAsia="Times New Roman" w:hAnsi="Consolas" w:cs="Times New Roman"/>
          <w:strike/>
          <w:color w:val="008000"/>
          <w:sz w:val="16"/>
          <w:szCs w:val="21"/>
          <w:lang w:val="en-GB" w:eastAsia="en-GB"/>
        </w:rPr>
        <w:lastRenderedPageBreak/>
        <w:t xml:space="preserve">@   ensures \result != (\exists </w:t>
      </w:r>
      <w:proofErr w:type="spellStart"/>
      <w:r w:rsidRPr="00443B25">
        <w:rPr>
          <w:rFonts w:ascii="Consolas" w:eastAsia="Times New Roman" w:hAnsi="Consolas" w:cs="Times New Roman"/>
          <w:strike/>
          <w:color w:val="008000"/>
          <w:sz w:val="16"/>
          <w:szCs w:val="21"/>
          <w:lang w:val="en-GB" w:eastAsia="en-GB"/>
        </w:rPr>
        <w:t>int</w:t>
      </w:r>
      <w:proofErr w:type="spellEnd"/>
      <w:r w:rsidRPr="00443B25">
        <w:rPr>
          <w:rFonts w:ascii="Consolas" w:eastAsia="Times New Roman" w:hAnsi="Consolas" w:cs="Times New Roman"/>
          <w:strike/>
          <w:color w:val="008000"/>
          <w:sz w:val="16"/>
          <w:szCs w:val="21"/>
          <w:lang w:val="en-GB" w:eastAsia="en-GB"/>
        </w:rPr>
        <w:t xml:space="preserve"> y; y*2 == x+1); </w:t>
      </w:r>
    </w:p>
    <w:p w:rsidR="00443B25" w:rsidRPr="00443B25" w:rsidRDefault="00443B25" w:rsidP="00443B2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443B25">
        <w:rPr>
          <w:rFonts w:ascii="Consolas" w:eastAsia="Times New Roman" w:hAnsi="Consolas" w:cs="Times New Roman"/>
          <w:color w:val="008000"/>
          <w:sz w:val="16"/>
          <w:szCs w:val="21"/>
          <w:lang w:val="en-GB" w:eastAsia="en-GB"/>
        </w:rPr>
        <w:t>@   ensures \result == (x%2==0);</w:t>
      </w:r>
    </w:p>
    <w:p w:rsidR="00443B25" w:rsidRDefault="00443B25" w:rsidP="002E540F"/>
    <w:p w:rsidR="002E540F" w:rsidRDefault="000115B7" w:rsidP="002E540F">
      <w:r>
        <w:t>Once the changes were made, both methods verified.</w:t>
      </w:r>
    </w:p>
    <w:p w:rsidR="000115B7" w:rsidRDefault="000115B7" w:rsidP="002E540F"/>
    <w:p w:rsidR="002E540F" w:rsidRDefault="00E51F48" w:rsidP="001F3623">
      <w:pPr>
        <w:pStyle w:val="Heading4"/>
      </w:pPr>
      <w:r>
        <w:t>4.3.4.3</w:t>
      </w:r>
      <w:r>
        <w:tab/>
      </w:r>
      <w:r w:rsidR="002E540F">
        <w:t>Analysis</w:t>
      </w:r>
    </w:p>
    <w:p w:rsidR="0043027C" w:rsidRDefault="003C0281" w:rsidP="002E540F">
      <w:r>
        <w:t>The Z</w:t>
      </w:r>
      <w:r w:rsidR="00A82CBC">
        <w:t xml:space="preserve">3 error encountered in this attempt </w:t>
      </w:r>
      <w:r>
        <w:t>is</w:t>
      </w:r>
      <w:r w:rsidR="00A82CBC">
        <w:t xml:space="preserve"> troublesome due to the specification developed by</w:t>
      </w:r>
      <w:r>
        <w:t xml:space="preserve"> the </w:t>
      </w:r>
      <w:proofErr w:type="spellStart"/>
      <w:r>
        <w:t>KeY</w:t>
      </w:r>
      <w:proofErr w:type="spellEnd"/>
      <w:r>
        <w:t xml:space="preserve"> team making use of this technique</w:t>
      </w:r>
      <w:r w:rsidR="00A82CBC">
        <w:t xml:space="preserve"> on a regular basis</w:t>
      </w:r>
      <w:r w:rsidR="00C01B35">
        <w:t>,</w:t>
      </w:r>
      <w:r w:rsidR="00A82CBC">
        <w:t xml:space="preserve"> </w:t>
      </w:r>
      <w:r w:rsidR="00C01B35">
        <w:t>as Symbolic Execution is able to resolve these problems through the creation of models</w:t>
      </w:r>
      <w:r w:rsidR="00A82CBC">
        <w:t>. The ability of Why3 to automatically switch back-end solvers</w:t>
      </w:r>
      <w:r w:rsidR="00C01B35">
        <w:t>,</w:t>
      </w:r>
      <w:r w:rsidR="00A82CBC">
        <w:t xml:space="preserve"> for different </w:t>
      </w:r>
      <w:r w:rsidR="00C01B35">
        <w:t xml:space="preserve">sections of the code and specification, </w:t>
      </w:r>
      <w:r w:rsidR="00A82CBC">
        <w:t>would have proven very helpful</w:t>
      </w:r>
      <w:r w:rsidR="00C01B35">
        <w:t xml:space="preserve"> for this issue with the restriction to one solver per proof allied with the use of VCG proving restrictive in the development of specifications for </w:t>
      </w:r>
      <w:proofErr w:type="spellStart"/>
      <w:r w:rsidR="00C01B35">
        <w:t>OpenJML</w:t>
      </w:r>
      <w:proofErr w:type="spellEnd"/>
      <w:r w:rsidR="00C01B35">
        <w:t>.</w:t>
      </w:r>
      <w:r w:rsidR="0043027C">
        <w:t xml:space="preserve"> However, it could be argued that the simplification of specifications is one of the goals of </w:t>
      </w:r>
      <w:proofErr w:type="spellStart"/>
      <w:r w:rsidR="0043027C">
        <w:t>OpenJML</w:t>
      </w:r>
      <w:proofErr w:type="spellEnd"/>
      <w:r w:rsidR="0043027C">
        <w:t xml:space="preserve"> and would greatly ease the development process for novice users</w:t>
      </w:r>
      <w:r>
        <w:t>,</w:t>
      </w:r>
      <w:r w:rsidR="0043027C">
        <w:t xml:space="preserve"> even if it is at the expense of more advanced users.</w:t>
      </w:r>
    </w:p>
    <w:p w:rsidR="0043027C" w:rsidRDefault="0043027C" w:rsidP="002E540F"/>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3</w:t>
      </w:r>
      <w:r w:rsidRPr="00E704BB">
        <w:rPr>
          <w:color w:val="auto"/>
        </w:rPr>
        <w:fldChar w:fldCharType="end"/>
      </w:r>
      <w:r w:rsidRPr="00E704BB">
        <w:rPr>
          <w:color w:val="auto"/>
        </w:rPr>
        <w:t xml:space="preserve">: even / </w:t>
      </w:r>
      <w:proofErr w:type="spellStart"/>
      <w:r w:rsidRPr="00E704BB">
        <w:rPr>
          <w:color w:val="auto"/>
        </w:rPr>
        <w:t>evenSumLemma</w:t>
      </w:r>
      <w:proofErr w:type="spellEnd"/>
      <w:r w:rsidRPr="00E704BB">
        <w:rPr>
          <w:color w:val="auto"/>
        </w:rPr>
        <w:t xml:space="preserve"> properties (per Tool)</w:t>
      </w:r>
    </w:p>
    <w:tbl>
      <w:tblPr>
        <w:tblStyle w:val="GridTable3-Accent1"/>
        <w:tblW w:w="6960" w:type="dxa"/>
        <w:tblInd w:w="1035" w:type="dxa"/>
        <w:tblCellMar>
          <w:left w:w="113" w:type="dxa"/>
        </w:tblCellMar>
        <w:tblLook w:val="06A0" w:firstRow="1" w:lastRow="0" w:firstColumn="1" w:lastColumn="0" w:noHBand="1" w:noVBand="1"/>
      </w:tblPr>
      <w:tblGrid>
        <w:gridCol w:w="2326"/>
        <w:gridCol w:w="1530"/>
        <w:gridCol w:w="1651"/>
        <w:gridCol w:w="145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 xml:space="preserve">even / </w:t>
            </w:r>
            <w:proofErr w:type="spellStart"/>
            <w:r>
              <w:t>evenSumLemma</w:t>
            </w:r>
            <w:proofErr w:type="spellEnd"/>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65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45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10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17 / 9</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13 / 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2</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/No</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Incomplete</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1000ms</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239ms / 805ms</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2</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89 / 174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7</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N/A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164 / 296</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35</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Partial</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Verification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Required</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5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4</w:t>
            </w:r>
          </w:p>
        </w:tc>
        <w:tc>
          <w:tcPr>
            <w:tcW w:w="145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 / 0</w:t>
            </w:r>
          </w:p>
        </w:tc>
      </w:tr>
    </w:tbl>
    <w:p w:rsidR="00E704BB" w:rsidRDefault="00E704BB" w:rsidP="002E540F"/>
    <w:p w:rsidR="00E704BB" w:rsidRDefault="00E704BB" w:rsidP="002E540F"/>
    <w:p w:rsidR="0043027C" w:rsidRPr="002E540F" w:rsidRDefault="00E51F48" w:rsidP="001F3623">
      <w:pPr>
        <w:pStyle w:val="Heading3"/>
      </w:pPr>
      <w:bookmarkStart w:id="67" w:name="_Toc516738776"/>
      <w:r>
        <w:t>4.3.5</w:t>
      </w:r>
      <w:r>
        <w:tab/>
      </w:r>
      <w:r w:rsidR="0043027C" w:rsidRPr="002E540F">
        <w:t xml:space="preserve">Attempt </w:t>
      </w:r>
      <w:r w:rsidR="0043027C">
        <w:t>3</w:t>
      </w:r>
      <w:bookmarkEnd w:id="67"/>
    </w:p>
    <w:p w:rsidR="0043027C" w:rsidRDefault="00E51F48" w:rsidP="001F3623">
      <w:pPr>
        <w:pStyle w:val="Heading4"/>
      </w:pPr>
      <w:r>
        <w:t>4.3.5.1</w:t>
      </w:r>
      <w:r>
        <w:tab/>
      </w:r>
      <w:r w:rsidR="0043027C">
        <w:t>Code and Specification</w:t>
      </w:r>
    </w:p>
    <w:p w:rsidR="0043027C" w:rsidRDefault="00B92AED" w:rsidP="0043027C">
      <w:r>
        <w:t>For the next section we introduced the '</w:t>
      </w:r>
      <w:r w:rsidRPr="00B35DE5">
        <w:rPr>
          <w:i/>
        </w:rPr>
        <w:t>div2</w:t>
      </w:r>
      <w:r w:rsidR="003C0281">
        <w:t>' method which returns</w:t>
      </w:r>
      <w:r>
        <w:t xml:space="preserve"> a value divided by two. No additional alterations were required for</w:t>
      </w:r>
      <w:r w:rsidR="003C0281">
        <w:t xml:space="preserve"> this method. We then introduce</w:t>
      </w:r>
      <w:r>
        <w:t xml:space="preserve"> the </w:t>
      </w:r>
      <w:r w:rsidR="00B35DE5">
        <w:t>‘</w:t>
      </w:r>
      <w:proofErr w:type="spellStart"/>
      <w:r w:rsidRPr="00B35DE5">
        <w:rPr>
          <w:i/>
        </w:rPr>
        <w:t>leftMost</w:t>
      </w:r>
      <w:proofErr w:type="spellEnd"/>
      <w:r w:rsidR="00B35DE5">
        <w:rPr>
          <w:i/>
        </w:rPr>
        <w:t>’</w:t>
      </w:r>
      <w:r>
        <w:t xml:space="preserve"> method which</w:t>
      </w:r>
      <w:r w:rsidR="003C0281">
        <w:t xml:space="preserve"> requires</w:t>
      </w:r>
      <w:r w:rsidR="00B35DE5">
        <w:t xml:space="preserve"> additional specifications to bound the variables involved.</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sidR="004440FF">
        <w:rPr>
          <w:rFonts w:ascii="Consolas" w:eastAsia="Times New Roman" w:hAnsi="Consolas" w:cs="Times New Roman"/>
          <w:color w:val="008000"/>
          <w:sz w:val="16"/>
          <w:szCs w:val="21"/>
          <w:lang w:val="en-GB" w:eastAsia="en-GB"/>
        </w:rPr>
        <w:t>.length</w:t>
      </w:r>
      <w:proofErr w:type="spellEnd"/>
      <w:r w:rsidR="004440FF">
        <w:rPr>
          <w:rFonts w:ascii="Consolas" w:eastAsia="Times New Roman" w:hAnsi="Consolas" w:cs="Times New Roman"/>
          <w:color w:val="008000"/>
          <w:sz w:val="16"/>
          <w:szCs w:val="21"/>
          <w:lang w:val="en-GB" w:eastAsia="en-GB"/>
        </w:rPr>
        <w:t xml:space="preserve"> &lt;= </w:t>
      </w:r>
      <w:proofErr w:type="spellStart"/>
      <w:r w:rsidR="004440FF">
        <w:rPr>
          <w:rFonts w:ascii="Consolas" w:eastAsia="Times New Roman" w:hAnsi="Consolas" w:cs="Times New Roman"/>
          <w:color w:val="008000"/>
          <w:sz w:val="16"/>
          <w:szCs w:val="21"/>
          <w:lang w:val="en-GB" w:eastAsia="en-GB"/>
        </w:rPr>
        <w:t>Integer.MAX_VALUE</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left &amp;&amp; left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requires 0 &lt;= right &amp;&amp; right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 pure </w:t>
      </w:r>
      <w:proofErr w:type="spellStart"/>
      <w:r w:rsidRPr="00F04FD2">
        <w:rPr>
          <w:rFonts w:ascii="Consolas" w:eastAsia="Times New Roman" w:hAnsi="Consolas" w:cs="Times New Roman"/>
          <w:color w:val="008000"/>
          <w:sz w:val="16"/>
          <w:szCs w:val="21"/>
          <w:lang w:val="en-GB" w:eastAsia="en-GB"/>
        </w:rPr>
        <w:t>spec_public</w:t>
      </w:r>
      <w:proofErr w:type="spellEnd"/>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00FF"/>
          <w:sz w:val="16"/>
          <w:szCs w:val="21"/>
          <w:lang w:val="en-GB" w:eastAsia="en-GB"/>
        </w:rPr>
        <w:t>private</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08000"/>
          <w:sz w:val="16"/>
          <w:szCs w:val="21"/>
          <w:lang w:val="en-GB" w:eastAsia="en-GB"/>
        </w:rPr>
        <w:t>/*@ helper @*/</w:t>
      </w:r>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w:t>
      </w:r>
      <w:proofErr w:type="spellStart"/>
      <w:r w:rsidRPr="00F04FD2">
        <w:rPr>
          <w:rFonts w:ascii="Consolas" w:eastAsia="Times New Roman" w:hAnsi="Consolas" w:cs="Times New Roman"/>
          <w:color w:val="000000"/>
          <w:sz w:val="16"/>
          <w:szCs w:val="21"/>
          <w:lang w:val="en-GB" w:eastAsia="en-GB"/>
        </w:rPr>
        <w:t>leftMost</w:t>
      </w:r>
      <w:proofErr w:type="spellEnd"/>
      <w:r w:rsidRPr="00F04FD2">
        <w:rPr>
          <w:rFonts w:ascii="Consolas" w:eastAsia="Times New Roman" w:hAnsi="Consolas" w:cs="Times New Roman"/>
          <w:color w:val="000000"/>
          <w:sz w:val="16"/>
          <w:szCs w:val="21"/>
          <w:lang w:val="en-GB" w:eastAsia="en-GB"/>
        </w:rPr>
        <w:t>(</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left, </w:t>
      </w:r>
      <w:proofErr w:type="spellStart"/>
      <w:r w:rsidRPr="00F04FD2">
        <w:rPr>
          <w:rFonts w:ascii="Consolas" w:eastAsia="Times New Roman" w:hAnsi="Consolas" w:cs="Times New Roman"/>
          <w:color w:val="0000FF"/>
          <w:sz w:val="16"/>
          <w:szCs w:val="21"/>
          <w:lang w:val="en-GB" w:eastAsia="en-GB"/>
        </w:rPr>
        <w:t>int</w:t>
      </w:r>
      <w:proofErr w:type="spellEnd"/>
      <w:r w:rsidRPr="00F04FD2">
        <w:rPr>
          <w:rFonts w:ascii="Consolas" w:eastAsia="Times New Roman" w:hAnsi="Consolas" w:cs="Times New Roman"/>
          <w:color w:val="000000"/>
          <w:sz w:val="16"/>
          <w:szCs w:val="21"/>
          <w:lang w:val="en-GB" w:eastAsia="en-GB"/>
        </w:rPr>
        <w:t xml:space="preserve"> right) {</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r w:rsidRPr="00F04FD2">
        <w:rPr>
          <w:rFonts w:ascii="Consolas" w:eastAsia="Times New Roman" w:hAnsi="Consolas" w:cs="Times New Roman"/>
          <w:color w:val="0000FF"/>
          <w:sz w:val="16"/>
          <w:szCs w:val="21"/>
          <w:lang w:val="en-GB" w:eastAsia="en-GB"/>
        </w:rPr>
        <w:t>return</w:t>
      </w:r>
      <w:r w:rsidRPr="00F04FD2">
        <w:rPr>
          <w:rFonts w:ascii="Consolas" w:eastAsia="Times New Roman" w:hAnsi="Consolas" w:cs="Times New Roman"/>
          <w:color w:val="000000"/>
          <w:sz w:val="16"/>
          <w:szCs w:val="21"/>
          <w:lang w:val="en-GB" w:eastAsia="en-GB"/>
        </w:rPr>
        <w:t xml:space="preserve"> </w:t>
      </w:r>
      <w:r w:rsidRPr="00F04FD2">
        <w:rPr>
          <w:rFonts w:ascii="Consolas" w:eastAsia="Times New Roman" w:hAnsi="Consolas" w:cs="Times New Roman"/>
          <w:color w:val="09885A"/>
          <w:sz w:val="16"/>
          <w:szCs w:val="21"/>
          <w:lang w:val="en-GB" w:eastAsia="en-GB"/>
        </w:rPr>
        <w:t>2</w:t>
      </w:r>
      <w:r w:rsidRPr="00F04FD2">
        <w:rPr>
          <w:rFonts w:ascii="Consolas" w:eastAsia="Times New Roman" w:hAnsi="Consolas" w:cs="Times New Roman"/>
          <w:color w:val="000000"/>
          <w:sz w:val="16"/>
          <w:szCs w:val="21"/>
          <w:lang w:val="en-GB" w:eastAsia="en-GB"/>
        </w:rPr>
        <w:t xml:space="preserve">*left - right + </w:t>
      </w:r>
      <w:r w:rsidRPr="00F04FD2">
        <w:rPr>
          <w:rFonts w:ascii="Consolas" w:eastAsia="Times New Roman" w:hAnsi="Consolas" w:cs="Times New Roman"/>
          <w:color w:val="09885A"/>
          <w:sz w:val="16"/>
          <w:szCs w:val="21"/>
          <w:lang w:val="en-GB" w:eastAsia="en-GB"/>
        </w:rPr>
        <w:t>1</w:t>
      </w:r>
      <w:r w:rsidRPr="00F04FD2">
        <w:rPr>
          <w:rFonts w:ascii="Consolas" w:eastAsia="Times New Roman" w:hAnsi="Consolas" w:cs="Times New Roman"/>
          <w:color w:val="000000"/>
          <w:sz w:val="16"/>
          <w:szCs w:val="21"/>
          <w:lang w:val="en-GB" w:eastAsia="en-GB"/>
        </w:rPr>
        <w:t>;</w:t>
      </w:r>
    </w:p>
    <w:p w:rsidR="00F04FD2" w:rsidRPr="00F04FD2" w:rsidRDefault="00F04FD2" w:rsidP="00F04FD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0000"/>
          <w:sz w:val="16"/>
          <w:szCs w:val="21"/>
          <w:lang w:val="en-GB" w:eastAsia="en-GB"/>
        </w:rPr>
        <w:t>        }</w:t>
      </w:r>
    </w:p>
    <w:p w:rsidR="00B35DE5" w:rsidRDefault="00B35DE5" w:rsidP="0043027C"/>
    <w:p w:rsidR="0043027C" w:rsidRDefault="00E51F48" w:rsidP="001F3623">
      <w:pPr>
        <w:pStyle w:val="Heading4"/>
      </w:pPr>
      <w:r>
        <w:t>4.3.5.2</w:t>
      </w:r>
      <w:r>
        <w:tab/>
      </w:r>
      <w:r w:rsidR="0043027C">
        <w:t>Verification</w:t>
      </w:r>
    </w:p>
    <w:p w:rsidR="00B35DE5" w:rsidRDefault="00B92AED" w:rsidP="00B35DE5">
      <w:pPr>
        <w:shd w:val="clear" w:color="auto" w:fill="FFFFFF"/>
        <w:spacing w:line="285" w:lineRule="atLeast"/>
      </w:pPr>
      <w:r>
        <w:t xml:space="preserve">ESC Verification of the </w:t>
      </w:r>
      <w:r w:rsidR="00B35DE5">
        <w:t>‘</w:t>
      </w:r>
      <w:r w:rsidRPr="00B35DE5">
        <w:rPr>
          <w:i/>
        </w:rPr>
        <w:t>div2</w:t>
      </w:r>
      <w:r w:rsidR="00B35DE5">
        <w:t>’</w:t>
      </w:r>
      <w:r>
        <w:t xml:space="preserve"> method resulted in an </w:t>
      </w:r>
      <w:proofErr w:type="spellStart"/>
      <w:r w:rsidR="00B35DE5" w:rsidRPr="00B35DE5">
        <w:rPr>
          <w:i/>
        </w:rPr>
        <w:t>ArithmeticOperationRange</w:t>
      </w:r>
      <w:proofErr w:type="spellEnd"/>
      <w:r w:rsidR="00B35DE5">
        <w:t xml:space="preserve"> error </w:t>
      </w:r>
      <w:r>
        <w:t xml:space="preserve">for Line </w:t>
      </w:r>
      <w:r w:rsidR="00B35DE5">
        <w:t>56</w:t>
      </w:r>
      <w:r>
        <w:t xml:space="preserve">, however there appeared </w:t>
      </w:r>
      <w:r w:rsidR="003C0281">
        <w:t xml:space="preserve">to be </w:t>
      </w:r>
      <w:r>
        <w:t xml:space="preserve">no issue with this clause and in the resulting </w:t>
      </w:r>
      <w:r w:rsidR="00B35DE5">
        <w:t>E</w:t>
      </w:r>
      <w:r>
        <w:t>SC process</w:t>
      </w:r>
      <w:r w:rsidR="00B35DE5">
        <w:t>,</w:t>
      </w:r>
      <w:r>
        <w:t xml:space="preserve"> all </w:t>
      </w:r>
      <w:r w:rsidR="00B35DE5">
        <w:t xml:space="preserve">the </w:t>
      </w:r>
      <w:r>
        <w:t xml:space="preserve">clauses were deemed valid. </w:t>
      </w:r>
    </w:p>
    <w:p w:rsidR="00B35DE5" w:rsidRPr="00B35DE5" w:rsidRDefault="00B35DE5" w:rsidP="00B35DE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16"/>
          <w:szCs w:val="21"/>
        </w:rPr>
      </w:pPr>
      <w:r w:rsidRPr="00B35DE5">
        <w:rPr>
          <w:rFonts w:ascii="Consolas" w:hAnsi="Consolas"/>
          <w:color w:val="008000"/>
          <w:sz w:val="16"/>
          <w:szCs w:val="21"/>
        </w:rPr>
        <w:t>@   ensures \result*2 == x;</w:t>
      </w:r>
    </w:p>
    <w:p w:rsidR="00AB4AE5" w:rsidRDefault="00B92AED" w:rsidP="00B35DE5">
      <w:r>
        <w:t>The '</w:t>
      </w:r>
      <w:proofErr w:type="spellStart"/>
      <w:r>
        <w:t>leftMost</w:t>
      </w:r>
      <w:proofErr w:type="spellEnd"/>
      <w:r>
        <w:t xml:space="preserve">' method </w:t>
      </w:r>
      <w:r w:rsidR="00B35DE5">
        <w:t xml:space="preserve">new specifications also </w:t>
      </w:r>
      <w:r>
        <w:t xml:space="preserve">had an </w:t>
      </w:r>
      <w:proofErr w:type="spellStart"/>
      <w:r w:rsidRPr="00B35DE5">
        <w:rPr>
          <w:i/>
        </w:rPr>
        <w:t>ArithmeticOperationRange</w:t>
      </w:r>
      <w:proofErr w:type="spellEnd"/>
      <w:r>
        <w:t xml:space="preserve"> error during initial ESC verification checks</w:t>
      </w:r>
      <w:r w:rsidR="003C0281">
        <w:t xml:space="preserve">, </w:t>
      </w:r>
      <w:r>
        <w:t xml:space="preserve">no upper bound </w:t>
      </w:r>
      <w:r w:rsidR="003C0281">
        <w:t>restriction</w:t>
      </w:r>
      <w:r w:rsidR="00F649AF">
        <w:t xml:space="preserve"> of the variable on </w:t>
      </w:r>
      <w:r w:rsidR="00F649AF" w:rsidRPr="00F649AF">
        <w:rPr>
          <w:highlight w:val="yellow"/>
        </w:rPr>
        <w:t>Line XY</w:t>
      </w:r>
      <w:r w:rsidR="003C0281">
        <w:t xml:space="preserve"> was </w:t>
      </w:r>
      <w:r>
        <w:t xml:space="preserve">resulting in the upper bound of the integer type being broken after the multiplication operation </w:t>
      </w:r>
      <w:r w:rsidR="00BD0F15">
        <w:t>(</w:t>
      </w:r>
      <w:r>
        <w:t>Line</w:t>
      </w:r>
      <w:r w:rsidR="00F04FD2">
        <w:t xml:space="preserve"> 78</w:t>
      </w:r>
      <w:r w:rsidR="00BD0F15">
        <w:t>)</w:t>
      </w:r>
      <w:r w:rsidR="00F04FD2">
        <w:t>.</w:t>
      </w:r>
      <w:r>
        <w:t xml:space="preserve"> </w:t>
      </w:r>
      <w:r w:rsidR="00F04FD2">
        <w:t xml:space="preserve">Restricting the upper bound of </w:t>
      </w:r>
      <w:proofErr w:type="spellStart"/>
      <w:r w:rsidR="00F04FD2">
        <w:t>a.length</w:t>
      </w:r>
      <w:proofErr w:type="spellEnd"/>
      <w:r w:rsidR="00F04FD2">
        <w:t xml:space="preserve"> to</w:t>
      </w:r>
      <w:r w:rsidR="007F23CA">
        <w:t xml:space="preserve"> </w:t>
      </w:r>
      <w:proofErr w:type="spellStart"/>
      <w:r w:rsidR="007F23CA">
        <w:t>Integer.MAX</w:t>
      </w:r>
      <w:r>
        <w:t>_VALUE</w:t>
      </w:r>
      <w:proofErr w:type="spellEnd"/>
      <w:r>
        <w:t xml:space="preserve"> / 2 solved the issue.</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strike/>
          <w:color w:val="000000"/>
          <w:sz w:val="16"/>
          <w:szCs w:val="21"/>
          <w:lang w:val="en-GB" w:eastAsia="en-GB"/>
        </w:rPr>
      </w:pPr>
      <w:r w:rsidRPr="00F04FD2">
        <w:rPr>
          <w:rFonts w:ascii="Consolas" w:eastAsia="Times New Roman" w:hAnsi="Consolas" w:cs="Times New Roman"/>
          <w:strike/>
          <w:color w:val="008000"/>
          <w:sz w:val="16"/>
          <w:szCs w:val="21"/>
          <w:lang w:val="en-GB" w:eastAsia="en-GB"/>
        </w:rPr>
        <w:t xml:space="preserve">@ requires 0 &lt;= </w:t>
      </w:r>
      <w:proofErr w:type="spellStart"/>
      <w:r w:rsidRPr="00F04FD2">
        <w:rPr>
          <w:rFonts w:ascii="Consolas" w:eastAsia="Times New Roman" w:hAnsi="Consolas" w:cs="Times New Roman"/>
          <w:strike/>
          <w:color w:val="008000"/>
          <w:sz w:val="16"/>
          <w:szCs w:val="21"/>
          <w:lang w:val="en-GB" w:eastAsia="en-GB"/>
        </w:rPr>
        <w:t>a.length</w:t>
      </w:r>
      <w:proofErr w:type="spellEnd"/>
      <w:r w:rsidRPr="00F04FD2">
        <w:rPr>
          <w:rFonts w:ascii="Consolas" w:eastAsia="Times New Roman" w:hAnsi="Consolas" w:cs="Times New Roman"/>
          <w:strike/>
          <w:color w:val="008000"/>
          <w:sz w:val="16"/>
          <w:szCs w:val="21"/>
          <w:lang w:val="en-GB" w:eastAsia="en-GB"/>
        </w:rPr>
        <w:t xml:space="preserve"> &amp;&amp; </w:t>
      </w:r>
      <w:proofErr w:type="spellStart"/>
      <w:r w:rsidRPr="00F04FD2">
        <w:rPr>
          <w:rFonts w:ascii="Consolas" w:eastAsia="Times New Roman" w:hAnsi="Consolas" w:cs="Times New Roman"/>
          <w:strike/>
          <w:color w:val="008000"/>
          <w:sz w:val="16"/>
          <w:szCs w:val="21"/>
          <w:lang w:val="en-GB" w:eastAsia="en-GB"/>
        </w:rPr>
        <w:t>a</w:t>
      </w:r>
      <w:r w:rsidRPr="007271AC">
        <w:rPr>
          <w:rFonts w:ascii="Consolas" w:eastAsia="Times New Roman" w:hAnsi="Consolas" w:cs="Times New Roman"/>
          <w:strike/>
          <w:color w:val="008000"/>
          <w:sz w:val="16"/>
          <w:szCs w:val="21"/>
          <w:lang w:val="en-GB" w:eastAsia="en-GB"/>
        </w:rPr>
        <w:t>.length</w:t>
      </w:r>
      <w:proofErr w:type="spellEnd"/>
      <w:r w:rsidRPr="007271AC">
        <w:rPr>
          <w:rFonts w:ascii="Consolas" w:eastAsia="Times New Roman" w:hAnsi="Consolas" w:cs="Times New Roman"/>
          <w:strike/>
          <w:color w:val="008000"/>
          <w:sz w:val="16"/>
          <w:szCs w:val="21"/>
          <w:lang w:val="en-GB" w:eastAsia="en-GB"/>
        </w:rPr>
        <w:t xml:space="preserve"> &lt;= </w:t>
      </w:r>
      <w:proofErr w:type="spellStart"/>
      <w:r w:rsidRPr="007271AC">
        <w:rPr>
          <w:rFonts w:ascii="Consolas" w:eastAsia="Times New Roman" w:hAnsi="Consolas" w:cs="Times New Roman"/>
          <w:strike/>
          <w:color w:val="008000"/>
          <w:sz w:val="16"/>
          <w:szCs w:val="21"/>
          <w:lang w:val="en-GB" w:eastAsia="en-GB"/>
        </w:rPr>
        <w:t>Integer.MAX_VALUE</w:t>
      </w:r>
      <w:proofErr w:type="spellEnd"/>
      <w:r w:rsidRPr="00F04FD2">
        <w:rPr>
          <w:rFonts w:ascii="Consolas" w:eastAsia="Times New Roman" w:hAnsi="Consolas" w:cs="Times New Roman"/>
          <w:strike/>
          <w:color w:val="008000"/>
          <w:sz w:val="16"/>
          <w:szCs w:val="21"/>
          <w:lang w:val="en-GB" w:eastAsia="en-GB"/>
        </w:rPr>
        <w:t>;</w:t>
      </w:r>
    </w:p>
    <w:p w:rsidR="007271AC" w:rsidRPr="00F04FD2" w:rsidRDefault="007271AC" w:rsidP="007271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F04FD2">
        <w:rPr>
          <w:rFonts w:ascii="Consolas" w:eastAsia="Times New Roman" w:hAnsi="Consolas" w:cs="Times New Roman"/>
          <w:color w:val="008000"/>
          <w:sz w:val="16"/>
          <w:szCs w:val="21"/>
          <w:lang w:val="en-GB" w:eastAsia="en-GB"/>
        </w:rPr>
        <w:t xml:space="preserve">@ requires 0 &lt;= </w:t>
      </w:r>
      <w:proofErr w:type="spellStart"/>
      <w:r w:rsidRPr="00F04FD2">
        <w:rPr>
          <w:rFonts w:ascii="Consolas" w:eastAsia="Times New Roman" w:hAnsi="Consolas" w:cs="Times New Roman"/>
          <w:color w:val="008000"/>
          <w:sz w:val="16"/>
          <w:szCs w:val="21"/>
          <w:lang w:val="en-GB" w:eastAsia="en-GB"/>
        </w:rPr>
        <w:t>a.length</w:t>
      </w:r>
      <w:proofErr w:type="spellEnd"/>
      <w:r w:rsidRPr="00F04FD2">
        <w:rPr>
          <w:rFonts w:ascii="Consolas" w:eastAsia="Times New Roman" w:hAnsi="Consolas" w:cs="Times New Roman"/>
          <w:color w:val="008000"/>
          <w:sz w:val="16"/>
          <w:szCs w:val="21"/>
          <w:lang w:val="en-GB" w:eastAsia="en-GB"/>
        </w:rPr>
        <w:t xml:space="preserve"> &amp;&amp; </w:t>
      </w:r>
      <w:proofErr w:type="spellStart"/>
      <w:r w:rsidRPr="00F04FD2">
        <w:rPr>
          <w:rFonts w:ascii="Consolas" w:eastAsia="Times New Roman" w:hAnsi="Consolas" w:cs="Times New Roman"/>
          <w:color w:val="008000"/>
          <w:sz w:val="16"/>
          <w:szCs w:val="21"/>
          <w:lang w:val="en-GB" w:eastAsia="en-GB"/>
        </w:rPr>
        <w:t>a</w:t>
      </w:r>
      <w:r>
        <w:rPr>
          <w:rFonts w:ascii="Consolas" w:eastAsia="Times New Roman" w:hAnsi="Consolas" w:cs="Times New Roman"/>
          <w:color w:val="008000"/>
          <w:sz w:val="16"/>
          <w:szCs w:val="21"/>
          <w:lang w:val="en-GB" w:eastAsia="en-GB"/>
        </w:rPr>
        <w:t>.length</w:t>
      </w:r>
      <w:proofErr w:type="spellEnd"/>
      <w:r>
        <w:rPr>
          <w:rFonts w:ascii="Consolas" w:eastAsia="Times New Roman" w:hAnsi="Consolas" w:cs="Times New Roman"/>
          <w:color w:val="008000"/>
          <w:sz w:val="16"/>
          <w:szCs w:val="21"/>
          <w:lang w:val="en-GB" w:eastAsia="en-GB"/>
        </w:rPr>
        <w:t xml:space="preserve"> &lt;= </w:t>
      </w:r>
      <w:proofErr w:type="spellStart"/>
      <w:r>
        <w:rPr>
          <w:rFonts w:ascii="Consolas" w:eastAsia="Times New Roman" w:hAnsi="Consolas" w:cs="Times New Roman"/>
          <w:color w:val="008000"/>
          <w:sz w:val="16"/>
          <w:szCs w:val="21"/>
          <w:lang w:val="en-GB" w:eastAsia="en-GB"/>
        </w:rPr>
        <w:t>Integer.MAX_VALUE</w:t>
      </w:r>
      <w:proofErr w:type="spellEnd"/>
      <w:r>
        <w:rPr>
          <w:rFonts w:ascii="Consolas" w:eastAsia="Times New Roman" w:hAnsi="Consolas" w:cs="Times New Roman"/>
          <w:color w:val="008000"/>
          <w:sz w:val="16"/>
          <w:szCs w:val="21"/>
          <w:lang w:val="en-GB" w:eastAsia="en-GB"/>
        </w:rPr>
        <w:t xml:space="preserve"> / 2</w:t>
      </w:r>
      <w:r w:rsidRPr="00F04FD2">
        <w:rPr>
          <w:rFonts w:ascii="Consolas" w:eastAsia="Times New Roman" w:hAnsi="Consolas" w:cs="Times New Roman"/>
          <w:color w:val="008000"/>
          <w:sz w:val="16"/>
          <w:szCs w:val="21"/>
          <w:lang w:val="en-GB" w:eastAsia="en-GB"/>
        </w:rPr>
        <w:t>;</w:t>
      </w:r>
    </w:p>
    <w:p w:rsidR="004440FF" w:rsidRDefault="004440FF" w:rsidP="00B35DE5"/>
    <w:p w:rsidR="0043027C" w:rsidRDefault="00E51F48" w:rsidP="001F3623">
      <w:pPr>
        <w:pStyle w:val="Heading4"/>
      </w:pPr>
      <w:r>
        <w:lastRenderedPageBreak/>
        <w:t>4.3.5.3</w:t>
      </w:r>
      <w:r>
        <w:tab/>
      </w:r>
      <w:r w:rsidR="0043027C">
        <w:t>Analysis</w:t>
      </w:r>
    </w:p>
    <w:p w:rsidR="0043027C" w:rsidRDefault="00B92AED" w:rsidP="0043027C">
      <w:r>
        <w:t>The ESC verification of the 'div' and '</w:t>
      </w:r>
      <w:proofErr w:type="spellStart"/>
      <w:r>
        <w:t>leftMost</w:t>
      </w:r>
      <w:proofErr w:type="spellEnd"/>
      <w:r>
        <w:t xml:space="preserve">' methods was the easiest in the program. The </w:t>
      </w:r>
      <w:proofErr w:type="spellStart"/>
      <w:r w:rsidR="001229C3" w:rsidRPr="00B35DE5">
        <w:rPr>
          <w:i/>
        </w:rPr>
        <w:t>ArithmeticOperationRange</w:t>
      </w:r>
      <w:proofErr w:type="spellEnd"/>
      <w:r w:rsidR="001229C3">
        <w:t xml:space="preserve"> </w:t>
      </w:r>
      <w:r w:rsidR="004E0A61">
        <w:t xml:space="preserve">error </w:t>
      </w:r>
      <w:r>
        <w:t>for the 'div' method was worrying behaviour since it was returning invalid results for specifications that were valid</w:t>
      </w:r>
      <w:r w:rsidR="004E0A61">
        <w:t>,</w:t>
      </w:r>
      <w:r>
        <w:t xml:space="preserve"> which may potentially mean there is a flaw in the proof system and</w:t>
      </w:r>
      <w:r w:rsidR="00A570D0">
        <w:t xml:space="preserve"> also the vice versa could potentially happen in that</w:t>
      </w:r>
      <w:r>
        <w:t xml:space="preserve"> invalid results could being returned valid. As this was the only occurrence of this type of action, we believed it an anomaly but still should be noted. The '</w:t>
      </w:r>
      <w:proofErr w:type="spellStart"/>
      <w:r>
        <w:t>leftMost</w:t>
      </w:r>
      <w:proofErr w:type="spellEnd"/>
      <w:r>
        <w:t xml:space="preserve">' methods upper bound issue was easy to spot and initially fix with an upper bound of 1000, and later, after conversations with </w:t>
      </w:r>
      <w:r w:rsidR="00BD0965">
        <w:t xml:space="preserve">the </w:t>
      </w:r>
      <w:proofErr w:type="spellStart"/>
      <w:r w:rsidR="00BD0965">
        <w:t>OpenJML</w:t>
      </w:r>
      <w:proofErr w:type="spellEnd"/>
      <w:r w:rsidR="00BD0965">
        <w:t xml:space="preserve"> developers</w:t>
      </w:r>
      <w:r>
        <w:t xml:space="preserve"> on other similar issues, resolved to using the </w:t>
      </w:r>
      <w:proofErr w:type="spellStart"/>
      <w:r>
        <w:t>Integer.MAX_VALUE</w:t>
      </w:r>
      <w:proofErr w:type="spellEnd"/>
      <w:r>
        <w:t xml:space="preserve"> variable.</w:t>
      </w:r>
    </w:p>
    <w:p w:rsidR="00F64150" w:rsidRDefault="00F64150"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4</w:t>
      </w:r>
      <w:r w:rsidRPr="00E704BB">
        <w:rPr>
          <w:color w:val="auto"/>
        </w:rPr>
        <w:fldChar w:fldCharType="end"/>
      </w:r>
      <w:r w:rsidRPr="00E704BB">
        <w:rPr>
          <w:color w:val="auto"/>
        </w:rPr>
        <w:t xml:space="preserve">: div2 / </w:t>
      </w:r>
      <w:proofErr w:type="spellStart"/>
      <w:r w:rsidRPr="00E704BB">
        <w:rPr>
          <w:color w:val="auto"/>
        </w:rPr>
        <w:t>leftMost</w:t>
      </w:r>
      <w:proofErr w:type="spellEnd"/>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 xml:space="preserve">div2 / </w:t>
            </w:r>
            <w:proofErr w:type="spellStart"/>
            <w:r>
              <w:t>leftMost</w:t>
            </w:r>
            <w:proofErr w:type="spellEnd"/>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 12 / 9</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 / 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 / 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6</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 / 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 / 6</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bookmarkStart w:id="68" w:name="__DdeLink__6665_1485156235"/>
            <w:bookmarkEnd w:id="68"/>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Incomplete / N/A (No contract) </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279ms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80ms / 40ms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117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198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42 / 28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 / 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 / 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r>
    </w:tbl>
    <w:p w:rsidR="00E704BB" w:rsidRDefault="00E704BB" w:rsidP="0043027C"/>
    <w:p w:rsidR="008263F1" w:rsidRPr="002E540F" w:rsidRDefault="00E51F48" w:rsidP="001F3623">
      <w:pPr>
        <w:pStyle w:val="Heading3"/>
      </w:pPr>
      <w:bookmarkStart w:id="69" w:name="_Toc516738777"/>
      <w:r>
        <w:t>4.3.6</w:t>
      </w:r>
      <w:r>
        <w:tab/>
      </w:r>
      <w:r w:rsidR="008263F1" w:rsidRPr="002E540F">
        <w:t xml:space="preserve">Attempt </w:t>
      </w:r>
      <w:r w:rsidR="008263F1">
        <w:t>4</w:t>
      </w:r>
      <w:bookmarkEnd w:id="69"/>
    </w:p>
    <w:p w:rsidR="008263F1" w:rsidRDefault="00E51F48" w:rsidP="001F3623">
      <w:pPr>
        <w:pStyle w:val="Heading4"/>
      </w:pPr>
      <w:r>
        <w:t>4.3.6.1</w:t>
      </w:r>
      <w:r>
        <w:tab/>
      </w:r>
      <w:r w:rsidR="008263F1">
        <w:t>Code and Specification</w:t>
      </w:r>
    </w:p>
    <w:p w:rsidR="008263F1" w:rsidRDefault="00711249" w:rsidP="008263F1">
      <w:r>
        <w:t>The ‘isPow2’ method (</w:t>
      </w:r>
      <w:r w:rsidR="008263F1">
        <w:t>Lines 23-39</w:t>
      </w:r>
      <w:r>
        <w:t>)</w:t>
      </w:r>
      <w:r w:rsidR="00F649AF">
        <w:t xml:space="preserve"> is the next method we add</w:t>
      </w:r>
      <w:r w:rsidR="008263F1">
        <w:t xml:space="preserve"> into our </w:t>
      </w:r>
      <w:proofErr w:type="spellStart"/>
      <w:r w:rsidR="008263F1">
        <w:t>OpenJML</w:t>
      </w:r>
      <w:proofErr w:type="spellEnd"/>
      <w:r w:rsidR="008263F1">
        <w:t xml:space="preserve"> implementation.</w:t>
      </w:r>
      <w:r w:rsidR="00104EC3">
        <w:t xml:space="preserve"> The specification made use of recursion </w:t>
      </w:r>
      <w:r w:rsidR="00BD0F15">
        <w:t>(</w:t>
      </w:r>
      <w:r w:rsidR="00104EC3">
        <w:t>Line 25</w:t>
      </w:r>
      <w:r w:rsidR="00BD0F15">
        <w:t>)</w:t>
      </w:r>
      <w:r w:rsidR="00F649AF">
        <w:t xml:space="preserve"> and uses</w:t>
      </w:r>
      <w:r w:rsidR="00104EC3">
        <w:t xml:space="preserve"> the ‘</w:t>
      </w:r>
      <w:proofErr w:type="spellStart"/>
      <w:r w:rsidR="00104EC3">
        <w:t>measured_by</w:t>
      </w:r>
      <w:proofErr w:type="spellEnd"/>
      <w:r w:rsidR="00104EC3">
        <w:t>’ clause as the basis for termination of th</w:t>
      </w:r>
      <w:r w:rsidR="00F649AF">
        <w:t>e recursive method, which relies</w:t>
      </w:r>
      <w:r w:rsidR="00104EC3">
        <w:t xml:space="preserve"> on parameter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public </w:t>
      </w:r>
      <w:proofErr w:type="spellStart"/>
      <w:r w:rsidRPr="00104EC3">
        <w:rPr>
          <w:rFonts w:ascii="Consolas" w:eastAsia="Times New Roman" w:hAnsi="Consolas" w:cs="Times New Roman"/>
          <w:color w:val="008000"/>
          <w:sz w:val="16"/>
          <w:szCs w:val="21"/>
          <w:lang w:val="en-GB" w:eastAsia="en-GB"/>
        </w:rPr>
        <w:t>normal_behavior</w:t>
      </w:r>
      <w:proofErr w:type="spellEnd"/>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requires x &gt; 0;</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==&gt; ((even(x)  &amp;&amp; isPow2(div2(x))) &lt;=!=&gt; x == 1);</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ensures \result == (\exists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b; 0 &lt;= b;</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x == (\product </w:t>
      </w:r>
      <w:proofErr w:type="spellStart"/>
      <w:r w:rsidRPr="00104EC3">
        <w:rPr>
          <w:rFonts w:ascii="Consolas" w:eastAsia="Times New Roman" w:hAnsi="Consolas" w:cs="Times New Roman"/>
          <w:color w:val="008000"/>
          <w:sz w:val="16"/>
          <w:szCs w:val="21"/>
          <w:lang w:val="en-GB" w:eastAsia="en-GB"/>
        </w:rPr>
        <w:t>int</w:t>
      </w:r>
      <w:proofErr w:type="spellEnd"/>
      <w:r w:rsidRPr="00104EC3">
        <w:rPr>
          <w:rFonts w:ascii="Consolas" w:eastAsia="Times New Roman" w:hAnsi="Consolas" w:cs="Times New Roman"/>
          <w:color w:val="008000"/>
          <w:sz w:val="16"/>
          <w:szCs w:val="21"/>
          <w:lang w:val="en-GB" w:eastAsia="en-GB"/>
        </w:rPr>
        <w:t xml:space="preserve">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0 &lt;=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&amp;&amp; </w:t>
      </w:r>
      <w:proofErr w:type="spellStart"/>
      <w:r w:rsidRPr="00104EC3">
        <w:rPr>
          <w:rFonts w:ascii="Consolas" w:eastAsia="Times New Roman" w:hAnsi="Consolas" w:cs="Times New Roman"/>
          <w:color w:val="008000"/>
          <w:sz w:val="16"/>
          <w:szCs w:val="21"/>
          <w:lang w:val="en-GB" w:eastAsia="en-GB"/>
        </w:rPr>
        <w:t>i</w:t>
      </w:r>
      <w:proofErr w:type="spellEnd"/>
      <w:r w:rsidRPr="00104EC3">
        <w:rPr>
          <w:rFonts w:ascii="Consolas" w:eastAsia="Times New Roman" w:hAnsi="Consolas" w:cs="Times New Roman"/>
          <w:color w:val="008000"/>
          <w:sz w:val="16"/>
          <w:szCs w:val="21"/>
          <w:lang w:val="en-GB" w:eastAsia="en-GB"/>
        </w:rPr>
        <w:t xml:space="preserve"> &lt; b; 2));</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proofErr w:type="spellStart"/>
      <w:r w:rsidRPr="00104EC3">
        <w:rPr>
          <w:rFonts w:ascii="Consolas" w:eastAsia="Times New Roman" w:hAnsi="Consolas" w:cs="Times New Roman"/>
          <w:color w:val="008000"/>
          <w:sz w:val="16"/>
          <w:szCs w:val="21"/>
          <w:lang w:val="en-GB" w:eastAsia="en-GB"/>
        </w:rPr>
        <w:t>measured_by</w:t>
      </w:r>
      <w:proofErr w:type="spellEnd"/>
      <w:r w:rsidRPr="00104EC3">
        <w:rPr>
          <w:rFonts w:ascii="Consolas" w:eastAsia="Times New Roman" w:hAnsi="Consolas" w:cs="Times New Roman"/>
          <w:color w:val="008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accessible \nothing;</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 </w:t>
      </w:r>
      <w:r w:rsidR="004B34D5">
        <w:rPr>
          <w:rFonts w:ascii="Consolas" w:eastAsia="Times New Roman" w:hAnsi="Consolas" w:cs="Times New Roman"/>
          <w:color w:val="008000"/>
          <w:sz w:val="16"/>
          <w:szCs w:val="21"/>
          <w:lang w:val="en-GB" w:eastAsia="en-GB"/>
        </w:rPr>
        <w:t xml:space="preserve">  </w:t>
      </w:r>
      <w:r w:rsidRPr="00104EC3">
        <w:rPr>
          <w:rFonts w:ascii="Consolas" w:eastAsia="Times New Roman" w:hAnsi="Consolas" w:cs="Times New Roman"/>
          <w:color w:val="008000"/>
          <w:sz w:val="16"/>
          <w:szCs w:val="21"/>
          <w:lang w:val="en-GB" w:eastAsia="en-GB"/>
        </w:rPr>
        <w:t>pure helper</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8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private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static</w:t>
      </w:r>
      <w:r w:rsidRPr="00104EC3">
        <w:rPr>
          <w:rFonts w:ascii="Consolas" w:eastAsia="Times New Roman" w:hAnsi="Consolas" w:cs="Times New Roman"/>
          <w:color w:val="000000"/>
          <w:sz w:val="16"/>
          <w:szCs w:val="21"/>
          <w:lang w:val="en-GB" w:eastAsia="en-GB"/>
        </w:rPr>
        <w:t xml:space="preserve"> </w:t>
      </w:r>
      <w:proofErr w:type="spellStart"/>
      <w:r w:rsidRPr="00104EC3">
        <w:rPr>
          <w:rFonts w:ascii="Consolas" w:eastAsia="Times New Roman" w:hAnsi="Consolas" w:cs="Times New Roman"/>
          <w:color w:val="0000FF"/>
          <w:sz w:val="16"/>
          <w:szCs w:val="21"/>
          <w:lang w:val="en-GB" w:eastAsia="en-GB"/>
        </w:rPr>
        <w:t>boolean</w:t>
      </w:r>
      <w:proofErr w:type="spellEnd"/>
      <w:r w:rsidRPr="00104EC3">
        <w:rPr>
          <w:rFonts w:ascii="Consolas" w:eastAsia="Times New Roman" w:hAnsi="Consolas" w:cs="Times New Roman"/>
          <w:color w:val="000000"/>
          <w:sz w:val="16"/>
          <w:szCs w:val="21"/>
          <w:lang w:val="en-GB" w:eastAsia="en-GB"/>
        </w:rPr>
        <w:t xml:space="preserve"> isPow2(</w:t>
      </w:r>
      <w:proofErr w:type="spellStart"/>
      <w:r w:rsidRPr="00104EC3">
        <w:rPr>
          <w:rFonts w:ascii="Consolas" w:eastAsia="Times New Roman" w:hAnsi="Consolas" w:cs="Times New Roman"/>
          <w:color w:val="0000FF"/>
          <w:sz w:val="16"/>
          <w:szCs w:val="21"/>
          <w:lang w:val="en-GB" w:eastAsia="en-GB"/>
        </w:rPr>
        <w:t>int</w:t>
      </w:r>
      <w:proofErr w:type="spellEnd"/>
      <w:r w:rsidRPr="00104EC3">
        <w:rPr>
          <w:rFonts w:ascii="Consolas" w:eastAsia="Times New Roman" w:hAnsi="Consolas" w:cs="Times New Roman"/>
          <w:color w:val="000000"/>
          <w:sz w:val="16"/>
          <w:szCs w:val="21"/>
          <w:lang w:val="en-GB" w:eastAsia="en-GB"/>
        </w:rPr>
        <w:t xml:space="preserve"> x){</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w:t>
      </w:r>
      <w:r w:rsidRPr="00104EC3">
        <w:rPr>
          <w:rFonts w:ascii="Consolas" w:eastAsia="Times New Roman" w:hAnsi="Consolas" w:cs="Times New Roman"/>
          <w:color w:val="09885A"/>
          <w:sz w:val="16"/>
          <w:szCs w:val="21"/>
          <w:lang w:val="en-GB" w:eastAsia="en-GB"/>
        </w:rPr>
        <w:t>1</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true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if</w:t>
      </w:r>
      <w:r w:rsidRPr="00104EC3">
        <w:rPr>
          <w:rFonts w:ascii="Consolas" w:eastAsia="Times New Roman" w:hAnsi="Consolas" w:cs="Times New Roman"/>
          <w:color w:val="000000"/>
          <w:sz w:val="16"/>
          <w:szCs w:val="21"/>
          <w:lang w:val="en-GB" w:eastAsia="en-GB"/>
        </w:rPr>
        <w:t xml:space="preserve"> (x % </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 xml:space="preserve"> != </w:t>
      </w:r>
      <w:r w:rsidRPr="00104EC3">
        <w:rPr>
          <w:rFonts w:ascii="Consolas" w:eastAsia="Times New Roman" w:hAnsi="Consolas" w:cs="Times New Roman"/>
          <w:color w:val="09885A"/>
          <w:sz w:val="16"/>
          <w:szCs w:val="21"/>
          <w:lang w:val="en-GB" w:eastAsia="en-GB"/>
        </w:rPr>
        <w:t>0</w:t>
      </w:r>
      <w:r w:rsidRPr="00104EC3">
        <w:rPr>
          <w:rFonts w:ascii="Consolas" w:eastAsia="Times New Roman" w:hAnsi="Consolas" w:cs="Times New Roman"/>
          <w:color w:val="000000"/>
          <w:sz w:val="16"/>
          <w:szCs w:val="21"/>
          <w:lang w:val="en-GB" w:eastAsia="en-GB"/>
        </w:rPr>
        <w:t xml:space="preserve"> )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false</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else</w:t>
      </w:r>
      <w:r w:rsidRPr="00104EC3">
        <w:rPr>
          <w:rFonts w:ascii="Consolas" w:eastAsia="Times New Roman" w:hAnsi="Consolas" w:cs="Times New Roman"/>
          <w:color w:val="000000"/>
          <w:sz w:val="16"/>
          <w:szCs w:val="21"/>
          <w:lang w:val="en-GB" w:eastAsia="en-GB"/>
        </w:rPr>
        <w:t xml:space="preserve"> </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w:t>
      </w:r>
      <w:r w:rsidRPr="00104EC3">
        <w:rPr>
          <w:rFonts w:ascii="Consolas" w:eastAsia="Times New Roman" w:hAnsi="Consolas" w:cs="Times New Roman"/>
          <w:color w:val="0000FF"/>
          <w:sz w:val="16"/>
          <w:szCs w:val="21"/>
          <w:lang w:val="en-GB" w:eastAsia="en-GB"/>
        </w:rPr>
        <w:t>return</w:t>
      </w:r>
      <w:r w:rsidRPr="00104EC3">
        <w:rPr>
          <w:rFonts w:ascii="Consolas" w:eastAsia="Times New Roman" w:hAnsi="Consolas" w:cs="Times New Roman"/>
          <w:color w:val="000000"/>
          <w:sz w:val="16"/>
          <w:szCs w:val="21"/>
          <w:lang w:val="en-GB" w:eastAsia="en-GB"/>
        </w:rPr>
        <w:t xml:space="preserve"> isPow2(x/</w:t>
      </w:r>
      <w:r w:rsidRPr="00104EC3">
        <w:rPr>
          <w:rFonts w:ascii="Consolas" w:eastAsia="Times New Roman" w:hAnsi="Consolas" w:cs="Times New Roman"/>
          <w:color w:val="09885A"/>
          <w:sz w:val="16"/>
          <w:szCs w:val="21"/>
          <w:lang w:val="en-GB" w:eastAsia="en-GB"/>
        </w:rPr>
        <w:t>2</w:t>
      </w:r>
      <w:r w:rsidRPr="00104EC3">
        <w:rPr>
          <w:rFonts w:ascii="Consolas" w:eastAsia="Times New Roman" w:hAnsi="Consolas" w:cs="Times New Roman"/>
          <w:color w:val="000000"/>
          <w:sz w:val="16"/>
          <w:szCs w:val="21"/>
          <w:lang w:val="en-GB" w:eastAsia="en-GB"/>
        </w:rPr>
        <w:t>);</w:t>
      </w:r>
    </w:p>
    <w:p w:rsidR="00104EC3" w:rsidRPr="00104EC3" w:rsidRDefault="00104EC3" w:rsidP="00104E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104EC3">
        <w:rPr>
          <w:rFonts w:ascii="Consolas" w:eastAsia="Times New Roman" w:hAnsi="Consolas" w:cs="Times New Roman"/>
          <w:color w:val="000000"/>
          <w:sz w:val="16"/>
          <w:szCs w:val="21"/>
          <w:lang w:val="en-GB" w:eastAsia="en-GB"/>
        </w:rPr>
        <w:t xml:space="preserve">    } </w:t>
      </w:r>
    </w:p>
    <w:p w:rsidR="00104EC3" w:rsidRPr="008263F1" w:rsidRDefault="00104EC3" w:rsidP="008263F1"/>
    <w:p w:rsidR="008263F1" w:rsidRDefault="00E51F48" w:rsidP="001F3623">
      <w:pPr>
        <w:pStyle w:val="Heading4"/>
      </w:pPr>
      <w:r>
        <w:t>4.3.6.2</w:t>
      </w:r>
      <w:r>
        <w:tab/>
      </w:r>
      <w:r w:rsidR="008263F1">
        <w:t>Verification</w:t>
      </w:r>
    </w:p>
    <w:p w:rsidR="00104EC3" w:rsidRDefault="00104EC3" w:rsidP="00104EC3">
      <w:r>
        <w:t>Verificati</w:t>
      </w:r>
      <w:r w:rsidR="00F649AF">
        <w:t>on of the ‘isPow2’ method fails</w:t>
      </w:r>
      <w:r>
        <w:t xml:space="preserve"> due to the recursion used within its specification. After consultation with </w:t>
      </w:r>
      <w:r w:rsidR="00B915D7">
        <w:t xml:space="preserve">the </w:t>
      </w:r>
      <w:proofErr w:type="spellStart"/>
      <w:r w:rsidR="00BD0965">
        <w:t>OpenJML</w:t>
      </w:r>
      <w:proofErr w:type="spellEnd"/>
      <w:r w:rsidR="00BD0965">
        <w:t xml:space="preserve"> developers</w:t>
      </w:r>
      <w:r>
        <w:t>,</w:t>
      </w:r>
      <w:r w:rsidR="00F649AF">
        <w:t xml:space="preserve"> we discovered that recursion is not</w:t>
      </w:r>
      <w:r>
        <w:t xml:space="preserve"> wholly implemented within </w:t>
      </w:r>
      <w:proofErr w:type="spellStart"/>
      <w:r>
        <w:t>OpenJML</w:t>
      </w:r>
      <w:proofErr w:type="spellEnd"/>
      <w:r>
        <w:t xml:space="preserve"> with the ‘</w:t>
      </w:r>
      <w:proofErr w:type="spellStart"/>
      <w:r>
        <w:t>measured_by</w:t>
      </w:r>
      <w:proofErr w:type="spellEnd"/>
      <w:r>
        <w:t xml:space="preserve">’ clause having no effect for determining termination of the inductive process. This lead us to instead remove all recursive properties from the </w:t>
      </w:r>
      <w:proofErr w:type="spellStart"/>
      <w:r>
        <w:t>KeY</w:t>
      </w:r>
      <w:proofErr w:type="spellEnd"/>
      <w:r>
        <w:t xml:space="preserve"> implementation of the </w:t>
      </w:r>
      <w:proofErr w:type="spellStart"/>
      <w:r>
        <w:t>PrefixSum</w:t>
      </w:r>
      <w:proofErr w:type="spellEnd"/>
      <w:r>
        <w:t xml:space="preserve"> algorithm, starting with the ‘isPow2’ method. This required creating iterative implementations </w:t>
      </w:r>
      <w:r w:rsidR="004B34D5">
        <w:t xml:space="preserve">to replace </w:t>
      </w:r>
      <w:r w:rsidR="00FE628D">
        <w:t>the i</w:t>
      </w:r>
      <w:r w:rsidR="00E03197">
        <w:t>nductive processes with iterative implementations and changing the specifications to match.</w:t>
      </w:r>
    </w:p>
    <w:p w:rsidR="00E03197" w:rsidRDefault="00D57482" w:rsidP="00104EC3">
      <w:r>
        <w:t>Ver</w:t>
      </w:r>
      <w:r w:rsidR="00F649AF">
        <w:t>ification fails</w:t>
      </w:r>
      <w:r>
        <w:t xml:space="preserve"> and we initially determined that</w:t>
      </w:r>
      <w:r w:rsidR="005B3258" w:rsidRPr="00D57482">
        <w:t xml:space="preserve"> instead of processing the while loop with the value 'x' passed in the user, the Line '</w:t>
      </w:r>
      <w:proofErr w:type="spellStart"/>
      <w:r w:rsidR="005B3258" w:rsidRPr="00D57482">
        <w:t>LoopInvariantBeforeLoop</w:t>
      </w:r>
      <w:proofErr w:type="spellEnd"/>
      <w:r w:rsidR="005B3258" w:rsidRPr="00D57482">
        <w:t xml:space="preserve"> assertion: _JML__tmp193' change</w:t>
      </w:r>
      <w:r w:rsidR="00F649AF">
        <w:t>s</w:t>
      </w:r>
      <w:r w:rsidR="005B3258" w:rsidRPr="00D57482">
        <w:t xml:space="preserve"> the value of 'x' to 1, corrupting the original data. Therefore when entering the while loop and succeeding assertions, the results are flawed and therefore could not match the specification used.</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w:t>
      </w:r>
      <w:proofErr w:type="spellStart"/>
      <w:r w:rsidRPr="00E03197">
        <w:rPr>
          <w:rFonts w:ascii="Consolas" w:eastAsia="Times New Roman" w:hAnsi="Consolas" w:cs="Times New Roman"/>
          <w:color w:val="008000"/>
          <w:sz w:val="16"/>
          <w:szCs w:val="21"/>
          <w:lang w:val="en-GB" w:eastAsia="en-GB"/>
        </w:rPr>
        <w:t>normal_behavior</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requires x &gt; 0 &amp;&amp; x &lt; </w:t>
      </w:r>
      <w:proofErr w:type="spellStart"/>
      <w:r w:rsidRPr="00E03197">
        <w:rPr>
          <w:rFonts w:ascii="Consolas" w:eastAsia="Times New Roman" w:hAnsi="Consolas" w:cs="Times New Roman"/>
          <w:color w:val="008000"/>
          <w:sz w:val="16"/>
          <w:szCs w:val="21"/>
          <w:lang w:val="en-GB" w:eastAsia="en-GB"/>
        </w:rPr>
        <w:t>Integer.MAX_VALUE</w:t>
      </w:r>
      <w:proofErr w:type="spellEnd"/>
      <w:r w:rsidRPr="00E03197">
        <w:rPr>
          <w:rFonts w:ascii="Consolas" w:eastAsia="Times New Roman" w:hAnsi="Consolas" w:cs="Times New Roman"/>
          <w:color w:val="008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ensures \result ==&gt; ( even(x) != (x == 1)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lastRenderedPageBreak/>
        <w:t>       @   accessible \nothing;</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pure helper </w:t>
      </w:r>
      <w:proofErr w:type="spellStart"/>
      <w:r w:rsidRPr="00E03197">
        <w:rPr>
          <w:rFonts w:ascii="Consolas" w:eastAsia="Times New Roman" w:hAnsi="Consolas" w:cs="Times New Roman"/>
          <w:color w:val="008000"/>
          <w:sz w:val="16"/>
          <w:szCs w:val="21"/>
          <w:lang w:val="en-GB" w:eastAsia="en-GB"/>
        </w:rPr>
        <w:t>spec_public</w:t>
      </w:r>
      <w:proofErr w:type="spellEnd"/>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private</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static</w:t>
      </w:r>
      <w:r w:rsidRPr="00E03197">
        <w:rPr>
          <w:rFonts w:ascii="Consolas" w:eastAsia="Times New Roman" w:hAnsi="Consolas" w:cs="Times New Roman"/>
          <w:color w:val="000000"/>
          <w:sz w:val="16"/>
          <w:szCs w:val="21"/>
          <w:lang w:val="en-GB" w:eastAsia="en-GB"/>
        </w:rPr>
        <w:t xml:space="preserve"> </w:t>
      </w:r>
      <w:proofErr w:type="spellStart"/>
      <w:r w:rsidRPr="00E03197">
        <w:rPr>
          <w:rFonts w:ascii="Consolas" w:eastAsia="Times New Roman" w:hAnsi="Consolas" w:cs="Times New Roman"/>
          <w:color w:val="0000FF"/>
          <w:sz w:val="16"/>
          <w:szCs w:val="21"/>
          <w:lang w:val="en-GB" w:eastAsia="en-GB"/>
        </w:rPr>
        <w:t>boolean</w:t>
      </w:r>
      <w:proofErr w:type="spellEnd"/>
      <w:r w:rsidRPr="00E03197">
        <w:rPr>
          <w:rFonts w:ascii="Consolas" w:eastAsia="Times New Roman" w:hAnsi="Consolas" w:cs="Times New Roman"/>
          <w:color w:val="000000"/>
          <w:sz w:val="16"/>
          <w:szCs w:val="21"/>
          <w:lang w:val="en-GB" w:eastAsia="en-GB"/>
        </w:rPr>
        <w:t xml:space="preserve"> isPow2(</w:t>
      </w:r>
      <w:proofErr w:type="spellStart"/>
      <w:r w:rsidRPr="00E03197">
        <w:rPr>
          <w:rFonts w:ascii="Consolas" w:eastAsia="Times New Roman" w:hAnsi="Consolas" w:cs="Times New Roman"/>
          <w:color w:val="0000FF"/>
          <w:sz w:val="16"/>
          <w:szCs w:val="21"/>
          <w:lang w:val="en-GB" w:eastAsia="en-GB"/>
        </w:rPr>
        <w:t>int</w:t>
      </w:r>
      <w:proofErr w:type="spellEnd"/>
      <w:r w:rsidRPr="00E03197">
        <w:rPr>
          <w:rFonts w:ascii="Consolas" w:eastAsia="Times New Roman" w:hAnsi="Consolas" w:cs="Times New Roman"/>
          <w:color w:val="000000"/>
          <w:sz w:val="16"/>
          <w:szCs w:val="21"/>
          <w:lang w:val="en-GB" w:eastAsia="en-GB"/>
        </w:rPr>
        <w:t xml:space="preserve"> 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8000"/>
          <w:sz w:val="16"/>
          <w:szCs w:val="21"/>
          <w:lang w:val="en-GB" w:eastAsia="en-GB"/>
        </w:rPr>
        <w:t xml:space="preserve">/*@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 maintaining x &gt;= 1;</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xml:space="preserve">           @ decreases x/2;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8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while</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2</w:t>
      </w:r>
      <w:r w:rsidRPr="00E03197">
        <w:rPr>
          <w:rFonts w:ascii="Consolas" w:eastAsia="Times New Roman" w:hAnsi="Consolas" w:cs="Times New Roman"/>
          <w:color w:val="000000"/>
          <w:sz w:val="16"/>
          <w:szCs w:val="21"/>
          <w:lang w:val="en-GB" w:eastAsia="en-GB"/>
        </w:rPr>
        <w:t xml:space="preserve"> == </w:t>
      </w:r>
      <w:r w:rsidRPr="00E03197">
        <w:rPr>
          <w:rFonts w:ascii="Consolas" w:eastAsia="Times New Roman" w:hAnsi="Consolas" w:cs="Times New Roman"/>
          <w:color w:val="09885A"/>
          <w:sz w:val="16"/>
          <w:szCs w:val="21"/>
          <w:lang w:val="en-GB" w:eastAsia="en-GB"/>
        </w:rPr>
        <w:t>0</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x = div2(x);</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if</w:t>
      </w:r>
      <w:r w:rsidRPr="00E03197">
        <w:rPr>
          <w:rFonts w:ascii="Consolas" w:eastAsia="Times New Roman" w:hAnsi="Consolas" w:cs="Times New Roman"/>
          <w:color w:val="000000"/>
          <w:sz w:val="16"/>
          <w:szCs w:val="21"/>
          <w:lang w:val="en-GB" w:eastAsia="en-GB"/>
        </w:rPr>
        <w:t>(x==</w:t>
      </w:r>
      <w:r w:rsidRPr="00E03197">
        <w:rPr>
          <w:rFonts w:ascii="Consolas" w:eastAsia="Times New Roman" w:hAnsi="Consolas" w:cs="Times New Roman"/>
          <w:color w:val="09885A"/>
          <w:sz w:val="16"/>
          <w:szCs w:val="21"/>
          <w:lang w:val="en-GB" w:eastAsia="en-GB"/>
        </w:rPr>
        <w:t>1</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true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r w:rsidRPr="00E03197">
        <w:rPr>
          <w:rFonts w:ascii="Consolas" w:eastAsia="Times New Roman" w:hAnsi="Consolas" w:cs="Times New Roman"/>
          <w:color w:val="0000FF"/>
          <w:sz w:val="16"/>
          <w:szCs w:val="21"/>
          <w:lang w:val="en-GB" w:eastAsia="en-GB"/>
        </w:rPr>
        <w:t>return</w:t>
      </w:r>
      <w:r w:rsidRPr="00E03197">
        <w:rPr>
          <w:rFonts w:ascii="Consolas" w:eastAsia="Times New Roman" w:hAnsi="Consolas" w:cs="Times New Roman"/>
          <w:color w:val="000000"/>
          <w:sz w:val="16"/>
          <w:szCs w:val="21"/>
          <w:lang w:val="en-GB" w:eastAsia="en-GB"/>
        </w:rPr>
        <w:t xml:space="preserve"> </w:t>
      </w:r>
      <w:r w:rsidRPr="00E03197">
        <w:rPr>
          <w:rFonts w:ascii="Consolas" w:eastAsia="Times New Roman" w:hAnsi="Consolas" w:cs="Times New Roman"/>
          <w:color w:val="0000FF"/>
          <w:sz w:val="16"/>
          <w:szCs w:val="21"/>
          <w:lang w:val="en-GB" w:eastAsia="en-GB"/>
        </w:rPr>
        <w:t>false</w:t>
      </w:r>
      <w:r w:rsidRPr="00E03197">
        <w:rPr>
          <w:rFonts w:ascii="Consolas" w:eastAsia="Times New Roman" w:hAnsi="Consolas" w:cs="Times New Roman"/>
          <w:color w:val="000000"/>
          <w:sz w:val="16"/>
          <w:szCs w:val="21"/>
          <w:lang w:val="en-GB" w:eastAsia="en-GB"/>
        </w:rPr>
        <w:t>;</w:t>
      </w:r>
    </w:p>
    <w:p w:rsidR="00E03197" w:rsidRPr="00E03197" w:rsidRDefault="00E03197" w:rsidP="00E031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E03197">
        <w:rPr>
          <w:rFonts w:ascii="Consolas" w:eastAsia="Times New Roman" w:hAnsi="Consolas" w:cs="Times New Roman"/>
          <w:color w:val="000000"/>
          <w:sz w:val="16"/>
          <w:szCs w:val="21"/>
          <w:lang w:val="en-GB" w:eastAsia="en-GB"/>
        </w:rPr>
        <w:t>     }</w:t>
      </w:r>
    </w:p>
    <w:p w:rsidR="00E03197" w:rsidRDefault="00E03197" w:rsidP="00104EC3"/>
    <w:p w:rsidR="005117FE" w:rsidRDefault="00D57482" w:rsidP="00104EC3">
      <w:r w:rsidRPr="005117FE">
        <w:t xml:space="preserve">This proved to be a false assumption and through consultation with </w:t>
      </w:r>
      <w:r w:rsidR="00F649AF">
        <w:t xml:space="preserve">the </w:t>
      </w:r>
      <w:proofErr w:type="spellStart"/>
      <w:r w:rsidR="00F649AF">
        <w:t>OpenJML</w:t>
      </w:r>
      <w:proofErr w:type="spellEnd"/>
      <w:r w:rsidR="00F649AF">
        <w:t xml:space="preserve"> developers once more, it’s determined</w:t>
      </w:r>
      <w:r w:rsidRPr="005117FE">
        <w:t xml:space="preserve"> that the </w:t>
      </w:r>
      <w:r w:rsidR="005117FE">
        <w:t>loo</w:t>
      </w:r>
      <w:r w:rsidR="00F649AF">
        <w:t>p invariants are not strong enough and do</w:t>
      </w:r>
      <w:r w:rsidR="005117FE">
        <w:t xml:space="preserve"> not bound the loop to a certain number of iterations.  </w:t>
      </w:r>
      <w:r w:rsidR="00BD0965">
        <w:t xml:space="preserve">The </w:t>
      </w:r>
      <w:proofErr w:type="spellStart"/>
      <w:r w:rsidR="00BD0965">
        <w:t>OpenJML</w:t>
      </w:r>
      <w:proofErr w:type="spellEnd"/>
      <w:r w:rsidR="00BD0965">
        <w:t xml:space="preserve"> developers</w:t>
      </w:r>
      <w:r w:rsidR="00B0665D">
        <w:t xml:space="preserve"> provided an example solution to such a problem</w:t>
      </w:r>
      <w:r w:rsidR="005117FE">
        <w:t xml:space="preserve"> through the use of a Boolean </w:t>
      </w:r>
      <w:r w:rsidR="00F649AF">
        <w:t>model method ‘_isPow2’ which has</w:t>
      </w:r>
      <w:r w:rsidR="005117FE">
        <w:t xml:space="preserve"> a restricted number of values that if match</w:t>
      </w:r>
      <w:r w:rsidR="00F649AF">
        <w:t>ed return</w:t>
      </w:r>
      <w:r w:rsidR="005117FE">
        <w:t xml:space="preserve"> true, else return false. This</w:t>
      </w:r>
      <w:r w:rsidR="00F649AF">
        <w:t>,</w:t>
      </w:r>
      <w:r w:rsidR="005117FE">
        <w:t xml:space="preserve"> along with the introduction of a new loop invariant</w:t>
      </w:r>
      <w:r w:rsidR="00F649AF">
        <w:t>, bounds the</w:t>
      </w:r>
      <w:r w:rsidR="005117FE">
        <w:t xml:space="preserve"> loop invariant ensuring the old and current values are part of the </w:t>
      </w:r>
      <w:r w:rsidR="00F649AF" w:rsidRPr="00F649AF">
        <w:rPr>
          <w:i/>
        </w:rPr>
        <w:t>‘</w:t>
      </w:r>
      <w:r w:rsidR="005117FE" w:rsidRPr="00F649AF">
        <w:rPr>
          <w:i/>
        </w:rPr>
        <w:t>_isPow2</w:t>
      </w:r>
      <w:r w:rsidR="00F649AF">
        <w:t>’ range of values resulting</w:t>
      </w:r>
      <w:r w:rsidR="005117FE">
        <w:t xml:space="preserve"> in a valid specification. </w:t>
      </w:r>
    </w:p>
    <w:p w:rsidR="00B0665D" w:rsidRDefault="005117FE" w:rsidP="00104EC3">
      <w:r>
        <w:t xml:space="preserve">However, the restriction of the </w:t>
      </w:r>
      <w:r w:rsidRPr="009F2D20">
        <w:rPr>
          <w:i/>
        </w:rPr>
        <w:t>‘_isPow2</w:t>
      </w:r>
      <w:r>
        <w:t>’ model method</w:t>
      </w:r>
      <w:r w:rsidR="00F649AF">
        <w:t>’</w:t>
      </w:r>
      <w:r>
        <w:t>s values</w:t>
      </w:r>
      <w:r w:rsidR="009F2D20">
        <w:t xml:space="preserve"> through its post-condition on </w:t>
      </w:r>
      <w:r w:rsidR="009F2D20" w:rsidRPr="009F2D20">
        <w:rPr>
          <w:highlight w:val="yellow"/>
        </w:rPr>
        <w:t>Line xxx</w:t>
      </w:r>
      <w:r>
        <w:t xml:space="preserve"> </w:t>
      </w:r>
      <w:r w:rsidR="0079085B">
        <w:t>(</w:t>
      </w:r>
      <w:r w:rsidR="0079085B" w:rsidRPr="0079085B">
        <w:rPr>
          <w:highlight w:val="green"/>
        </w:rPr>
        <w:t>Figure XYZ</w:t>
      </w:r>
      <w:r w:rsidR="0079085B">
        <w:t xml:space="preserve">) </w:t>
      </w:r>
      <w:r>
        <w:t>is akin to defensive programming and as such c</w:t>
      </w:r>
      <w:r w:rsidR="00F649AF">
        <w:t>an</w:t>
      </w:r>
      <w:r>
        <w:t xml:space="preserve"> be deemed to be in breach of the non-redundancy principle (</w:t>
      </w:r>
      <w:r w:rsidRPr="005117FE">
        <w:rPr>
          <w:highlight w:val="darkCyan"/>
        </w:rPr>
        <w:t>Section 2.xx</w:t>
      </w:r>
      <w:r>
        <w:t xml:space="preserve">) and </w:t>
      </w:r>
      <w:r w:rsidR="009F2D20">
        <w:t>is also</w:t>
      </w:r>
      <w:r>
        <w:t xml:space="preserve"> not an ideal programming style as it </w:t>
      </w:r>
      <w:r w:rsidR="00F649AF">
        <w:t>constrain</w:t>
      </w:r>
      <w:r w:rsidR="00CF3986">
        <w:t>s the codes overall capabilities.</w:t>
      </w:r>
      <w:r w:rsidR="009F2D20">
        <w:t xml:space="preserve"> This is acceptable for guaranteeing the program specifies correctly but </w:t>
      </w:r>
      <w:r w:rsidR="0079085B">
        <w:t>cannot</w:t>
      </w:r>
      <w:r w:rsidR="009F2D20">
        <w:t xml:space="preserve"> be used in real-life systems.</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Pr>
          <w:rFonts w:ascii="Consolas" w:eastAsia="Times New Roman" w:hAnsi="Consolas" w:cs="Times New Roman"/>
          <w:color w:val="008000"/>
          <w:sz w:val="16"/>
          <w:szCs w:val="21"/>
          <w:lang w:val="en-GB" w:eastAsia="en-GB"/>
        </w:rPr>
        <w:t xml:space="preserve">    </w:t>
      </w:r>
      <w:r w:rsidRPr="005117FE">
        <w:rPr>
          <w:rFonts w:ascii="Consolas" w:eastAsia="Times New Roman" w:hAnsi="Consolas" w:cs="Times New Roman"/>
          <w:color w:val="008000"/>
          <w:sz w:val="16"/>
          <w:szCs w:val="21"/>
          <w:lang w:val="en-GB" w:eastAsia="en-GB"/>
        </w:rPr>
        <w:t>//@ ensures \result == (x==1||x==2||x==4||x==8||x==16||x==32);</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model public pure helper static </w:t>
      </w:r>
      <w:proofErr w:type="spellStart"/>
      <w:r w:rsidRPr="005117FE">
        <w:rPr>
          <w:rFonts w:ascii="Consolas" w:eastAsia="Times New Roman" w:hAnsi="Consolas" w:cs="Times New Roman"/>
          <w:color w:val="008000"/>
          <w:sz w:val="16"/>
          <w:szCs w:val="21"/>
          <w:lang w:val="en-GB" w:eastAsia="en-GB"/>
        </w:rPr>
        <w:t>boolean</w:t>
      </w:r>
      <w:proofErr w:type="spellEnd"/>
      <w:r w:rsidRPr="005117FE">
        <w:rPr>
          <w:rFonts w:ascii="Consolas" w:eastAsia="Times New Roman" w:hAnsi="Consolas" w:cs="Times New Roman"/>
          <w:color w:val="008000"/>
          <w:sz w:val="16"/>
          <w:szCs w:val="21"/>
          <w:lang w:val="en-GB" w:eastAsia="en-GB"/>
        </w:rPr>
        <w:t xml:space="preserve"> _isPow2(</w:t>
      </w:r>
      <w:proofErr w:type="spellStart"/>
      <w:r w:rsidRPr="005117FE">
        <w:rPr>
          <w:rFonts w:ascii="Consolas" w:eastAsia="Times New Roman" w:hAnsi="Consolas" w:cs="Times New Roman"/>
          <w:color w:val="008000"/>
          <w:sz w:val="16"/>
          <w:szCs w:val="21"/>
          <w:lang w:val="en-GB" w:eastAsia="en-GB"/>
        </w:rPr>
        <w:t>int</w:t>
      </w:r>
      <w:proofErr w:type="spellEnd"/>
      <w:r w:rsidRPr="005117FE">
        <w:rPr>
          <w:rFonts w:ascii="Consolas" w:eastAsia="Times New Roman" w:hAnsi="Consolas" w:cs="Times New Roman"/>
          <w:color w:val="008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8000"/>
          <w:sz w:val="16"/>
          <w:szCs w:val="21"/>
          <w:lang w:val="en-GB" w:eastAsia="en-GB"/>
        </w:rPr>
        <w:t xml:space="preserve">/*@ </w:t>
      </w:r>
      <w:proofErr w:type="spellStart"/>
      <w:r w:rsidRPr="005117FE">
        <w:rPr>
          <w:rFonts w:ascii="Consolas" w:eastAsia="Times New Roman" w:hAnsi="Consolas" w:cs="Times New Roman"/>
          <w:color w:val="008000"/>
          <w:sz w:val="16"/>
          <w:szCs w:val="21"/>
          <w:lang w:val="en-GB" w:eastAsia="en-GB"/>
        </w:rPr>
        <w:t>normal_behavior</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requires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==&gt; ( even(x) != (x == 1)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ensures \result &lt;==&gt; _isPow2(x);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pure helper </w:t>
      </w:r>
      <w:proofErr w:type="spellStart"/>
      <w:r w:rsidRPr="005117FE">
        <w:rPr>
          <w:rFonts w:ascii="Consolas" w:eastAsia="Times New Roman" w:hAnsi="Consolas" w:cs="Times New Roman"/>
          <w:color w:val="008000"/>
          <w:sz w:val="16"/>
          <w:szCs w:val="21"/>
          <w:lang w:val="en-GB" w:eastAsia="en-GB"/>
        </w:rPr>
        <w:t>spec_public</w:t>
      </w:r>
      <w:proofErr w:type="spellEnd"/>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private</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static</w:t>
      </w:r>
      <w:r w:rsidRPr="005117FE">
        <w:rPr>
          <w:rFonts w:ascii="Consolas" w:eastAsia="Times New Roman" w:hAnsi="Consolas" w:cs="Times New Roman"/>
          <w:color w:val="000000"/>
          <w:sz w:val="16"/>
          <w:szCs w:val="21"/>
          <w:lang w:val="en-GB" w:eastAsia="en-GB"/>
        </w:rPr>
        <w:t xml:space="preserve"> </w:t>
      </w:r>
      <w:proofErr w:type="spellStart"/>
      <w:r w:rsidRPr="005117FE">
        <w:rPr>
          <w:rFonts w:ascii="Consolas" w:eastAsia="Times New Roman" w:hAnsi="Consolas" w:cs="Times New Roman"/>
          <w:color w:val="0000FF"/>
          <w:sz w:val="16"/>
          <w:szCs w:val="21"/>
          <w:lang w:val="en-GB" w:eastAsia="en-GB"/>
        </w:rPr>
        <w:t>boolean</w:t>
      </w:r>
      <w:proofErr w:type="spellEnd"/>
      <w:r w:rsidRPr="005117FE">
        <w:rPr>
          <w:rFonts w:ascii="Consolas" w:eastAsia="Times New Roman" w:hAnsi="Consolas" w:cs="Times New Roman"/>
          <w:color w:val="000000"/>
          <w:sz w:val="16"/>
          <w:szCs w:val="21"/>
          <w:lang w:val="en-GB" w:eastAsia="en-GB"/>
        </w:rPr>
        <w:t xml:space="preserve"> isPow2(</w:t>
      </w:r>
      <w:proofErr w:type="spellStart"/>
      <w:r w:rsidRPr="005117FE">
        <w:rPr>
          <w:rFonts w:ascii="Consolas" w:eastAsia="Times New Roman" w:hAnsi="Consolas" w:cs="Times New Roman"/>
          <w:color w:val="0000FF"/>
          <w:sz w:val="16"/>
          <w:szCs w:val="21"/>
          <w:lang w:val="en-GB" w:eastAsia="en-GB"/>
        </w:rPr>
        <w:t>int</w:t>
      </w:r>
      <w:proofErr w:type="spellEnd"/>
      <w:r w:rsidRPr="005117FE">
        <w:rPr>
          <w:rFonts w:ascii="Consolas" w:eastAsia="Times New Roman" w:hAnsi="Consolas" w:cs="Times New Roman"/>
          <w:color w:val="000000"/>
          <w:sz w:val="16"/>
          <w:szCs w:val="21"/>
          <w:lang w:val="en-GB" w:eastAsia="en-GB"/>
        </w:rPr>
        <w:t xml:space="preserve"> 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8000"/>
          <w:sz w:val="16"/>
          <w:szCs w:val="21"/>
          <w:lang w:val="en-GB" w:eastAsia="en-GB"/>
        </w:rPr>
        <w:t xml:space="preserve">/*@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 maintaining x &gt; 0 &amp;&amp; x &lt; 33;</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maintaining _isPow2(\old(x)) == _isPow2(x);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t xml:space="preserve">       @ decreases x;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8000"/>
          <w:sz w:val="16"/>
          <w:szCs w:val="21"/>
          <w:lang w:val="en-GB" w:eastAsia="en-GB"/>
        </w:rPr>
        <w:lastRenderedPageBreak/>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while</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2</w:t>
      </w:r>
      <w:r w:rsidRPr="005117FE">
        <w:rPr>
          <w:rFonts w:ascii="Consolas" w:eastAsia="Times New Roman" w:hAnsi="Consolas" w:cs="Times New Roman"/>
          <w:color w:val="000000"/>
          <w:sz w:val="16"/>
          <w:szCs w:val="21"/>
          <w:lang w:val="en-GB" w:eastAsia="en-GB"/>
        </w:rPr>
        <w:t xml:space="preserve"> == </w:t>
      </w:r>
      <w:r w:rsidRPr="005117FE">
        <w:rPr>
          <w:rFonts w:ascii="Consolas" w:eastAsia="Times New Roman" w:hAnsi="Consolas" w:cs="Times New Roman"/>
          <w:color w:val="09885A"/>
          <w:sz w:val="16"/>
          <w:szCs w:val="21"/>
          <w:lang w:val="en-GB" w:eastAsia="en-GB"/>
        </w:rPr>
        <w:t>0</w:t>
      </w: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x = div2(x);</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if</w:t>
      </w:r>
      <w:r w:rsidRPr="005117FE">
        <w:rPr>
          <w:rFonts w:ascii="Consolas" w:eastAsia="Times New Roman" w:hAnsi="Consolas" w:cs="Times New Roman"/>
          <w:color w:val="000000"/>
          <w:sz w:val="16"/>
          <w:szCs w:val="21"/>
          <w:lang w:val="en-GB" w:eastAsia="en-GB"/>
        </w:rPr>
        <w:t>(x==</w:t>
      </w:r>
      <w:r w:rsidRPr="005117FE">
        <w:rPr>
          <w:rFonts w:ascii="Consolas" w:eastAsia="Times New Roman" w:hAnsi="Consolas" w:cs="Times New Roman"/>
          <w:color w:val="09885A"/>
          <w:sz w:val="16"/>
          <w:szCs w:val="21"/>
          <w:lang w:val="en-GB" w:eastAsia="en-GB"/>
        </w:rPr>
        <w:t>1</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true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r w:rsidRPr="005117FE">
        <w:rPr>
          <w:rFonts w:ascii="Consolas" w:eastAsia="Times New Roman" w:hAnsi="Consolas" w:cs="Times New Roman"/>
          <w:color w:val="0000FF"/>
          <w:sz w:val="16"/>
          <w:szCs w:val="21"/>
          <w:lang w:val="en-GB" w:eastAsia="en-GB"/>
        </w:rPr>
        <w:t>return</w:t>
      </w:r>
      <w:r w:rsidRPr="005117FE">
        <w:rPr>
          <w:rFonts w:ascii="Consolas" w:eastAsia="Times New Roman" w:hAnsi="Consolas" w:cs="Times New Roman"/>
          <w:color w:val="000000"/>
          <w:sz w:val="16"/>
          <w:szCs w:val="21"/>
          <w:lang w:val="en-GB" w:eastAsia="en-GB"/>
        </w:rPr>
        <w:t xml:space="preserve"> </w:t>
      </w:r>
      <w:r w:rsidRPr="005117FE">
        <w:rPr>
          <w:rFonts w:ascii="Consolas" w:eastAsia="Times New Roman" w:hAnsi="Consolas" w:cs="Times New Roman"/>
          <w:color w:val="0000FF"/>
          <w:sz w:val="16"/>
          <w:szCs w:val="21"/>
          <w:lang w:val="en-GB" w:eastAsia="en-GB"/>
        </w:rPr>
        <w:t>false</w:t>
      </w:r>
      <w:r w:rsidRPr="005117FE">
        <w:rPr>
          <w:rFonts w:ascii="Consolas" w:eastAsia="Times New Roman" w:hAnsi="Consolas" w:cs="Times New Roman"/>
          <w:color w:val="000000"/>
          <w:sz w:val="16"/>
          <w:szCs w:val="21"/>
          <w:lang w:val="en-GB" w:eastAsia="en-GB"/>
        </w:rPr>
        <w:t>;</w:t>
      </w:r>
    </w:p>
    <w:p w:rsidR="005117FE" w:rsidRPr="005117FE" w:rsidRDefault="005117FE" w:rsidP="005117FE">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5117FE">
        <w:rPr>
          <w:rFonts w:ascii="Consolas" w:eastAsia="Times New Roman" w:hAnsi="Consolas" w:cs="Times New Roman"/>
          <w:color w:val="000000"/>
          <w:sz w:val="16"/>
          <w:szCs w:val="21"/>
          <w:lang w:val="en-GB" w:eastAsia="en-GB"/>
        </w:rPr>
        <w:t>   }</w:t>
      </w:r>
    </w:p>
    <w:p w:rsidR="00B0665D" w:rsidRPr="00104EC3" w:rsidRDefault="00B0665D" w:rsidP="00104EC3"/>
    <w:p w:rsidR="008263F1" w:rsidRDefault="00E51F48" w:rsidP="001F3623">
      <w:pPr>
        <w:pStyle w:val="Heading4"/>
      </w:pPr>
      <w:r>
        <w:t>4.3.6.3</w:t>
      </w:r>
      <w:r>
        <w:tab/>
      </w:r>
      <w:r w:rsidR="008263F1">
        <w:t>Analysis</w:t>
      </w:r>
    </w:p>
    <w:p w:rsidR="006B0080" w:rsidRPr="002C7A74" w:rsidRDefault="005B3258" w:rsidP="005B3258">
      <w:r w:rsidRPr="002C7A74">
        <w:t xml:space="preserve">This was an important method in that we discovered a number of critical faults with the </w:t>
      </w:r>
      <w:proofErr w:type="spellStart"/>
      <w:r w:rsidRPr="002C7A74">
        <w:t>OpenJML</w:t>
      </w:r>
      <w:proofErr w:type="spellEnd"/>
      <w:r w:rsidRPr="002C7A74">
        <w:t xml:space="preserve"> environment. Recursive implementations do not always hold with the termination clause not implemented to resolve the inductive process.</w:t>
      </w:r>
      <w:r w:rsidR="006B0080" w:rsidRPr="002C7A74">
        <w:t xml:space="preserve"> This would mean all future recursive methods would require refactoring to iterative implementations in order to guarantee a valid specification.</w:t>
      </w:r>
      <w:r w:rsidRPr="002C7A74">
        <w:t xml:space="preserve"> </w:t>
      </w:r>
    </w:p>
    <w:p w:rsidR="005B3258" w:rsidRDefault="007575A8" w:rsidP="005B3258">
      <w:r>
        <w:t xml:space="preserve">It also showed that the ability to prove a method is satisfiable may require the use of techniques that restrict the intended usability of the code. This may not be acceptable with certain methods or programming practices and brings forward the idea that specification may not always be a viable option or at least the best option. </w:t>
      </w:r>
      <w:r w:rsidR="005A40CA">
        <w:t xml:space="preserve">Systematic </w:t>
      </w:r>
      <w:r>
        <w:t>Testing</w:t>
      </w:r>
      <w:r w:rsidR="00FD600A">
        <w:t xml:space="preserve"> </w:t>
      </w:r>
      <w:r>
        <w:t>may provide enough assurance</w:t>
      </w:r>
      <w:r w:rsidR="005A40CA">
        <w:t>s</w:t>
      </w:r>
      <w:r>
        <w:t xml:space="preserve"> </w:t>
      </w:r>
      <w:r w:rsidR="005A40CA">
        <w:t>for</w:t>
      </w:r>
      <w:r>
        <w:t xml:space="preserve"> functionality</w:t>
      </w:r>
      <w:r w:rsidR="005A40CA">
        <w:t xml:space="preserve"> of </w:t>
      </w:r>
      <w:r w:rsidR="00FD600A">
        <w:t>methods in such situations</w:t>
      </w:r>
      <w:r>
        <w:t>.</w:t>
      </w:r>
    </w:p>
    <w:p w:rsidR="007C1D33" w:rsidRDefault="007C1D33" w:rsidP="005B3258"/>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Pr>
          <w:noProof/>
          <w:color w:val="auto"/>
        </w:rPr>
        <w:t>5</w:t>
      </w:r>
      <w:r w:rsidRPr="00E704BB">
        <w:rPr>
          <w:color w:val="auto"/>
        </w:rPr>
        <w:fldChar w:fldCharType="end"/>
      </w:r>
      <w:r w:rsidRPr="00E704BB">
        <w:rPr>
          <w:color w:val="auto"/>
        </w:rPr>
        <w:t>: isPow2 / _isPow2</w:t>
      </w:r>
      <w:r w:rsidR="0048757A">
        <w:rPr>
          <w:color w:val="auto"/>
        </w:rPr>
        <w:t xml:space="preserve"> (</w:t>
      </w:r>
      <w:proofErr w:type="spellStart"/>
      <w:r w:rsidR="0048757A">
        <w:rPr>
          <w:color w:val="auto"/>
        </w:rPr>
        <w:t>OpenJML</w:t>
      </w:r>
      <w:proofErr w:type="spellEnd"/>
      <w:r w:rsidR="0048757A">
        <w:rPr>
          <w:color w:val="auto"/>
        </w:rPr>
        <w:t xml:space="preserve"> only)</w:t>
      </w:r>
      <w:r w:rsidRPr="00E704BB">
        <w:rPr>
          <w:color w:val="auto"/>
        </w:rPr>
        <w:t xml:space="preserve">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531"/>
        <w:gridCol w:w="1573"/>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isPow2 / _isPow2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531"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573"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22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24 / 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2</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1</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 Z3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 (\old not allowed)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1400ms</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33252ms</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36220ms</w:t>
            </w:r>
          </w:p>
        </w:tc>
      </w:tr>
      <w:tr w:rsidR="00E704BB" w:rsidTr="00E704BB">
        <w:trPr>
          <w:trHeight w:val="325"/>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10027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27</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10972</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58</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Counter 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N/A</w:t>
            </w:r>
          </w:p>
        </w:tc>
        <w:tc>
          <w:tcPr>
            <w:tcW w:w="1531"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16</w:t>
            </w:r>
          </w:p>
        </w:tc>
        <w:tc>
          <w:tcPr>
            <w:tcW w:w="1573"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bl>
    <w:p w:rsidR="00E704BB" w:rsidRDefault="00E704BB" w:rsidP="005B3258"/>
    <w:p w:rsidR="00E704BB" w:rsidRDefault="00E704BB" w:rsidP="005B3258"/>
    <w:p w:rsidR="0043027C" w:rsidRPr="002E540F" w:rsidRDefault="00E51F48" w:rsidP="001F3623">
      <w:pPr>
        <w:pStyle w:val="Heading3"/>
      </w:pPr>
      <w:bookmarkStart w:id="70" w:name="_Toc516738778"/>
      <w:r>
        <w:t>4.3.7</w:t>
      </w:r>
      <w:r>
        <w:tab/>
      </w:r>
      <w:r w:rsidR="0043027C" w:rsidRPr="002E540F">
        <w:t xml:space="preserve">Attempt </w:t>
      </w:r>
      <w:r w:rsidR="008263F1">
        <w:t>5</w:t>
      </w:r>
      <w:bookmarkEnd w:id="70"/>
    </w:p>
    <w:p w:rsidR="0043027C" w:rsidRDefault="00E51F48" w:rsidP="001F3623">
      <w:pPr>
        <w:pStyle w:val="Heading4"/>
      </w:pPr>
      <w:r>
        <w:t>4.3.7.1</w:t>
      </w:r>
      <w:r>
        <w:tab/>
      </w:r>
      <w:r w:rsidR="0043027C">
        <w:t>Code and Specification</w:t>
      </w:r>
    </w:p>
    <w:p w:rsidR="0043027C" w:rsidRDefault="003F35B2" w:rsidP="0043027C">
      <w:r>
        <w:t>Once we complete the ‘isPow2’ verification, we</w:t>
      </w:r>
      <w:r w:rsidR="00B92AED">
        <w:t xml:space="preserve"> </w:t>
      </w:r>
      <w:r>
        <w:t>introduce</w:t>
      </w:r>
      <w:r w:rsidR="00B92AED">
        <w:t xml:space="preserve"> the 'p</w:t>
      </w:r>
      <w:r>
        <w:t>ow2' method accordingly. This i</w:t>
      </w:r>
      <w:r w:rsidR="00B92AED">
        <w:t xml:space="preserve">s </w:t>
      </w:r>
      <w:r>
        <w:t xml:space="preserve">also </w:t>
      </w:r>
      <w:r w:rsidR="00B92AED">
        <w:t>implemented as a</w:t>
      </w:r>
      <w:r>
        <w:t xml:space="preserve"> recursive method to return </w:t>
      </w:r>
      <w:r w:rsidR="00B92AED">
        <w:t xml:space="preserve">2 to the power of the variable 'x' passed in by the user. </w:t>
      </w:r>
      <w:r w:rsidR="00F947C7">
        <w:t>As stated in the previously in the verification of the ‘isPow2’ method, the recursive clause ensuring termination, ‘</w:t>
      </w:r>
      <w:proofErr w:type="spellStart"/>
      <w:r w:rsidR="00F947C7" w:rsidRPr="00F947C7">
        <w:rPr>
          <w:i/>
        </w:rPr>
        <w:t>measured_by</w:t>
      </w:r>
      <w:proofErr w:type="spellEnd"/>
      <w:r w:rsidR="00F947C7" w:rsidRPr="00F947C7">
        <w:rPr>
          <w:i/>
        </w:rPr>
        <w:t>’</w:t>
      </w:r>
      <w:r w:rsidR="00F947C7">
        <w:t>, was not implemented so an iterative version was developed</w:t>
      </w:r>
      <w:r>
        <w:t xml:space="preserve"> to replace the implementation</w:t>
      </w:r>
      <w:r w:rsidR="00F947C7">
        <w:t xml:space="preserve">.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21"/>
          <w:szCs w:val="21"/>
          <w:lang w:val="en-GB" w:eastAsia="en-GB"/>
        </w:rPr>
        <w:t>  </w:t>
      </w:r>
      <w:r w:rsidRPr="007D39AC">
        <w:rPr>
          <w:rFonts w:ascii="Consolas" w:eastAsia="Times New Roman" w:hAnsi="Consolas" w:cs="Times New Roman"/>
          <w:color w:val="008000"/>
          <w:sz w:val="16"/>
          <w:szCs w:val="21"/>
          <w:lang w:val="en-GB" w:eastAsia="en-GB"/>
        </w:rPr>
        <w:t xml:space="preserve">/*@ public </w:t>
      </w:r>
      <w:proofErr w:type="spellStart"/>
      <w:r w:rsidRPr="007D39AC">
        <w:rPr>
          <w:rFonts w:ascii="Consolas" w:eastAsia="Times New Roman" w:hAnsi="Consolas" w:cs="Times New Roman"/>
          <w:color w:val="008000"/>
          <w:sz w:val="16"/>
          <w:szCs w:val="21"/>
          <w:lang w:val="en-GB" w:eastAsia="en-GB"/>
        </w:rPr>
        <w:t>normal_behavior</w:t>
      </w:r>
      <w:proofErr w:type="spellEnd"/>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requires x &gt;= 0 &amp;&amp; x &lt; 5;</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ensures \result == (\product </w:t>
      </w:r>
      <w:proofErr w:type="spellStart"/>
      <w:r w:rsidRPr="007D39AC">
        <w:rPr>
          <w:rFonts w:ascii="Consolas" w:eastAsia="Times New Roman" w:hAnsi="Consolas" w:cs="Times New Roman"/>
          <w:color w:val="008000"/>
          <w:sz w:val="16"/>
          <w:szCs w:val="21"/>
          <w:lang w:val="en-GB" w:eastAsia="en-GB"/>
        </w:rPr>
        <w:t>int</w:t>
      </w:r>
      <w:proofErr w:type="spellEnd"/>
      <w:r w:rsidRPr="007D39AC">
        <w:rPr>
          <w:rFonts w:ascii="Consolas" w:eastAsia="Times New Roman" w:hAnsi="Consolas" w:cs="Times New Roman"/>
          <w:color w:val="008000"/>
          <w:sz w:val="16"/>
          <w:szCs w:val="21"/>
          <w:lang w:val="en-GB" w:eastAsia="en-GB"/>
        </w:rPr>
        <w:t xml:space="preserve">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0 &lt;=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&amp;&amp; </w:t>
      </w:r>
      <w:proofErr w:type="spellStart"/>
      <w:r w:rsidRPr="007D39AC">
        <w:rPr>
          <w:rFonts w:ascii="Consolas" w:eastAsia="Times New Roman" w:hAnsi="Consolas" w:cs="Times New Roman"/>
          <w:color w:val="008000"/>
          <w:sz w:val="16"/>
          <w:szCs w:val="21"/>
          <w:lang w:val="en-GB" w:eastAsia="en-GB"/>
        </w:rPr>
        <w:t>i</w:t>
      </w:r>
      <w:proofErr w:type="spellEnd"/>
      <w:r w:rsidRPr="007D39AC">
        <w:rPr>
          <w:rFonts w:ascii="Consolas" w:eastAsia="Times New Roman" w:hAnsi="Consolas" w:cs="Times New Roman"/>
          <w:color w:val="008000"/>
          <w:sz w:val="16"/>
          <w:szCs w:val="21"/>
          <w:lang w:val="en-GB" w:eastAsia="en-GB"/>
        </w:rPr>
        <w:t xml:space="preserve"> &lt; x; 2);</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ensures \result &gt; 0 &amp;&amp; \result &lt; 33;</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w:t>
      </w:r>
      <w:proofErr w:type="spellStart"/>
      <w:r w:rsidRPr="007D39AC">
        <w:rPr>
          <w:rFonts w:ascii="Consolas" w:eastAsia="Times New Roman" w:hAnsi="Consolas" w:cs="Times New Roman"/>
          <w:color w:val="008000"/>
          <w:sz w:val="16"/>
          <w:szCs w:val="21"/>
          <w:lang w:val="en-GB" w:eastAsia="en-GB"/>
        </w:rPr>
        <w:t>measured_by</w:t>
      </w:r>
      <w:proofErr w:type="spellEnd"/>
      <w:r w:rsidRPr="007D39AC">
        <w:rPr>
          <w:rFonts w:ascii="Consolas" w:eastAsia="Times New Roman" w:hAnsi="Consolas" w:cs="Times New Roman"/>
          <w:color w:val="008000"/>
          <w:sz w:val="16"/>
          <w:szCs w:val="21"/>
          <w:lang w:val="en-GB" w:eastAsia="en-GB"/>
        </w:rPr>
        <w:t xml:space="preserve">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   assignable 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xml:space="preserve">    @   </w:t>
      </w:r>
      <w:proofErr w:type="spellStart"/>
      <w:r w:rsidRPr="007D39AC">
        <w:rPr>
          <w:rFonts w:ascii="Consolas" w:eastAsia="Times New Roman" w:hAnsi="Consolas" w:cs="Times New Roman"/>
          <w:color w:val="008000"/>
          <w:sz w:val="16"/>
          <w:szCs w:val="21"/>
          <w:lang w:val="en-GB" w:eastAsia="en-GB"/>
        </w:rPr>
        <w:t>spec_public</w:t>
      </w:r>
      <w:proofErr w:type="spellEnd"/>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8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private</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static</w:t>
      </w: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00FF"/>
          <w:sz w:val="16"/>
          <w:szCs w:val="21"/>
          <w:lang w:val="en-GB" w:eastAsia="en-GB"/>
        </w:rPr>
        <w:t>long</w:t>
      </w:r>
      <w:r w:rsidRPr="007D39AC">
        <w:rPr>
          <w:rFonts w:ascii="Consolas" w:eastAsia="Times New Roman" w:hAnsi="Consolas" w:cs="Times New Roman"/>
          <w:color w:val="000000"/>
          <w:sz w:val="16"/>
          <w:szCs w:val="21"/>
          <w:lang w:val="en-GB" w:eastAsia="en-GB"/>
        </w:rPr>
        <w:t xml:space="preserve"> pow2(</w:t>
      </w:r>
      <w:proofErr w:type="spellStart"/>
      <w:r w:rsidRPr="007D39AC">
        <w:rPr>
          <w:rFonts w:ascii="Consolas" w:eastAsia="Times New Roman" w:hAnsi="Consolas" w:cs="Times New Roman"/>
          <w:color w:val="0000FF"/>
          <w:sz w:val="16"/>
          <w:szCs w:val="21"/>
          <w:lang w:val="en-GB" w:eastAsia="en-GB"/>
        </w:rPr>
        <w:t>int</w:t>
      </w:r>
      <w:proofErr w:type="spellEnd"/>
      <w:r w:rsidRPr="007D39AC">
        <w:rPr>
          <w:rFonts w:ascii="Consolas" w:eastAsia="Times New Roman" w:hAnsi="Consolas" w:cs="Times New Roman"/>
          <w:color w:val="000000"/>
          <w:sz w:val="16"/>
          <w:szCs w:val="21"/>
          <w:lang w:val="en-GB" w:eastAsia="en-GB"/>
        </w:rPr>
        <w:t xml:space="preserve"> x)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w:t>
      </w:r>
      <w:r w:rsidRPr="007D39AC">
        <w:rPr>
          <w:rFonts w:ascii="Consolas" w:eastAsia="Times New Roman" w:hAnsi="Consolas" w:cs="Times New Roman"/>
          <w:color w:val="008000"/>
          <w:sz w:val="16"/>
          <w:szCs w:val="21"/>
          <w:lang w:val="en-GB" w:eastAsia="en-GB"/>
        </w:rPr>
        <w:t>// return x==0? 1: 2*pow2(x-1);</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ml:space="preserve">    count = </w:t>
      </w:r>
      <w:r w:rsidRPr="007D39AC">
        <w:rPr>
          <w:rFonts w:ascii="Consolas" w:eastAsia="Times New Roman" w:hAnsi="Consolas" w:cs="Times New Roman"/>
          <w:color w:val="09885A"/>
          <w:sz w:val="16"/>
          <w:szCs w:val="21"/>
          <w:lang w:val="en-GB" w:eastAsia="en-GB"/>
        </w:rPr>
        <w:t>1</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xml:space="preserve">// @ maintaining count &gt; 0 &amp;&amp; count &lt; 33;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x &gt;= 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maintaining _isPow2(\old(count)) == _isPow2(count);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 decreases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while</w:t>
      </w:r>
      <w:r w:rsidRPr="007D39AC">
        <w:rPr>
          <w:rFonts w:ascii="Consolas" w:eastAsia="Times New Roman" w:hAnsi="Consolas" w:cs="Times New Roman"/>
          <w:color w:val="000000"/>
          <w:sz w:val="16"/>
          <w:szCs w:val="21"/>
          <w:lang w:val="en-GB" w:eastAsia="en-GB"/>
        </w:rPr>
        <w:t>(x&gt;</w:t>
      </w:r>
      <w:r w:rsidRPr="007D39AC">
        <w:rPr>
          <w:rFonts w:ascii="Consolas" w:eastAsia="Times New Roman" w:hAnsi="Consolas" w:cs="Times New Roman"/>
          <w:color w:val="09885A"/>
          <w:sz w:val="16"/>
          <w:szCs w:val="21"/>
          <w:lang w:val="en-GB" w:eastAsia="en-GB"/>
        </w:rPr>
        <w:t>0</w:t>
      </w:r>
      <w:r w:rsidRPr="007D39AC">
        <w:rPr>
          <w:rFonts w:ascii="Consolas" w:eastAsia="Times New Roman" w:hAnsi="Consolas" w:cs="Times New Roman"/>
          <w:color w:val="000000"/>
          <w:sz w:val="16"/>
          <w:szCs w:val="21"/>
          <w:lang w:val="en-GB" w:eastAsia="en-GB"/>
        </w:rPr>
        <w: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lastRenderedPageBreak/>
        <w:t xml:space="preserve">     </w:t>
      </w:r>
      <w:r w:rsidRPr="007D39AC">
        <w:rPr>
          <w:rFonts w:ascii="Consolas" w:eastAsia="Times New Roman" w:hAnsi="Consolas" w:cs="Times New Roman"/>
          <w:color w:val="008000"/>
          <w:sz w:val="16"/>
          <w:szCs w:val="21"/>
          <w:lang w:val="en-GB" w:eastAsia="en-GB"/>
        </w:rPr>
        <w:t>//@ assume x!=0;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count = mult2(count);</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x--;</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8000"/>
          <w:sz w:val="16"/>
          <w:szCs w:val="21"/>
          <w:lang w:val="en-GB" w:eastAsia="en-GB"/>
        </w:rPr>
        <w:t>//@ assume x==0;</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r w:rsidRPr="007D39AC">
        <w:rPr>
          <w:rFonts w:ascii="Consolas" w:eastAsia="Times New Roman" w:hAnsi="Consolas" w:cs="Times New Roman"/>
          <w:color w:val="0000FF"/>
          <w:sz w:val="16"/>
          <w:szCs w:val="21"/>
          <w:lang w:val="en-GB" w:eastAsia="en-GB"/>
        </w:rPr>
        <w:t>return</w:t>
      </w:r>
      <w:r w:rsidRPr="007D39AC">
        <w:rPr>
          <w:rFonts w:ascii="Consolas" w:eastAsia="Times New Roman" w:hAnsi="Consolas" w:cs="Times New Roman"/>
          <w:color w:val="000000"/>
          <w:sz w:val="16"/>
          <w:szCs w:val="21"/>
          <w:lang w:val="en-GB" w:eastAsia="en-GB"/>
        </w:rPr>
        <w:t xml:space="preserve"> count;             </w:t>
      </w:r>
    </w:p>
    <w:p w:rsidR="007D39AC" w:rsidRPr="007D39AC" w:rsidRDefault="007D39AC" w:rsidP="007D39A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7D39AC">
        <w:rPr>
          <w:rFonts w:ascii="Consolas" w:eastAsia="Times New Roman" w:hAnsi="Consolas" w:cs="Times New Roman"/>
          <w:color w:val="000000"/>
          <w:sz w:val="16"/>
          <w:szCs w:val="21"/>
          <w:lang w:val="en-GB" w:eastAsia="en-GB"/>
        </w:rPr>
        <w:t>    }</w:t>
      </w:r>
    </w:p>
    <w:p w:rsidR="00193D76" w:rsidRDefault="00193D76" w:rsidP="0043027C"/>
    <w:p w:rsidR="0043027C" w:rsidRDefault="00E51F48" w:rsidP="001F3623">
      <w:pPr>
        <w:pStyle w:val="Heading4"/>
      </w:pPr>
      <w:r>
        <w:t>4.3.7.2</w:t>
      </w:r>
      <w:r>
        <w:tab/>
      </w:r>
      <w:r w:rsidR="0043027C">
        <w:t>Verification</w:t>
      </w:r>
    </w:p>
    <w:p w:rsidR="003F35B2" w:rsidRDefault="00B92AED" w:rsidP="0043027C">
      <w:r>
        <w:t>ESC Verification first determined, as stated above, that the recursive implementation along with its specification were not going</w:t>
      </w:r>
      <w:r w:rsidR="003F35B2">
        <w:t xml:space="preserve"> to work with </w:t>
      </w:r>
      <w:proofErr w:type="spellStart"/>
      <w:r w:rsidR="003F35B2">
        <w:t>OpenJML</w:t>
      </w:r>
      <w:proofErr w:type="spellEnd"/>
      <w:r w:rsidR="003F35B2">
        <w:t xml:space="preserve"> so we use</w:t>
      </w:r>
      <w:r>
        <w:t xml:space="preserve"> an iterative implementation. The verification of this approach</w:t>
      </w:r>
      <w:r w:rsidR="003F35B2">
        <w:t>,</w:t>
      </w:r>
      <w:r>
        <w:t xml:space="preserve"> however, also brought up a lot </w:t>
      </w:r>
      <w:r w:rsidR="0071623F">
        <w:t>of issues. The first of which i</w:t>
      </w:r>
      <w:r>
        <w:t xml:space="preserve">s on </w:t>
      </w:r>
      <w:r w:rsidRPr="0071623F">
        <w:rPr>
          <w:highlight w:val="green"/>
        </w:rPr>
        <w:t>Line …</w:t>
      </w:r>
      <w:r>
        <w:t xml:space="preserve"> , specifically the \product quantifier. This product quantif</w:t>
      </w:r>
      <w:r w:rsidR="002C7A74">
        <w:t>i</w:t>
      </w:r>
      <w:r w:rsidR="0071623F">
        <w:t>er should have returned</w:t>
      </w:r>
      <w:r>
        <w:t xml:space="preserve"> a result to ma</w:t>
      </w:r>
      <w:r w:rsidR="003F35B2">
        <w:t>tch 2 to the power of 'x' but i</w:t>
      </w:r>
      <w:r>
        <w:t>s instead returning seemingly random values, many of which were not even multiples of 2</w:t>
      </w:r>
      <w:r w:rsidR="003F35B2">
        <w:t>,</w:t>
      </w:r>
      <w:r>
        <w:t xml:space="preserve"> or </w:t>
      </w:r>
      <w:r w:rsidR="003F35B2">
        <w:t>the results a</w:t>
      </w:r>
      <w:r>
        <w:t>re below 0 despite a precondition stating 'x' must be equal to or greater than 0</w:t>
      </w:r>
      <w:r w:rsidR="003F35B2">
        <w:t xml:space="preserve"> from the beginning</w:t>
      </w:r>
      <w:r>
        <w:t xml:space="preserve">. </w:t>
      </w:r>
    </w:p>
    <w:p w:rsidR="0043027C" w:rsidRDefault="00B92AED" w:rsidP="0043027C">
      <w:r>
        <w:t>Anot</w:t>
      </w:r>
      <w:r w:rsidR="003F35B2">
        <w:t>her issue was that the variables appear to</w:t>
      </w:r>
      <w:r>
        <w:t xml:space="preserve"> not</w:t>
      </w:r>
      <w:r w:rsidR="003F35B2">
        <w:t xml:space="preserve"> be</w:t>
      </w:r>
      <w:r>
        <w:t xml:space="preserve"> holding their values in memory and </w:t>
      </w:r>
      <w:r w:rsidR="003F35B2">
        <w:t>are</w:t>
      </w:r>
      <w:r>
        <w:t xml:space="preserve"> cha</w:t>
      </w:r>
      <w:r w:rsidR="003F35B2">
        <w:t>nging</w:t>
      </w:r>
      <w:r>
        <w:t xml:space="preserve"> from line to line. </w:t>
      </w:r>
      <w:r w:rsidR="003F35B2">
        <w:t xml:space="preserve">An example </w:t>
      </w:r>
      <w:r w:rsidR="00394BE5">
        <w:t>of this is, when ‘x’ is set to 0</w:t>
      </w:r>
      <w:r w:rsidR="003F35B2">
        <w:t xml:space="preserve"> and the count variable i</w:t>
      </w:r>
      <w:r>
        <w:t xml:space="preserve">s </w:t>
      </w:r>
      <w:r w:rsidR="003F35B2">
        <w:t xml:space="preserve">set to 1 on entering the method, the returned count value for this method </w:t>
      </w:r>
      <w:r>
        <w:t xml:space="preserve">should </w:t>
      </w:r>
      <w:r w:rsidR="003F35B2">
        <w:t xml:space="preserve">never change and </w:t>
      </w:r>
      <w:r>
        <w:t>still be 1</w:t>
      </w:r>
      <w:r w:rsidR="003F35B2">
        <w:t xml:space="preserve"> on exit. However the resulting value being returned is</w:t>
      </w:r>
      <w:r>
        <w:t xml:space="preserve"> </w:t>
      </w:r>
      <w:r w:rsidR="00603578">
        <w:t>-</w:t>
      </w:r>
      <w:r w:rsidR="00603578" w:rsidRPr="00603578">
        <w:t>2147481366</w:t>
      </w:r>
      <w:r w:rsidR="00603578" w:rsidRPr="00A8011B">
        <w:rPr>
          <w:sz w:val="16"/>
          <w:szCs w:val="16"/>
        </w:rPr>
        <w:t xml:space="preserve"> </w:t>
      </w:r>
      <w:r>
        <w:t xml:space="preserve"> (</w:t>
      </w:r>
      <w:proofErr w:type="spellStart"/>
      <w:r>
        <w:t>Integer.M</w:t>
      </w:r>
      <w:r w:rsidR="00603578">
        <w:t>IN</w:t>
      </w:r>
      <w:r>
        <w:t>_VALUE</w:t>
      </w:r>
      <w:proofErr w:type="spellEnd"/>
      <w:r>
        <w:t xml:space="preserve">). </w:t>
      </w:r>
      <w:r w:rsidR="003F35B2">
        <w:t>This one of four counter examples (</w:t>
      </w:r>
      <w:r w:rsidR="003F35B2" w:rsidRPr="00394BE5">
        <w:rPr>
          <w:highlight w:val="green"/>
        </w:rPr>
        <w:t xml:space="preserve">Figure </w:t>
      </w:r>
      <w:proofErr w:type="spellStart"/>
      <w:r w:rsidR="003F35B2" w:rsidRPr="00394BE5">
        <w:rPr>
          <w:highlight w:val="green"/>
        </w:rPr>
        <w:t>w,x,y,z</w:t>
      </w:r>
      <w:proofErr w:type="spellEnd"/>
      <w:r w:rsidR="003F35B2">
        <w:t xml:space="preserve">) created by </w:t>
      </w:r>
      <w:proofErr w:type="spellStart"/>
      <w:r w:rsidR="003F35B2">
        <w:t>OpenJML</w:t>
      </w:r>
      <w:proofErr w:type="spellEnd"/>
      <w:r w:rsidR="003F35B2">
        <w:t xml:space="preserve"> each appearing to show issues with the count variable.</w:t>
      </w:r>
    </w:p>
    <w:p w:rsidR="00F922D9" w:rsidRDefault="00F922D9" w:rsidP="0043027C">
      <w:r>
        <w:t xml:space="preserve">We created a new </w:t>
      </w:r>
      <w:r w:rsidR="000457C6">
        <w:t xml:space="preserve">‘mult2’ </w:t>
      </w:r>
      <w:r>
        <w:t>method for the purpose of determining if passing the count variable to another function might resolve</w:t>
      </w:r>
      <w:r w:rsidR="000457C6">
        <w:t xml:space="preserve"> this issue. The specifications for this method were similar to the ‘div2’ method and were therefore easy to develop however the error with the count variable persisted with the ‘mult2’ method as the value being passed did not satisfy the precondition that it be greater than 0.</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21"/>
          <w:szCs w:val="21"/>
          <w:lang w:val="en-GB" w:eastAsia="en-GB"/>
        </w:rPr>
        <w:t>  </w:t>
      </w:r>
      <w:r w:rsidRPr="00AE14A4">
        <w:rPr>
          <w:rFonts w:ascii="Consolas" w:eastAsia="Times New Roman" w:hAnsi="Consolas" w:cs="Times New Roman"/>
          <w:color w:val="008000"/>
          <w:sz w:val="16"/>
          <w:szCs w:val="21"/>
          <w:lang w:val="en-GB" w:eastAsia="en-GB"/>
        </w:rPr>
        <w:t xml:space="preserve">/*@   requires x &gt; 0 &amp;&amp; x &lt; </w:t>
      </w:r>
      <w:proofErr w:type="spellStart"/>
      <w:r w:rsidRPr="00AE14A4">
        <w:rPr>
          <w:rFonts w:ascii="Consolas" w:eastAsia="Times New Roman" w:hAnsi="Consolas" w:cs="Times New Roman"/>
          <w:color w:val="008000"/>
          <w:sz w:val="16"/>
          <w:szCs w:val="21"/>
          <w:lang w:val="en-GB" w:eastAsia="en-GB"/>
        </w:rPr>
        <w:t>Integer.MAX_VALUE</w:t>
      </w:r>
      <w:proofErr w:type="spellEnd"/>
      <w:r w:rsidRPr="00AE14A4">
        <w:rPr>
          <w:rFonts w:ascii="Consolas" w:eastAsia="Times New Roman" w:hAnsi="Consolas" w:cs="Times New Roman"/>
          <w:color w:val="008000"/>
          <w:sz w:val="16"/>
          <w:szCs w:val="21"/>
          <w:lang w:val="en-GB" w:eastAsia="en-GB"/>
        </w:rPr>
        <w:t>/2;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\result/2 ==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 x*2;</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ensures \result &gt; x;</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   accessible \nothing;</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xml:space="preserve">    @   pure helper </w:t>
      </w:r>
      <w:proofErr w:type="spellStart"/>
      <w:r w:rsidRPr="00AE14A4">
        <w:rPr>
          <w:rFonts w:ascii="Consolas" w:eastAsia="Times New Roman" w:hAnsi="Consolas" w:cs="Times New Roman"/>
          <w:color w:val="008000"/>
          <w:sz w:val="16"/>
          <w:szCs w:val="21"/>
          <w:lang w:val="en-GB" w:eastAsia="en-GB"/>
        </w:rPr>
        <w:t>spec_public</w:t>
      </w:r>
      <w:proofErr w:type="spellEnd"/>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8000"/>
          <w:sz w:val="16"/>
          <w:szCs w:val="21"/>
          <w:lang w:val="en-GB" w:eastAsia="en-GB"/>
        </w:rPr>
        <w:t>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private</w:t>
      </w: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static</w:t>
      </w:r>
      <w:r w:rsidRPr="00AE14A4">
        <w:rPr>
          <w:rFonts w:ascii="Consolas" w:eastAsia="Times New Roman" w:hAnsi="Consolas" w:cs="Times New Roman"/>
          <w:color w:val="000000"/>
          <w:sz w:val="16"/>
          <w:szCs w:val="21"/>
          <w:lang w:val="en-GB" w:eastAsia="en-GB"/>
        </w:rPr>
        <w:t xml:space="preserve">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mult2 (</w:t>
      </w:r>
      <w:proofErr w:type="spellStart"/>
      <w:r w:rsidRPr="00AE14A4">
        <w:rPr>
          <w:rFonts w:ascii="Consolas" w:eastAsia="Times New Roman" w:hAnsi="Consolas" w:cs="Times New Roman"/>
          <w:color w:val="0000FF"/>
          <w:sz w:val="16"/>
          <w:szCs w:val="21"/>
          <w:lang w:val="en-GB" w:eastAsia="en-GB"/>
        </w:rPr>
        <w:t>int</w:t>
      </w:r>
      <w:proofErr w:type="spellEnd"/>
      <w:r w:rsidRPr="00AE14A4">
        <w:rPr>
          <w:rFonts w:ascii="Consolas" w:eastAsia="Times New Roman" w:hAnsi="Consolas" w:cs="Times New Roman"/>
          <w:color w:val="000000"/>
          <w:sz w:val="16"/>
          <w:szCs w:val="21"/>
          <w:lang w:val="en-GB" w:eastAsia="en-GB"/>
        </w:rPr>
        <w:t xml:space="preserve"> x) {</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xml:space="preserve">      </w:t>
      </w:r>
      <w:r w:rsidRPr="00AE14A4">
        <w:rPr>
          <w:rFonts w:ascii="Consolas" w:eastAsia="Times New Roman" w:hAnsi="Consolas" w:cs="Times New Roman"/>
          <w:color w:val="0000FF"/>
          <w:sz w:val="16"/>
          <w:szCs w:val="21"/>
          <w:lang w:val="en-GB" w:eastAsia="en-GB"/>
        </w:rPr>
        <w:t>return</w:t>
      </w:r>
      <w:r w:rsidRPr="00AE14A4">
        <w:rPr>
          <w:rFonts w:ascii="Consolas" w:eastAsia="Times New Roman" w:hAnsi="Consolas" w:cs="Times New Roman"/>
          <w:color w:val="000000"/>
          <w:sz w:val="16"/>
          <w:szCs w:val="21"/>
          <w:lang w:val="en-GB" w:eastAsia="en-GB"/>
        </w:rPr>
        <w:t xml:space="preserve"> x*</w:t>
      </w:r>
      <w:r w:rsidRPr="00AE14A4">
        <w:rPr>
          <w:rFonts w:ascii="Consolas" w:eastAsia="Times New Roman" w:hAnsi="Consolas" w:cs="Times New Roman"/>
          <w:color w:val="09885A"/>
          <w:sz w:val="16"/>
          <w:szCs w:val="21"/>
          <w:lang w:val="en-GB" w:eastAsia="en-GB"/>
        </w:rPr>
        <w:t>2</w:t>
      </w:r>
      <w:r w:rsidRPr="00AE14A4">
        <w:rPr>
          <w:rFonts w:ascii="Consolas" w:eastAsia="Times New Roman" w:hAnsi="Consolas" w:cs="Times New Roman"/>
          <w:color w:val="000000"/>
          <w:sz w:val="16"/>
          <w:szCs w:val="21"/>
          <w:lang w:val="en-GB" w:eastAsia="en-GB"/>
        </w:rPr>
        <w:t>;</w:t>
      </w:r>
    </w:p>
    <w:p w:rsidR="00AE14A4" w:rsidRPr="00AE14A4" w:rsidRDefault="00AE14A4" w:rsidP="00AE14A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16"/>
          <w:szCs w:val="21"/>
          <w:lang w:val="en-GB" w:eastAsia="en-GB"/>
        </w:rPr>
      </w:pPr>
      <w:r w:rsidRPr="00AE14A4">
        <w:rPr>
          <w:rFonts w:ascii="Consolas" w:eastAsia="Times New Roman" w:hAnsi="Consolas" w:cs="Times New Roman"/>
          <w:color w:val="000000"/>
          <w:sz w:val="16"/>
          <w:szCs w:val="21"/>
          <w:lang w:val="en-GB" w:eastAsia="en-GB"/>
        </w:rPr>
        <w:t>    }</w:t>
      </w:r>
    </w:p>
    <w:p w:rsidR="00AE14A4" w:rsidRDefault="00AE14A4" w:rsidP="0043027C"/>
    <w:p w:rsidR="00AE14A4" w:rsidRDefault="00AE14A4" w:rsidP="0043027C"/>
    <w:p w:rsidR="0043027C" w:rsidRDefault="00E51F48" w:rsidP="001F3623">
      <w:pPr>
        <w:pStyle w:val="Heading4"/>
      </w:pPr>
      <w:r>
        <w:t>4.3.7.3</w:t>
      </w:r>
      <w:r>
        <w:tab/>
      </w:r>
      <w:r w:rsidR="0043027C">
        <w:t>Analysis</w:t>
      </w:r>
    </w:p>
    <w:p w:rsidR="008263F1" w:rsidRDefault="00B92AED" w:rsidP="0043027C">
      <w:r>
        <w:t xml:space="preserve">All of the </w:t>
      </w:r>
      <w:proofErr w:type="spellStart"/>
      <w:r>
        <w:t>OpenJML</w:t>
      </w:r>
      <w:proofErr w:type="spellEnd"/>
      <w:r>
        <w:t xml:space="preserve"> issues </w:t>
      </w:r>
      <w:r w:rsidR="00176C24">
        <w:t xml:space="preserve">found in this example </w:t>
      </w:r>
      <w:r>
        <w:t xml:space="preserve">combined to make the verification of the 'pow2' method almost impossible and resulted in mass amounts of time being wasted in pursuit of these issues and determining a resolution. It was later learned from </w:t>
      </w:r>
      <w:r w:rsidR="00B915D7">
        <w:t xml:space="preserve">the </w:t>
      </w:r>
      <w:proofErr w:type="spellStart"/>
      <w:r w:rsidR="00BD0965">
        <w:t>OpenJML</w:t>
      </w:r>
      <w:proofErr w:type="spellEnd"/>
      <w:r w:rsidR="00BD0965">
        <w:t xml:space="preserve"> developers</w:t>
      </w:r>
      <w:r>
        <w:t xml:space="preserve"> that although the \product </w:t>
      </w:r>
      <w:r w:rsidR="002C7A74">
        <w:t>quantifier</w:t>
      </w:r>
      <w:r>
        <w:t xml:space="preserve"> is used in </w:t>
      </w:r>
      <w:proofErr w:type="spellStart"/>
      <w:r>
        <w:t>OpenJML</w:t>
      </w:r>
      <w:proofErr w:type="spellEnd"/>
      <w:r>
        <w:t xml:space="preserve">, its implementation </w:t>
      </w:r>
      <w:r w:rsidR="00F4141F">
        <w:t>has not been completed and as such</w:t>
      </w:r>
      <w:r>
        <w:t xml:space="preserve"> is </w:t>
      </w:r>
      <w:r>
        <w:lastRenderedPageBreak/>
        <w:t xml:space="preserve">running an unknown process returning random values. The memory issues are a far greater problem and have been addressed to </w:t>
      </w:r>
      <w:r w:rsidR="00B915D7">
        <w:t xml:space="preserve">the </w:t>
      </w:r>
      <w:proofErr w:type="spellStart"/>
      <w:r w:rsidR="00BD0965">
        <w:t>OpenJML</w:t>
      </w:r>
      <w:proofErr w:type="spellEnd"/>
      <w:r w:rsidR="00BD0965">
        <w:t xml:space="preserve"> developers</w:t>
      </w:r>
      <w:r>
        <w:t xml:space="preserve"> for resolution. The investigation into these issues is still ongoing as of writing this report, with no resolution available as of yet. As a r</w:t>
      </w:r>
      <w:r w:rsidR="00F4141F">
        <w:t>esult, all future methods that e</w:t>
      </w:r>
      <w:r>
        <w:t>ither relied on the specification or implementation of the 'pow2' method could no longer be adequately proven. This memory issue in effect proved terminal as all future methods use 'pow2' directly or indirectly within their specifications</w:t>
      </w:r>
      <w:r w:rsidR="00F4141F">
        <w:t>,</w:t>
      </w:r>
      <w:r>
        <w:t xml:space="preserve"> resulting in the </w:t>
      </w:r>
      <w:r w:rsidR="008263F1">
        <w:t>official end to</w:t>
      </w:r>
      <w:r>
        <w:t xml:space="preserve"> the verification process for the </w:t>
      </w:r>
      <w:r w:rsidR="008263F1">
        <w:t xml:space="preserve">overall </w:t>
      </w:r>
      <w:proofErr w:type="spellStart"/>
      <w:r>
        <w:t>PrefixSum</w:t>
      </w:r>
      <w:proofErr w:type="spellEnd"/>
      <w:r>
        <w:t xml:space="preserve"> algorithm.</w:t>
      </w:r>
      <w:r w:rsidR="008263F1">
        <w:t xml:space="preserve"> </w:t>
      </w:r>
    </w:p>
    <w:p w:rsidR="008263F1" w:rsidRDefault="008263F1" w:rsidP="0043027C"/>
    <w:p w:rsidR="00E704BB" w:rsidRPr="00E704BB" w:rsidRDefault="00E704BB" w:rsidP="00E704BB">
      <w:pPr>
        <w:pStyle w:val="Caption"/>
        <w:keepNext/>
        <w:jc w:val="center"/>
        <w:rPr>
          <w:color w:val="auto"/>
        </w:rPr>
      </w:pPr>
      <w:r w:rsidRPr="00E704BB">
        <w:rPr>
          <w:color w:val="auto"/>
        </w:rPr>
        <w:t xml:space="preserve">Table </w:t>
      </w:r>
      <w:r w:rsidRPr="00E704BB">
        <w:rPr>
          <w:color w:val="auto"/>
        </w:rPr>
        <w:fldChar w:fldCharType="begin"/>
      </w:r>
      <w:r w:rsidRPr="00E704BB">
        <w:rPr>
          <w:color w:val="auto"/>
        </w:rPr>
        <w:instrText xml:space="preserve"> SEQ Table \* ARABIC </w:instrText>
      </w:r>
      <w:r w:rsidRPr="00E704BB">
        <w:rPr>
          <w:color w:val="auto"/>
        </w:rPr>
        <w:fldChar w:fldCharType="separate"/>
      </w:r>
      <w:r w:rsidRPr="00E704BB">
        <w:rPr>
          <w:noProof/>
          <w:color w:val="auto"/>
        </w:rPr>
        <w:t>6</w:t>
      </w:r>
      <w:r w:rsidRPr="00E704BB">
        <w:rPr>
          <w:color w:val="auto"/>
        </w:rPr>
        <w:fldChar w:fldCharType="end"/>
      </w:r>
      <w:r w:rsidRPr="00E704BB">
        <w:rPr>
          <w:color w:val="auto"/>
        </w:rPr>
        <w:t>: pow2 / mult2 (</w:t>
      </w:r>
      <w:proofErr w:type="spellStart"/>
      <w:r w:rsidRPr="00E704BB">
        <w:rPr>
          <w:color w:val="auto"/>
        </w:rPr>
        <w:t>OpenJML</w:t>
      </w:r>
      <w:proofErr w:type="spellEnd"/>
      <w:r w:rsidRPr="00E704BB">
        <w:rPr>
          <w:color w:val="auto"/>
        </w:rPr>
        <w:t xml:space="preserve"> only) properties per tool</w:t>
      </w:r>
    </w:p>
    <w:tbl>
      <w:tblPr>
        <w:tblStyle w:val="GridTable3-Accent1"/>
        <w:tblW w:w="6960" w:type="dxa"/>
        <w:tblInd w:w="1040" w:type="dxa"/>
        <w:tblCellMar>
          <w:left w:w="113" w:type="dxa"/>
        </w:tblCellMar>
        <w:tblLook w:val="06A0" w:firstRow="1" w:lastRow="0" w:firstColumn="1" w:lastColumn="0" w:noHBand="1" w:noVBand="1"/>
      </w:tblPr>
      <w:tblGrid>
        <w:gridCol w:w="2326"/>
        <w:gridCol w:w="1530"/>
        <w:gridCol w:w="1470"/>
        <w:gridCol w:w="1634"/>
      </w:tblGrid>
      <w:tr w:rsidR="00E704BB" w:rsidTr="00E704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26" w:type="dxa"/>
            <w:tcMar>
              <w:left w:w="113" w:type="dxa"/>
            </w:tcMar>
          </w:tcPr>
          <w:p w:rsidR="00E704BB" w:rsidRDefault="00E704BB" w:rsidP="00F922D9">
            <w:r>
              <w:t>pow2 / mult2</w:t>
            </w:r>
          </w:p>
        </w:tc>
        <w:tc>
          <w:tcPr>
            <w:tcW w:w="153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OpenJML</w:t>
            </w:r>
            <w:proofErr w:type="spellEnd"/>
          </w:p>
        </w:tc>
        <w:tc>
          <w:tcPr>
            <w:tcW w:w="1470"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proofErr w:type="spellStart"/>
            <w:r>
              <w:t>KeY</w:t>
            </w:r>
            <w:proofErr w:type="spellEnd"/>
          </w:p>
        </w:tc>
        <w:tc>
          <w:tcPr>
            <w:tcW w:w="1634" w:type="dxa"/>
            <w:tcBorders>
              <w:bottom w:val="nil"/>
            </w:tcBorders>
          </w:tcPr>
          <w:p w:rsidR="00E704BB" w:rsidRDefault="00E704BB" w:rsidP="00F922D9">
            <w:pPr>
              <w:cnfStyle w:val="100000000000" w:firstRow="1" w:lastRow="0" w:firstColumn="0" w:lastColumn="0" w:oddVBand="0" w:evenVBand="0" w:oddHBand="0" w:evenHBand="0" w:firstRowFirstColumn="0" w:firstRowLastColumn="0" w:lastRowFirstColumn="0" w:lastRowLastColumn="0"/>
            </w:pPr>
            <w:r>
              <w:t>Krakatoa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Lines of Code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 / 10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 / N/A</w:t>
            </w:r>
          </w:p>
        </w:tc>
      </w:tr>
      <w:tr w:rsidR="00E704BB" w:rsidTr="00E704BB">
        <w:trPr>
          <w:trHeight w:val="467"/>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Implementation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11 / 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9 </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Lines of Specification</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12 / 7</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8</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9</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Classes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Methods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 xml:space="preserve">2 </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Postconditions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3</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Invariants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Loop Variants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(Recursive)</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Pure</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Helper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proofErr w:type="spellStart"/>
            <w:r>
              <w:t>Spec_Public</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Yes / Yes</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Method</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Model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Ghost Variables</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 / No</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w:t>
            </w:r>
            <w:proofErr w:type="spellStart"/>
            <w:r>
              <w:t>forall</w:t>
            </w:r>
            <w:proofErr w:type="spellEnd"/>
            <w:r>
              <w:t xml:space="preserve"> quantifier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\exists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\product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\sum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\max </w:t>
            </w:r>
            <w:proofErr w:type="spellStart"/>
            <w:r>
              <w:t>quantifer</w:t>
            </w:r>
            <w:proofErr w:type="spellEnd"/>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rPr>
          <w:trHeight w:val="361"/>
        </w:trPr>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\min quantifier</w:t>
            </w:r>
          </w:p>
        </w:tc>
        <w:tc>
          <w:tcPr>
            <w:tcW w:w="153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tcBorders>
              <w:top w:val="nil"/>
            </w:tcBorders>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Frame Conditions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Axioms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Predicates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Lemmas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Pragmas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SMT-Solver</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z3</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Alt-Ergo</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 xml:space="preserve">Verification </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Invalid / Valid</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Incomplete</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Valid</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Time</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1800ms</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250ms</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60ms</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Proof Obligations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 / 1</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3</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Nodes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234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Branches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5</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Total Rules applied</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Unknown</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404</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47</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Automatic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Partial</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All</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t>Interactive Steps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N/A</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Required</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None</w:t>
            </w:r>
          </w:p>
        </w:tc>
      </w:tr>
      <w:tr w:rsidR="00E704BB" w:rsidTr="00E704BB">
        <w:tc>
          <w:tcPr>
            <w:cnfStyle w:val="001000000000" w:firstRow="0" w:lastRow="0" w:firstColumn="1" w:lastColumn="0" w:oddVBand="0" w:evenVBand="0" w:oddHBand="0" w:evenHBand="0" w:firstRowFirstColumn="0" w:firstRowLastColumn="0" w:lastRowFirstColumn="0" w:lastRowLastColumn="0"/>
            <w:tcW w:w="2326" w:type="dxa"/>
            <w:tcBorders>
              <w:right w:val="nil"/>
            </w:tcBorders>
            <w:tcMar>
              <w:left w:w="113" w:type="dxa"/>
            </w:tcMar>
          </w:tcPr>
          <w:p w:rsidR="00E704BB" w:rsidRDefault="00E704BB" w:rsidP="00F922D9">
            <w:r>
              <w:lastRenderedPageBreak/>
              <w:t>Counter-Examples</w:t>
            </w:r>
          </w:p>
        </w:tc>
        <w:tc>
          <w:tcPr>
            <w:tcW w:w="153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2 / 0</w:t>
            </w:r>
          </w:p>
        </w:tc>
        <w:tc>
          <w:tcPr>
            <w:tcW w:w="1470"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1</w:t>
            </w:r>
          </w:p>
        </w:tc>
        <w:tc>
          <w:tcPr>
            <w:tcW w:w="1634" w:type="dxa"/>
            <w:shd w:val="clear" w:color="auto" w:fill="auto"/>
            <w:tcMar>
              <w:left w:w="93" w:type="dxa"/>
            </w:tcMar>
          </w:tcPr>
          <w:p w:rsidR="00E704BB" w:rsidRDefault="00E704BB" w:rsidP="00F922D9">
            <w:pPr>
              <w:cnfStyle w:val="000000000000" w:firstRow="0" w:lastRow="0" w:firstColumn="0" w:lastColumn="0" w:oddVBand="0" w:evenVBand="0" w:oddHBand="0" w:evenHBand="0" w:firstRowFirstColumn="0" w:firstRowLastColumn="0" w:lastRowFirstColumn="0" w:lastRowLastColumn="0"/>
            </w:pPr>
            <w:r>
              <w:t>0</w:t>
            </w:r>
          </w:p>
        </w:tc>
      </w:tr>
    </w:tbl>
    <w:p w:rsidR="00EB6F73" w:rsidRPr="001D5761" w:rsidRDefault="0004481D" w:rsidP="00887198">
      <w:pPr>
        <w:pStyle w:val="Heading4"/>
      </w:pPr>
      <w:r w:rsidRPr="00387F17">
        <w:br w:type="page"/>
      </w:r>
    </w:p>
    <w:p w:rsidR="00EB6F73" w:rsidRDefault="00064BDA" w:rsidP="00EB6F73">
      <w:pPr>
        <w:pStyle w:val="Heading2"/>
      </w:pPr>
      <w:bookmarkStart w:id="71" w:name="_Toc516738779"/>
      <w:r>
        <w:lastRenderedPageBreak/>
        <w:t>4.4</w:t>
      </w:r>
      <w:r>
        <w:tab/>
      </w:r>
      <w:r w:rsidR="00EB6F73">
        <w:t>Longest Repeating Substring</w:t>
      </w:r>
      <w:bookmarkEnd w:id="71"/>
    </w:p>
    <w:p w:rsidR="003C21BC" w:rsidRPr="003C21BC" w:rsidRDefault="003C21BC" w:rsidP="003C21BC">
      <w:pPr>
        <w:rPr>
          <w:lang w:val="en-GB"/>
        </w:rPr>
      </w:pPr>
      <w:r>
        <w:rPr>
          <w:lang w:val="en-GB"/>
        </w:rPr>
        <w:t xml:space="preserve">Due to the memory issues in </w:t>
      </w:r>
      <w:proofErr w:type="spellStart"/>
      <w:r>
        <w:rPr>
          <w:lang w:val="en-GB"/>
        </w:rPr>
        <w:t>OpenJML</w:t>
      </w:r>
      <w:proofErr w:type="spellEnd"/>
      <w:r>
        <w:rPr>
          <w:lang w:val="en-GB"/>
        </w:rPr>
        <w:t>, discussed earlier, during the verification o</w:t>
      </w:r>
      <w:r w:rsidR="00394BE5">
        <w:rPr>
          <w:lang w:val="en-GB"/>
        </w:rPr>
        <w:t xml:space="preserve">f the </w:t>
      </w:r>
      <w:proofErr w:type="spellStart"/>
      <w:r w:rsidR="00394BE5">
        <w:rPr>
          <w:lang w:val="en-GB"/>
        </w:rPr>
        <w:t>PrefixSum</w:t>
      </w:r>
      <w:proofErr w:type="spellEnd"/>
      <w:r w:rsidR="00394BE5">
        <w:rPr>
          <w:lang w:val="en-GB"/>
        </w:rPr>
        <w:t xml:space="preserve"> algorithm we kno</w:t>
      </w:r>
      <w:r>
        <w:rPr>
          <w:lang w:val="en-GB"/>
        </w:rPr>
        <w:t>w the likelihood of verifying the Longest</w:t>
      </w:r>
      <w:r w:rsidR="003427A7">
        <w:rPr>
          <w:lang w:val="en-GB"/>
        </w:rPr>
        <w:t xml:space="preserve"> Repeated Substring algorithm i</w:t>
      </w:r>
      <w:r>
        <w:rPr>
          <w:lang w:val="en-GB"/>
        </w:rPr>
        <w:t xml:space="preserve">s minimal. </w:t>
      </w:r>
      <w:r w:rsidR="003427A7">
        <w:rPr>
          <w:lang w:val="en-GB"/>
        </w:rPr>
        <w:t>Therefore, h</w:t>
      </w:r>
      <w:r>
        <w:rPr>
          <w:lang w:val="en-GB"/>
        </w:rPr>
        <w:t>ence forth</w:t>
      </w:r>
      <w:r w:rsidR="003427A7">
        <w:rPr>
          <w:lang w:val="en-GB"/>
        </w:rPr>
        <w:t>,</w:t>
      </w:r>
      <w:r>
        <w:rPr>
          <w:lang w:val="en-GB"/>
        </w:rPr>
        <w:t xml:space="preserve"> we set out to perform verification with the goal of finding</w:t>
      </w:r>
      <w:r w:rsidR="003427A7">
        <w:rPr>
          <w:lang w:val="en-GB"/>
        </w:rPr>
        <w:t xml:space="preserve"> more unforeseen errors and take</w:t>
      </w:r>
      <w:r>
        <w:rPr>
          <w:lang w:val="en-GB"/>
        </w:rPr>
        <w:t xml:space="preserve"> a view more suited to system testing as opposed to software verification. </w:t>
      </w:r>
    </w:p>
    <w:p w:rsidR="00EB6F73" w:rsidRDefault="00064BDA" w:rsidP="00EB6F73">
      <w:pPr>
        <w:pStyle w:val="Heading3"/>
        <w:rPr>
          <w:lang w:val="en-GB"/>
        </w:rPr>
      </w:pPr>
      <w:bookmarkStart w:id="72" w:name="_Toc516738780"/>
      <w:r>
        <w:rPr>
          <w:lang w:val="en-GB"/>
        </w:rPr>
        <w:t>4.4.1</w:t>
      </w:r>
      <w:r>
        <w:rPr>
          <w:lang w:val="en-GB"/>
        </w:rPr>
        <w:tab/>
      </w:r>
      <w:r w:rsidR="00EB6F73">
        <w:rPr>
          <w:lang w:val="en-GB"/>
        </w:rPr>
        <w:t>Algorithm</w:t>
      </w:r>
      <w:bookmarkEnd w:id="72"/>
    </w:p>
    <w:p w:rsidR="00EB6F73" w:rsidRDefault="00EB6F73" w:rsidP="00EB6F73">
      <w:pPr>
        <w:rPr>
          <w:lang w:val="en-GB"/>
        </w:rPr>
      </w:pPr>
      <w:r w:rsidRPr="007623FC">
        <w:rPr>
          <w:highlight w:val="green"/>
          <w:lang w:val="en-GB"/>
        </w:rPr>
        <w:t>BRIEF DESCRIPTION</w:t>
      </w:r>
    </w:p>
    <w:p w:rsidR="00EB6F73" w:rsidRPr="00450654" w:rsidRDefault="00064BDA" w:rsidP="001F3623">
      <w:pPr>
        <w:pStyle w:val="Heading3"/>
        <w:rPr>
          <w:lang w:val="en-GB"/>
        </w:rPr>
      </w:pPr>
      <w:bookmarkStart w:id="73" w:name="_Toc516738781"/>
      <w:r>
        <w:rPr>
          <w:lang w:val="en-GB"/>
        </w:rPr>
        <w:t>4.4.2</w:t>
      </w:r>
      <w:r>
        <w:rPr>
          <w:lang w:val="en-GB"/>
        </w:rPr>
        <w:tab/>
      </w:r>
      <w:r w:rsidR="00EB6F73" w:rsidRPr="00450654">
        <w:rPr>
          <w:lang w:val="en-GB"/>
        </w:rPr>
        <w:t>Attempt 1</w:t>
      </w:r>
      <w:bookmarkEnd w:id="73"/>
    </w:p>
    <w:p w:rsidR="00EB6F73" w:rsidRPr="00450654" w:rsidRDefault="00064BDA" w:rsidP="001F3623">
      <w:pPr>
        <w:pStyle w:val="Heading4"/>
        <w:rPr>
          <w:lang w:val="en-GB"/>
        </w:rPr>
      </w:pPr>
      <w:r>
        <w:rPr>
          <w:lang w:val="en-GB"/>
        </w:rPr>
        <w:t>4.4.2.1</w:t>
      </w:r>
      <w:r>
        <w:rPr>
          <w:lang w:val="en-GB"/>
        </w:rPr>
        <w:tab/>
      </w:r>
      <w:r w:rsidR="00EB6F73" w:rsidRPr="00450654">
        <w:rPr>
          <w:lang w:val="en-GB"/>
        </w:rPr>
        <w:t>Code and Specification</w:t>
      </w:r>
    </w:p>
    <w:p w:rsidR="00EB6F73" w:rsidRDefault="00EB6F73" w:rsidP="00EB6F73">
      <w:pPr>
        <w:rPr>
          <w:lang w:val="en-GB"/>
        </w:rPr>
      </w:pPr>
      <w:r>
        <w:rPr>
          <w:lang w:val="en-GB"/>
        </w:rPr>
        <w:t>The code for th</w:t>
      </w:r>
      <w:r w:rsidR="003427A7">
        <w:rPr>
          <w:lang w:val="en-GB"/>
        </w:rPr>
        <w:t>e Longest Repeating Substring i</w:t>
      </w:r>
      <w:r>
        <w:rPr>
          <w:lang w:val="en-GB"/>
        </w:rPr>
        <w:t>s done in an object oriented fashion</w:t>
      </w:r>
      <w:r w:rsidR="003427A7">
        <w:rPr>
          <w:lang w:val="en-GB"/>
        </w:rPr>
        <w:t>,</w:t>
      </w:r>
      <w:r>
        <w:rPr>
          <w:lang w:val="en-GB"/>
        </w:rPr>
        <w:t xml:space="preserve"> </w:t>
      </w:r>
      <w:r w:rsidR="003427A7">
        <w:rPr>
          <w:lang w:val="en-GB"/>
        </w:rPr>
        <w:t xml:space="preserve">by the </w:t>
      </w:r>
      <w:proofErr w:type="spellStart"/>
      <w:r w:rsidR="003427A7">
        <w:rPr>
          <w:lang w:val="en-GB"/>
        </w:rPr>
        <w:t>KeY</w:t>
      </w:r>
      <w:proofErr w:type="spellEnd"/>
      <w:r w:rsidR="003427A7">
        <w:rPr>
          <w:lang w:val="en-GB"/>
        </w:rPr>
        <w:t xml:space="preserve"> developers, </w:t>
      </w:r>
      <w:r>
        <w:rPr>
          <w:lang w:val="en-GB"/>
        </w:rPr>
        <w:t xml:space="preserve">with four separate classes interlinked through composition </w:t>
      </w:r>
      <w:r w:rsidR="003427A7">
        <w:rPr>
          <w:lang w:val="en-GB"/>
        </w:rPr>
        <w:t>and aggregation, and represents</w:t>
      </w:r>
      <w:r>
        <w:rPr>
          <w:lang w:val="en-GB"/>
        </w:rPr>
        <w:t xml:space="preserve"> a more real world code example than previous case studies. There were two classes provided, LRS and </w:t>
      </w:r>
      <w:proofErr w:type="spellStart"/>
      <w:r>
        <w:rPr>
          <w:lang w:val="en-GB"/>
        </w:rPr>
        <w:t>SuffixArray</w:t>
      </w:r>
      <w:proofErr w:type="spellEnd"/>
      <w:r>
        <w:rPr>
          <w:lang w:val="en-GB"/>
        </w:rPr>
        <w:t xml:space="preserve">, without specification </w:t>
      </w:r>
      <w:r w:rsidR="003427A7">
        <w:rPr>
          <w:lang w:val="en-GB"/>
        </w:rPr>
        <w:t xml:space="preserve">by the people running the </w:t>
      </w:r>
      <w:proofErr w:type="spellStart"/>
      <w:r w:rsidR="003427A7">
        <w:rPr>
          <w:lang w:val="en-GB"/>
        </w:rPr>
        <w:t>VerifyThis</w:t>
      </w:r>
      <w:proofErr w:type="spellEnd"/>
      <w:r w:rsidR="003427A7">
        <w:rPr>
          <w:lang w:val="en-GB"/>
        </w:rPr>
        <w:t xml:space="preserve"> competition with</w:t>
      </w:r>
      <w:r>
        <w:rPr>
          <w:lang w:val="en-GB"/>
        </w:rPr>
        <w:t xml:space="preserve"> a further two </w:t>
      </w:r>
      <w:r w:rsidR="003427A7">
        <w:rPr>
          <w:lang w:val="en-GB"/>
        </w:rPr>
        <w:t xml:space="preserve">classes </w:t>
      </w:r>
      <w:r>
        <w:rPr>
          <w:lang w:val="en-GB"/>
        </w:rPr>
        <w:t xml:space="preserve">developed by the </w:t>
      </w:r>
      <w:proofErr w:type="spellStart"/>
      <w:r>
        <w:rPr>
          <w:lang w:val="en-GB"/>
        </w:rPr>
        <w:t>KeY</w:t>
      </w:r>
      <w:proofErr w:type="spellEnd"/>
      <w:r>
        <w:rPr>
          <w:lang w:val="en-GB"/>
        </w:rPr>
        <w:t xml:space="preserve"> team, LCP and Lemmas used to help with providing a correct specification.  </w:t>
      </w:r>
      <w:r w:rsidR="003427A7">
        <w:rPr>
          <w:lang w:val="en-GB"/>
        </w:rPr>
        <w:t>As we are</w:t>
      </w:r>
      <w:r w:rsidR="003C21BC">
        <w:rPr>
          <w:lang w:val="en-GB"/>
        </w:rPr>
        <w:t xml:space="preserve"> not intending to verify this implementation completely, or most likely correctly, we just did the basics of refactoring the </w:t>
      </w:r>
      <w:proofErr w:type="spellStart"/>
      <w:r w:rsidR="003C21BC">
        <w:rPr>
          <w:lang w:val="en-GB"/>
        </w:rPr>
        <w:t>KeY</w:t>
      </w:r>
      <w:proofErr w:type="spellEnd"/>
      <w:r w:rsidR="003C21BC">
        <w:rPr>
          <w:lang w:val="en-GB"/>
        </w:rPr>
        <w:t xml:space="preserve"> syntax to match the </w:t>
      </w:r>
      <w:proofErr w:type="spellStart"/>
      <w:r w:rsidR="003C21BC">
        <w:rPr>
          <w:lang w:val="en-GB"/>
        </w:rPr>
        <w:t>OpenJML</w:t>
      </w:r>
      <w:proofErr w:type="spellEnd"/>
      <w:r w:rsidR="003C21BC">
        <w:rPr>
          <w:lang w:val="en-GB"/>
        </w:rPr>
        <w:t xml:space="preserve"> syntax in order</w:t>
      </w:r>
      <w:r w:rsidR="003427A7">
        <w:rPr>
          <w:lang w:val="en-GB"/>
        </w:rPr>
        <w:t xml:space="preserve"> the pass the type checking, </w:t>
      </w:r>
      <w:r w:rsidR="003C21BC">
        <w:rPr>
          <w:lang w:val="en-GB"/>
        </w:rPr>
        <w:t>RAC processes</w:t>
      </w:r>
      <w:r w:rsidR="003427A7">
        <w:rPr>
          <w:lang w:val="en-GB"/>
        </w:rPr>
        <w:t xml:space="preserve"> and perform ESC to see all available errors and counter-examples provided</w:t>
      </w:r>
      <w:r w:rsidR="003C21BC">
        <w:rPr>
          <w:lang w:val="en-GB"/>
        </w:rPr>
        <w:t>.</w:t>
      </w:r>
    </w:p>
    <w:p w:rsidR="003C21BC" w:rsidRDefault="003C21BC" w:rsidP="00EB6F73">
      <w:pPr>
        <w:rPr>
          <w:lang w:val="en-GB"/>
        </w:rPr>
      </w:pPr>
      <w:r>
        <w:rPr>
          <w:lang w:val="en-GB"/>
        </w:rPr>
        <w:t xml:space="preserve">This refactoring passed the type-checker after the modification </w:t>
      </w:r>
      <w:r w:rsidRPr="003427A7">
        <w:rPr>
          <w:highlight w:val="green"/>
          <w:lang w:val="en-GB"/>
        </w:rPr>
        <w:t>of some</w:t>
      </w:r>
      <w:r w:rsidR="00296351" w:rsidRPr="003427A7">
        <w:rPr>
          <w:highlight w:val="green"/>
          <w:lang w:val="en-GB"/>
        </w:rPr>
        <w:t xml:space="preserve"> variables visibility</w:t>
      </w:r>
      <w:r w:rsidR="00296351">
        <w:rPr>
          <w:lang w:val="en-GB"/>
        </w:rPr>
        <w:t>, required due to the object oriented make-up of the program</w:t>
      </w:r>
      <w:r w:rsidR="001E6B9F">
        <w:rPr>
          <w:lang w:val="en-GB"/>
        </w:rPr>
        <w:t xml:space="preserve">, </w:t>
      </w:r>
      <w:r w:rsidR="003427A7">
        <w:rPr>
          <w:lang w:val="en-GB"/>
        </w:rPr>
        <w:t>however we encounter an unexpected error when we ru</w:t>
      </w:r>
      <w:r w:rsidR="00296351">
        <w:rPr>
          <w:lang w:val="en-GB"/>
        </w:rPr>
        <w:t xml:space="preserve">n the RAC function. </w:t>
      </w:r>
      <w:r w:rsidR="003427A7">
        <w:rPr>
          <w:lang w:val="en-GB"/>
        </w:rPr>
        <w:t>When RAC i</w:t>
      </w:r>
      <w:r w:rsidR="001E6B9F">
        <w:rPr>
          <w:lang w:val="en-GB"/>
        </w:rPr>
        <w:t>s run on the ‘</w:t>
      </w:r>
      <w:r w:rsidR="001E6B9F" w:rsidRPr="001E6B9F">
        <w:rPr>
          <w:i/>
          <w:lang w:val="en-GB"/>
        </w:rPr>
        <w:t>LRS</w:t>
      </w:r>
      <w:r w:rsidR="001E6B9F">
        <w:rPr>
          <w:lang w:val="en-GB"/>
        </w:rPr>
        <w:t>’ class (</w:t>
      </w:r>
      <w:r w:rsidR="001E6B9F" w:rsidRPr="001E6B9F">
        <w:rPr>
          <w:highlight w:val="yellow"/>
          <w:lang w:val="en-GB"/>
        </w:rPr>
        <w:t>Figure …</w:t>
      </w:r>
      <w:r w:rsidR="003427A7">
        <w:rPr>
          <w:lang w:val="en-GB"/>
        </w:rPr>
        <w:t xml:space="preserve">), an internal error </w:t>
      </w:r>
      <w:proofErr w:type="spellStart"/>
      <w:r w:rsidR="003427A7">
        <w:rPr>
          <w:lang w:val="en-GB"/>
        </w:rPr>
        <w:t>occurrs</w:t>
      </w:r>
      <w:proofErr w:type="spellEnd"/>
      <w:r w:rsidR="001E6B9F">
        <w:rPr>
          <w:lang w:val="en-GB"/>
        </w:rPr>
        <w:t xml:space="preserve"> on execution as seen in </w:t>
      </w:r>
      <w:r w:rsidR="001E6B9F" w:rsidRPr="001E6B9F">
        <w:rPr>
          <w:highlight w:val="yellow"/>
          <w:lang w:val="en-GB"/>
        </w:rPr>
        <w:t xml:space="preserve">Figure </w:t>
      </w:r>
      <w:proofErr w:type="spellStart"/>
      <w:r w:rsidR="001E6B9F" w:rsidRPr="001E6B9F">
        <w:rPr>
          <w:highlight w:val="yellow"/>
          <w:lang w:val="en-GB"/>
        </w:rPr>
        <w:t>xyz</w:t>
      </w:r>
      <w:proofErr w:type="spellEnd"/>
      <w:r w:rsidR="001E6B9F">
        <w:rPr>
          <w:lang w:val="en-GB"/>
        </w:rPr>
        <w:t xml:space="preserve">. </w:t>
      </w:r>
      <w:r w:rsidR="003427A7">
        <w:rPr>
          <w:lang w:val="en-GB"/>
        </w:rPr>
        <w:t>This wa</w:t>
      </w:r>
      <w:r w:rsidR="00C63F6F">
        <w:rPr>
          <w:lang w:val="en-GB"/>
        </w:rPr>
        <w:t xml:space="preserve">s due to the RAC functionality not being fully developed and upon reporting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C63F6F">
        <w:rPr>
          <w:lang w:val="en-GB"/>
        </w:rPr>
        <w:t xml:space="preserve">, </w:t>
      </w:r>
      <w:r w:rsidR="003427A7">
        <w:rPr>
          <w:lang w:val="en-GB"/>
        </w:rPr>
        <w:t>t</w:t>
      </w:r>
      <w:r w:rsidR="00C63F6F">
        <w:rPr>
          <w:lang w:val="en-GB"/>
        </w:rPr>
        <w:t>he</w:t>
      </w:r>
      <w:r w:rsidR="003427A7">
        <w:rPr>
          <w:lang w:val="en-GB"/>
        </w:rPr>
        <w:t>y</w:t>
      </w:r>
      <w:r w:rsidR="00C63F6F">
        <w:rPr>
          <w:lang w:val="en-GB"/>
        </w:rPr>
        <w:t xml:space="preserve"> developed an </w:t>
      </w:r>
      <w:proofErr w:type="spellStart"/>
      <w:r w:rsidR="00C63F6F">
        <w:rPr>
          <w:lang w:val="en-GB"/>
        </w:rPr>
        <w:t>OpenJML</w:t>
      </w:r>
      <w:proofErr w:type="spellEnd"/>
      <w:r w:rsidR="00C63F6F">
        <w:rPr>
          <w:lang w:val="en-GB"/>
        </w:rPr>
        <w:t xml:space="preserve"> update, version 0.8.29, that fixed this error.</w:t>
      </w:r>
    </w:p>
    <w:p w:rsidR="00EB6F73" w:rsidRDefault="00064BDA" w:rsidP="001F3623">
      <w:pPr>
        <w:pStyle w:val="Heading4"/>
        <w:rPr>
          <w:lang w:val="en-GB"/>
        </w:rPr>
      </w:pPr>
      <w:r>
        <w:rPr>
          <w:lang w:val="en-GB"/>
        </w:rPr>
        <w:t>4.4.2.2</w:t>
      </w:r>
      <w:r>
        <w:rPr>
          <w:lang w:val="en-GB"/>
        </w:rPr>
        <w:tab/>
      </w:r>
      <w:r w:rsidR="00EB6F73">
        <w:rPr>
          <w:lang w:val="en-GB"/>
        </w:rPr>
        <w:t>Verification</w:t>
      </w:r>
    </w:p>
    <w:p w:rsidR="002D451C" w:rsidRDefault="00C63F6F" w:rsidP="00EB6F73">
      <w:pPr>
        <w:rPr>
          <w:lang w:val="en-GB"/>
        </w:rPr>
      </w:pPr>
      <w:r>
        <w:rPr>
          <w:lang w:val="en-GB"/>
        </w:rPr>
        <w:t xml:space="preserve">Verification of the </w:t>
      </w:r>
      <w:r w:rsidR="001E0C38">
        <w:rPr>
          <w:lang w:val="en-GB"/>
        </w:rPr>
        <w:t>LRS, Lemmas and LCP classes thro</w:t>
      </w:r>
      <w:r>
        <w:rPr>
          <w:lang w:val="en-GB"/>
        </w:rPr>
        <w:t>w up invalid assertions with counter-examples provided, that</w:t>
      </w:r>
      <w:r w:rsidR="001E0C38">
        <w:rPr>
          <w:lang w:val="en-GB"/>
        </w:rPr>
        <w:t xml:space="preserve"> when traced show</w:t>
      </w:r>
      <w:r w:rsidR="00F84E05">
        <w:rPr>
          <w:lang w:val="en-GB"/>
        </w:rPr>
        <w:t xml:space="preserve"> the majority of the errors were failings in the ‘</w:t>
      </w:r>
      <w:proofErr w:type="spellStart"/>
      <w:r w:rsidR="00F84E05" w:rsidRPr="00F84E05">
        <w:rPr>
          <w:i/>
          <w:lang w:val="en-GB"/>
        </w:rPr>
        <w:t>SuffixArray</w:t>
      </w:r>
      <w:proofErr w:type="spellEnd"/>
      <w:r w:rsidR="00F84E05">
        <w:rPr>
          <w:lang w:val="en-GB"/>
        </w:rPr>
        <w:t>’ class. As ‘</w:t>
      </w:r>
      <w:proofErr w:type="spellStart"/>
      <w:r w:rsidR="00F84E05" w:rsidRPr="00F84E05">
        <w:rPr>
          <w:i/>
          <w:lang w:val="en-GB"/>
        </w:rPr>
        <w:t>SuffixArray</w:t>
      </w:r>
      <w:proofErr w:type="spellEnd"/>
      <w:r w:rsidR="00F84E05">
        <w:rPr>
          <w:lang w:val="en-GB"/>
        </w:rPr>
        <w:t>’ objects were being used within the other classes, the verification of ‘</w:t>
      </w:r>
      <w:proofErr w:type="spellStart"/>
      <w:r w:rsidR="00F84E05" w:rsidRPr="00F84E05">
        <w:rPr>
          <w:i/>
          <w:lang w:val="en-GB"/>
        </w:rPr>
        <w:t>SuffixArray</w:t>
      </w:r>
      <w:proofErr w:type="spellEnd"/>
      <w:r w:rsidR="00F84E05">
        <w:rPr>
          <w:lang w:val="en-GB"/>
        </w:rPr>
        <w:t xml:space="preserve">’ must be completed first. </w:t>
      </w:r>
      <w:r w:rsidR="001E0C38">
        <w:rPr>
          <w:lang w:val="en-GB"/>
        </w:rPr>
        <w:t>However</w:t>
      </w:r>
      <w:r>
        <w:rPr>
          <w:lang w:val="en-GB"/>
        </w:rPr>
        <w:t xml:space="preserve"> during the verification of th</w:t>
      </w:r>
      <w:r w:rsidR="00F84E05">
        <w:rPr>
          <w:lang w:val="en-GB"/>
        </w:rPr>
        <w:t xml:space="preserve">is </w:t>
      </w:r>
      <w:r w:rsidR="001E0C38">
        <w:rPr>
          <w:lang w:val="en-GB"/>
        </w:rPr>
        <w:t>class we encounter a reoccurring issue that</w:t>
      </w:r>
      <w:r>
        <w:rPr>
          <w:lang w:val="en-GB"/>
        </w:rPr>
        <w:t xml:space="preserve"> also </w:t>
      </w:r>
      <w:r w:rsidR="00F84E05">
        <w:rPr>
          <w:lang w:val="en-GB"/>
        </w:rPr>
        <w:t>occurred during</w:t>
      </w:r>
      <w:r>
        <w:rPr>
          <w:lang w:val="en-GB"/>
        </w:rPr>
        <w:t xml:space="preserve"> the </w:t>
      </w:r>
      <w:proofErr w:type="spellStart"/>
      <w:r>
        <w:rPr>
          <w:lang w:val="en-GB"/>
        </w:rPr>
        <w:t>PrefixSum</w:t>
      </w:r>
      <w:proofErr w:type="spellEnd"/>
      <w:r w:rsidR="00F84E05">
        <w:rPr>
          <w:lang w:val="en-GB"/>
        </w:rPr>
        <w:t xml:space="preserve"> verification</w:t>
      </w:r>
      <w:r w:rsidR="001E0C38">
        <w:rPr>
          <w:lang w:val="en-GB"/>
        </w:rPr>
        <w:t xml:space="preserve">; the inability to terminate </w:t>
      </w:r>
      <w:r>
        <w:rPr>
          <w:lang w:val="en-GB"/>
        </w:rPr>
        <w:t>proof</w:t>
      </w:r>
      <w:r w:rsidR="001E0C38">
        <w:rPr>
          <w:lang w:val="en-GB"/>
        </w:rPr>
        <w:t>s that are</w:t>
      </w:r>
      <w:r>
        <w:rPr>
          <w:lang w:val="en-GB"/>
        </w:rPr>
        <w:t xml:space="preserve"> taking too long</w:t>
      </w:r>
      <w:r w:rsidR="001E0C38">
        <w:rPr>
          <w:lang w:val="en-GB"/>
        </w:rPr>
        <w:t xml:space="preserve"> to prove</w:t>
      </w:r>
      <w:r>
        <w:rPr>
          <w:lang w:val="en-GB"/>
        </w:rPr>
        <w:t xml:space="preserve">.  </w:t>
      </w:r>
    </w:p>
    <w:p w:rsidR="00A61AC6" w:rsidRDefault="001E0C38" w:rsidP="00EB6F73">
      <w:pPr>
        <w:rPr>
          <w:lang w:val="en-GB"/>
        </w:rPr>
      </w:pPr>
      <w:r>
        <w:rPr>
          <w:lang w:val="en-GB"/>
        </w:rPr>
        <w:t xml:space="preserve">This issue </w:t>
      </w:r>
      <w:r w:rsidR="00C63F6F">
        <w:rPr>
          <w:lang w:val="en-GB"/>
        </w:rPr>
        <w:t xml:space="preserve">seemed to </w:t>
      </w:r>
      <w:r>
        <w:rPr>
          <w:lang w:val="en-GB"/>
        </w:rPr>
        <w:t xml:space="preserve">be </w:t>
      </w:r>
      <w:r w:rsidR="004E6FBB">
        <w:rPr>
          <w:lang w:val="en-GB"/>
        </w:rPr>
        <w:t>occurring</w:t>
      </w:r>
      <w:r w:rsidR="00C63F6F">
        <w:rPr>
          <w:lang w:val="en-GB"/>
        </w:rPr>
        <w:t xml:space="preserve"> during the proof of a complex loop, a recursive method where the inductive process must be unfolded or from specifications where multiple quantifiers were concatenated together which the VCG cannot </w:t>
      </w:r>
      <w:r w:rsidR="002A6BB6">
        <w:rPr>
          <w:lang w:val="en-GB"/>
        </w:rPr>
        <w:t>unravel. Forcefu</w:t>
      </w:r>
      <w:r>
        <w:rPr>
          <w:lang w:val="en-GB"/>
        </w:rPr>
        <w:t>lly stopping the ESC process does</w:t>
      </w:r>
      <w:r w:rsidR="002A6BB6">
        <w:rPr>
          <w:lang w:val="en-GB"/>
        </w:rPr>
        <w:t xml:space="preserve"> not seem to have any effect and attempt</w:t>
      </w:r>
      <w:r>
        <w:rPr>
          <w:lang w:val="en-GB"/>
        </w:rPr>
        <w:t>ing to close Eclipse itself is ineffective as the Eclipse IDE</w:t>
      </w:r>
      <w:r w:rsidR="002A6BB6">
        <w:rPr>
          <w:lang w:val="en-GB"/>
        </w:rPr>
        <w:t xml:space="preserve"> wait</w:t>
      </w:r>
      <w:r>
        <w:rPr>
          <w:lang w:val="en-GB"/>
        </w:rPr>
        <w:t>s</w:t>
      </w:r>
      <w:r w:rsidR="002A6BB6">
        <w:rPr>
          <w:lang w:val="en-GB"/>
        </w:rPr>
        <w:t xml:space="preserve"> for all jobs to complete before closure. A kill comm</w:t>
      </w:r>
      <w:r>
        <w:rPr>
          <w:lang w:val="en-GB"/>
        </w:rPr>
        <w:t>and i</w:t>
      </w:r>
      <w:r w:rsidR="002A6BB6">
        <w:rPr>
          <w:lang w:val="en-GB"/>
        </w:rPr>
        <w:t>s required from the command terminal to terminate the Eclipse process however upon restarting the Eclipse IDE, the ver</w:t>
      </w:r>
      <w:r>
        <w:rPr>
          <w:lang w:val="en-GB"/>
        </w:rPr>
        <w:t>ification process merely starts</w:t>
      </w:r>
      <w:r w:rsidR="002A6BB6">
        <w:rPr>
          <w:lang w:val="en-GB"/>
        </w:rPr>
        <w:t xml:space="preserve"> again therefore rendering the IDE prone and useless. </w:t>
      </w:r>
    </w:p>
    <w:p w:rsidR="002A6BB6" w:rsidRDefault="001E0C38" w:rsidP="00EB6F73">
      <w:pPr>
        <w:rPr>
          <w:lang w:val="en-GB"/>
        </w:rPr>
      </w:pPr>
      <w:r>
        <w:rPr>
          <w:lang w:val="en-GB"/>
        </w:rPr>
        <w:t xml:space="preserve">The </w:t>
      </w:r>
      <w:proofErr w:type="spellStart"/>
      <w:r>
        <w:rPr>
          <w:lang w:val="en-GB"/>
        </w:rPr>
        <w:t>OpenJML</w:t>
      </w:r>
      <w:proofErr w:type="spellEnd"/>
      <w:r>
        <w:rPr>
          <w:lang w:val="en-GB"/>
        </w:rPr>
        <w:t xml:space="preserve"> developers </w:t>
      </w:r>
      <w:r w:rsidR="002A6BB6">
        <w:rPr>
          <w:lang w:val="en-GB"/>
        </w:rPr>
        <w:t xml:space="preserve">recommended setting a timeout variable in the preferences section however this </w:t>
      </w:r>
      <w:r>
        <w:rPr>
          <w:lang w:val="en-GB"/>
        </w:rPr>
        <w:t>also seems to</w:t>
      </w:r>
      <w:r w:rsidR="002A6BB6">
        <w:rPr>
          <w:lang w:val="en-GB"/>
        </w:rPr>
        <w:t xml:space="preserve"> have no effect so therefore another update was required</w:t>
      </w:r>
      <w:r>
        <w:rPr>
          <w:lang w:val="en-GB"/>
        </w:rPr>
        <w:t>. This was developed</w:t>
      </w:r>
      <w:r w:rsidR="002A6BB6">
        <w:rPr>
          <w:lang w:val="en-GB"/>
        </w:rPr>
        <w:t xml:space="preserve"> and supplied with </w:t>
      </w:r>
      <w:r>
        <w:rPr>
          <w:lang w:val="en-GB"/>
        </w:rPr>
        <w:t xml:space="preserve">the error fixed in </w:t>
      </w:r>
      <w:proofErr w:type="spellStart"/>
      <w:r>
        <w:rPr>
          <w:lang w:val="en-GB"/>
        </w:rPr>
        <w:t>OpenJML</w:t>
      </w:r>
      <w:proofErr w:type="spellEnd"/>
      <w:r>
        <w:rPr>
          <w:lang w:val="en-GB"/>
        </w:rPr>
        <w:t xml:space="preserve"> </w:t>
      </w:r>
      <w:r w:rsidR="002A6BB6">
        <w:rPr>
          <w:lang w:val="en-GB"/>
        </w:rPr>
        <w:t>version 0.8.31.</w:t>
      </w:r>
      <w:r w:rsidR="00A61AC6">
        <w:rPr>
          <w:lang w:val="en-GB"/>
        </w:rPr>
        <w:t xml:space="preserve"> </w:t>
      </w:r>
      <w:r w:rsidR="002A6BB6">
        <w:rPr>
          <w:lang w:val="en-GB"/>
        </w:rPr>
        <w:t xml:space="preserve">After this update immediate termination of all ESC processes </w:t>
      </w:r>
      <w:r>
        <w:rPr>
          <w:lang w:val="en-GB"/>
        </w:rPr>
        <w:t xml:space="preserve">can no take </w:t>
      </w:r>
      <w:r w:rsidRPr="001E0C38">
        <w:rPr>
          <w:highlight w:val="green"/>
          <w:lang w:val="en-GB"/>
        </w:rPr>
        <w:t xml:space="preserve">place </w:t>
      </w:r>
      <w:r w:rsidR="002A6BB6" w:rsidRPr="001E0C38">
        <w:rPr>
          <w:highlight w:val="green"/>
          <w:lang w:val="en-GB"/>
        </w:rPr>
        <w:t>however a warning error now appears upon running of any ESC process. This warning does not seem to have any physical ramifications however will require inspection and ratification.</w:t>
      </w:r>
    </w:p>
    <w:p w:rsidR="00EB6F73" w:rsidRDefault="00064BDA" w:rsidP="001F3623">
      <w:pPr>
        <w:pStyle w:val="Heading4"/>
        <w:rPr>
          <w:lang w:val="en-GB"/>
        </w:rPr>
      </w:pPr>
      <w:r>
        <w:rPr>
          <w:lang w:val="en-GB"/>
        </w:rPr>
        <w:lastRenderedPageBreak/>
        <w:t>4.4.2.3</w:t>
      </w:r>
      <w:r>
        <w:rPr>
          <w:lang w:val="en-GB"/>
        </w:rPr>
        <w:tab/>
      </w:r>
      <w:r w:rsidR="00EB6F73">
        <w:rPr>
          <w:lang w:val="en-GB"/>
        </w:rPr>
        <w:t>Analysis</w:t>
      </w:r>
    </w:p>
    <w:p w:rsidR="007D685D" w:rsidRDefault="002A6BB6">
      <w:r>
        <w:t xml:space="preserve">Even though we could not verify this program as we had intended starting out, we still managed to discover numerous errors within the </w:t>
      </w:r>
      <w:proofErr w:type="spellStart"/>
      <w:r>
        <w:t>OpenJML</w:t>
      </w:r>
      <w:proofErr w:type="spellEnd"/>
      <w:r>
        <w:t xml:space="preserve"> environment</w:t>
      </w:r>
      <w:r w:rsidR="00301D45">
        <w:t xml:space="preserve"> that seemed to enforce a growing theme that the </w:t>
      </w:r>
      <w:proofErr w:type="spellStart"/>
      <w:r w:rsidR="00301D45">
        <w:t>OpenJML</w:t>
      </w:r>
      <w:proofErr w:type="spellEnd"/>
      <w:r w:rsidR="00301D45">
        <w:t xml:space="preserve"> tool is simply not ready for distribution or adoption by industry or academia </w:t>
      </w:r>
      <w:r w:rsidR="005B6D9D">
        <w:t>personnel and requires major alterations and JML extensions to keep up with</w:t>
      </w:r>
      <w:r w:rsidR="001E0C38">
        <w:t xml:space="preserve"> </w:t>
      </w:r>
      <w:r w:rsidR="005B6D9D">
        <w:t>the</w:t>
      </w:r>
      <w:r w:rsidR="001E0C38">
        <w:t xml:space="preserve"> more mature</w:t>
      </w:r>
      <w:r w:rsidR="005B6D9D">
        <w:t xml:space="preserve"> </w:t>
      </w:r>
      <w:proofErr w:type="spellStart"/>
      <w:r w:rsidR="005B6D9D">
        <w:t>KeY</w:t>
      </w:r>
      <w:proofErr w:type="spellEnd"/>
      <w:r w:rsidR="005B6D9D">
        <w:t xml:space="preserve"> tool.</w:t>
      </w:r>
      <w:r w:rsidR="00F6274D">
        <w:t xml:space="preserve"> </w:t>
      </w:r>
      <w:r w:rsidR="00B915D7">
        <w:t xml:space="preserve">The </w:t>
      </w:r>
      <w:proofErr w:type="spellStart"/>
      <w:r w:rsidR="00BD0965">
        <w:t>OpenJML</w:t>
      </w:r>
      <w:proofErr w:type="spellEnd"/>
      <w:r w:rsidR="00BD0965">
        <w:t xml:space="preserve"> developers</w:t>
      </w:r>
      <w:r w:rsidR="00B915D7">
        <w:t xml:space="preserve"> do</w:t>
      </w:r>
      <w:r w:rsidR="00F6274D">
        <w:t xml:space="preserve"> provide sufficient </w:t>
      </w:r>
      <w:r w:rsidR="001E0C38">
        <w:t>support when needed and respond in timely fashion however</w:t>
      </w:r>
      <w:r w:rsidR="00F6274D">
        <w:t xml:space="preserve"> </w:t>
      </w:r>
      <w:r w:rsidR="001E0C38">
        <w:t>t</w:t>
      </w:r>
      <w:r w:rsidR="00F6274D">
        <w:t xml:space="preserve">he </w:t>
      </w:r>
      <w:r w:rsidR="001E0C38">
        <w:t xml:space="preserve">development team is quite small and the tool requires substantial commitment and resources to mature to a fully-fledged verification tool. </w:t>
      </w:r>
      <w:r w:rsidR="007D685D">
        <w:t>All further verification steps for the Longest Repeated Substring were abandoned due to various f</w:t>
      </w:r>
      <w:r w:rsidR="001E0C38">
        <w:t>actors such as time constraints and the</w:t>
      </w:r>
      <w:r w:rsidR="007D685D">
        <w:t xml:space="preserve"> constant barriers to verification</w:t>
      </w:r>
      <w:r w:rsidR="001E0C38">
        <w:t xml:space="preserve"> that these issues provide.</w:t>
      </w:r>
    </w:p>
    <w:p w:rsidR="0004481D" w:rsidRPr="00387F17" w:rsidRDefault="00EB6F73" w:rsidP="008263F1">
      <w:r>
        <w:br w:type="page"/>
      </w:r>
    </w:p>
    <w:p w:rsidR="0097075F" w:rsidRDefault="00BC7986" w:rsidP="00A6684C">
      <w:pPr>
        <w:pStyle w:val="Heading1"/>
      </w:pPr>
      <w:bookmarkStart w:id="74" w:name="_Toc516738782"/>
      <w:r w:rsidRPr="00036338">
        <w:lastRenderedPageBreak/>
        <w:t xml:space="preserve">Chapter </w:t>
      </w:r>
      <w:r w:rsidR="00E15CED" w:rsidRPr="00036338">
        <w:t>Five</w:t>
      </w:r>
      <w:r w:rsidRPr="00036338">
        <w:t xml:space="preserve">: </w:t>
      </w:r>
      <w:bookmarkEnd w:id="58"/>
      <w:r w:rsidR="00E15CED" w:rsidRPr="00036338">
        <w:t>Analysis</w:t>
      </w:r>
      <w:bookmarkEnd w:id="74"/>
    </w:p>
    <w:p w:rsidR="00B169FA" w:rsidRPr="00B169FA" w:rsidRDefault="00B169FA" w:rsidP="00B169FA"/>
    <w:p w:rsidR="00363499" w:rsidRPr="00363499" w:rsidRDefault="00363499" w:rsidP="00363499">
      <w:pPr>
        <w:pStyle w:val="Heading2"/>
      </w:pPr>
      <w:bookmarkStart w:id="75" w:name="_Toc516738783"/>
      <w:bookmarkStart w:id="76" w:name="_Toc444517730"/>
      <w:r>
        <w:t>5.1</w:t>
      </w:r>
      <w:r>
        <w:tab/>
        <w:t>Overview</w:t>
      </w:r>
      <w:bookmarkEnd w:id="75"/>
    </w:p>
    <w:bookmarkEnd w:id="76"/>
    <w:p w:rsidR="00325ADD" w:rsidRDefault="0067773C" w:rsidP="00B20629">
      <w:pPr>
        <w:rPr>
          <w:lang w:val="en-GB"/>
        </w:rPr>
      </w:pPr>
      <w:r>
        <w:rPr>
          <w:lang w:val="en-GB"/>
        </w:rPr>
        <w:t>We made a decision to include our analysis on a modular basis</w:t>
      </w:r>
      <w:r w:rsidR="001F3623">
        <w:rPr>
          <w:lang w:val="en-GB"/>
        </w:rPr>
        <w:t xml:space="preserve"> in Chapter 4</w:t>
      </w:r>
      <w:r>
        <w:rPr>
          <w:lang w:val="en-GB"/>
        </w:rPr>
        <w:t>, similar to the specification process itself, in order to capture the level of detail required and provide immediate feedback. This analysis decision was taken as we believed it would help the readers understand the decisions the t</w:t>
      </w:r>
      <w:r w:rsidR="001F3623">
        <w:rPr>
          <w:lang w:val="en-GB"/>
        </w:rPr>
        <w:t>aken</w:t>
      </w:r>
      <w:r>
        <w:rPr>
          <w:lang w:val="en-GB"/>
        </w:rPr>
        <w:t xml:space="preserve"> on a modular basis, as well as the results of these decisions. </w:t>
      </w:r>
      <w:r w:rsidR="0058366E">
        <w:rPr>
          <w:lang w:val="en-GB"/>
        </w:rPr>
        <w:t xml:space="preserve"> </w:t>
      </w:r>
    </w:p>
    <w:p w:rsidR="00325ADD" w:rsidRDefault="00B333B7" w:rsidP="00B20629">
      <w:pPr>
        <w:rPr>
          <w:lang w:val="en-GB"/>
        </w:rPr>
      </w:pPr>
      <w:r>
        <w:rPr>
          <w:lang w:val="en-GB"/>
        </w:rPr>
        <w:t>From this modular analysis w</w:t>
      </w:r>
      <w:r w:rsidR="00325ADD">
        <w:rPr>
          <w:lang w:val="en-GB"/>
        </w:rPr>
        <w:t xml:space="preserve">e have determined from the Case Studies in Chapter 4 that the </w:t>
      </w:r>
      <w:proofErr w:type="spellStart"/>
      <w:r w:rsidR="00325ADD">
        <w:rPr>
          <w:lang w:val="en-GB"/>
        </w:rPr>
        <w:t>OpenJML</w:t>
      </w:r>
      <w:proofErr w:type="spellEnd"/>
      <w:r w:rsidR="00325ADD">
        <w:rPr>
          <w:lang w:val="en-GB"/>
        </w:rPr>
        <w:t xml:space="preserve"> tool is adequate for small and simple algorithms however when scaling up to more complex solutions that require higher levels of specifications, the tool struggles. This is due to a number of reasons from the lack of a fully developed recursive functionality, due to the lack of a termination variable for the specifications to determine when the inductive process has finished, to the use of only one solver per program meaning that if the current solver cannot handle all the proof then only option is to redo the specification, as you cannot interchange another solver more suited to a specific section of the specification that causes the issue. There are also many bugs appearing within the system as we progress through the verification processes as the tool is still currently in development and more testing and case studies are required to filter out these problems.  </w:t>
      </w:r>
    </w:p>
    <w:p w:rsidR="006D5CCE" w:rsidRDefault="0067773C" w:rsidP="00B20629">
      <w:pPr>
        <w:rPr>
          <w:lang w:val="en-GB"/>
        </w:rPr>
      </w:pPr>
      <w:r>
        <w:rPr>
          <w:lang w:val="en-GB"/>
        </w:rPr>
        <w:t>Another reason</w:t>
      </w:r>
      <w:r w:rsidR="00325ADD">
        <w:rPr>
          <w:lang w:val="en-GB"/>
        </w:rPr>
        <w:t xml:space="preserve"> for the modular analysis technique</w:t>
      </w:r>
      <w:r>
        <w:rPr>
          <w:lang w:val="en-GB"/>
        </w:rPr>
        <w:t xml:space="preserve"> </w:t>
      </w:r>
      <w:r w:rsidR="00B333B7">
        <w:rPr>
          <w:lang w:val="en-GB"/>
        </w:rPr>
        <w:t xml:space="preserve">we employed, </w:t>
      </w:r>
      <w:r>
        <w:rPr>
          <w:lang w:val="en-GB"/>
        </w:rPr>
        <w:t>was that a</w:t>
      </w:r>
      <w:r w:rsidR="00B20629">
        <w:rPr>
          <w:lang w:val="en-GB"/>
        </w:rPr>
        <w:t xml:space="preserve">n overall analysis of the </w:t>
      </w:r>
      <w:proofErr w:type="spellStart"/>
      <w:r w:rsidR="00B20629">
        <w:rPr>
          <w:lang w:val="en-GB"/>
        </w:rPr>
        <w:t>OpenJML</w:t>
      </w:r>
      <w:proofErr w:type="spellEnd"/>
      <w:r w:rsidR="00B20629">
        <w:rPr>
          <w:lang w:val="en-GB"/>
        </w:rPr>
        <w:t xml:space="preserve"> tool against its competitors</w:t>
      </w:r>
      <w:r w:rsidR="00325ADD">
        <w:rPr>
          <w:lang w:val="en-GB"/>
        </w:rPr>
        <w:t>,</w:t>
      </w:r>
      <w:r w:rsidR="00B20629">
        <w:rPr>
          <w:lang w:val="en-GB"/>
        </w:rPr>
        <w:t xml:space="preserve"> </w:t>
      </w:r>
      <w:proofErr w:type="spellStart"/>
      <w:r w:rsidR="00B20629">
        <w:rPr>
          <w:lang w:val="en-GB"/>
        </w:rPr>
        <w:t>KeY</w:t>
      </w:r>
      <w:proofErr w:type="spellEnd"/>
      <w:r w:rsidR="00B20629">
        <w:rPr>
          <w:lang w:val="en-GB"/>
        </w:rPr>
        <w:t xml:space="preserve"> and Krakatoa</w:t>
      </w:r>
      <w:r w:rsidR="00325ADD">
        <w:rPr>
          <w:lang w:val="en-GB"/>
        </w:rPr>
        <w:t>,</w:t>
      </w:r>
      <w:r w:rsidR="00B20629">
        <w:rPr>
          <w:lang w:val="en-GB"/>
        </w:rPr>
        <w:t xml:space="preserve"> in a global context is difficult</w:t>
      </w:r>
      <w:r>
        <w:rPr>
          <w:lang w:val="en-GB"/>
        </w:rPr>
        <w:t>,</w:t>
      </w:r>
      <w:r w:rsidR="00B20629">
        <w:rPr>
          <w:lang w:val="en-GB"/>
        </w:rPr>
        <w:t xml:space="preserve"> as no official benchmark has ever been established</w:t>
      </w:r>
      <w:r w:rsidR="00B333B7">
        <w:rPr>
          <w:lang w:val="en-GB"/>
        </w:rPr>
        <w:t>. T</w:t>
      </w:r>
      <w:r w:rsidR="00B20629">
        <w:rPr>
          <w:lang w:val="en-GB"/>
        </w:rPr>
        <w:t xml:space="preserve">he </w:t>
      </w:r>
      <w:proofErr w:type="spellStart"/>
      <w:r w:rsidR="00B20629">
        <w:rPr>
          <w:lang w:val="en-GB"/>
        </w:rPr>
        <w:t>VerifyThis</w:t>
      </w:r>
      <w:proofErr w:type="spellEnd"/>
      <w:r w:rsidR="00B20629">
        <w:rPr>
          <w:lang w:val="en-GB"/>
        </w:rPr>
        <w:t xml:space="preserve"> competitions prov</w:t>
      </w:r>
      <w:r w:rsidR="00B333B7">
        <w:rPr>
          <w:lang w:val="en-GB"/>
        </w:rPr>
        <w:t>e to be</w:t>
      </w:r>
      <w:r w:rsidR="00B20629">
        <w:rPr>
          <w:lang w:val="en-GB"/>
        </w:rPr>
        <w:t xml:space="preserve"> the only resource for evaluating these too</w:t>
      </w:r>
      <w:r w:rsidR="00B333B7">
        <w:rPr>
          <w:lang w:val="en-GB"/>
        </w:rPr>
        <w:t>ls efficiency and effectiveness, however</w:t>
      </w:r>
      <w:r w:rsidR="00B20629">
        <w:rPr>
          <w:lang w:val="en-GB"/>
        </w:rPr>
        <w:t xml:space="preserve"> the reports created by the </w:t>
      </w:r>
      <w:r w:rsidR="00B333B7">
        <w:rPr>
          <w:lang w:val="en-GB"/>
        </w:rPr>
        <w:t>teams</w:t>
      </w:r>
      <w:r w:rsidR="00B20629">
        <w:rPr>
          <w:lang w:val="en-GB"/>
        </w:rPr>
        <w:t xml:space="preserve"> i</w:t>
      </w:r>
      <w:r>
        <w:rPr>
          <w:lang w:val="en-GB"/>
        </w:rPr>
        <w:t>n</w:t>
      </w:r>
      <w:r w:rsidR="00B20629">
        <w:rPr>
          <w:lang w:val="en-GB"/>
        </w:rPr>
        <w:t xml:space="preserve"> the</w:t>
      </w:r>
      <w:r>
        <w:rPr>
          <w:lang w:val="en-GB"/>
        </w:rPr>
        <w:t>se</w:t>
      </w:r>
      <w:r w:rsidR="00B20629">
        <w:rPr>
          <w:lang w:val="en-GB"/>
        </w:rPr>
        <w:t xml:space="preserve"> competitions (</w:t>
      </w:r>
      <w:r w:rsidR="00B20629" w:rsidRPr="00F72542">
        <w:rPr>
          <w:highlight w:val="yellow"/>
          <w:lang w:val="en-GB"/>
        </w:rPr>
        <w:t xml:space="preserve">SOURCE </w:t>
      </w:r>
      <w:proofErr w:type="spellStart"/>
      <w:r w:rsidR="00B20629" w:rsidRPr="00F72542">
        <w:rPr>
          <w:highlight w:val="yellow"/>
          <w:lang w:val="en-GB"/>
        </w:rPr>
        <w:t>VerifyThis</w:t>
      </w:r>
      <w:proofErr w:type="spellEnd"/>
      <w:r w:rsidR="00B20629" w:rsidRPr="00F72542">
        <w:rPr>
          <w:highlight w:val="yellow"/>
          <w:lang w:val="en-GB"/>
        </w:rPr>
        <w:t xml:space="preserve"> </w:t>
      </w:r>
      <w:proofErr w:type="spellStart"/>
      <w:r w:rsidR="00B20629" w:rsidRPr="00F72542">
        <w:rPr>
          <w:highlight w:val="yellow"/>
          <w:lang w:val="en-GB"/>
        </w:rPr>
        <w:t>KeY</w:t>
      </w:r>
      <w:proofErr w:type="spellEnd"/>
      <w:r w:rsidR="00B20629" w:rsidRPr="00F72542">
        <w:rPr>
          <w:highlight w:val="yellow"/>
          <w:lang w:val="en-GB"/>
        </w:rPr>
        <w:t>, Why3</w:t>
      </w:r>
      <w:r w:rsidR="00B20629">
        <w:rPr>
          <w:lang w:val="en-GB"/>
        </w:rPr>
        <w:t xml:space="preserve">) are almost always focused entirely on the tools and processes </w:t>
      </w:r>
      <w:r>
        <w:rPr>
          <w:lang w:val="en-GB"/>
        </w:rPr>
        <w:t xml:space="preserve">they used </w:t>
      </w:r>
      <w:r w:rsidR="00B20629">
        <w:rPr>
          <w:lang w:val="en-GB"/>
        </w:rPr>
        <w:t xml:space="preserve">and don’t enquire </w:t>
      </w:r>
      <w:r w:rsidR="001F3623">
        <w:rPr>
          <w:lang w:val="en-GB"/>
        </w:rPr>
        <w:t>about</w:t>
      </w:r>
      <w:r w:rsidR="00B20629">
        <w:rPr>
          <w:lang w:val="en-GB"/>
        </w:rPr>
        <w:t xml:space="preserve"> other techniques </w:t>
      </w:r>
      <w:r>
        <w:rPr>
          <w:lang w:val="en-GB"/>
        </w:rPr>
        <w:t>available</w:t>
      </w:r>
      <w:r w:rsidR="00B20629">
        <w:rPr>
          <w:lang w:val="en-GB"/>
        </w:rPr>
        <w:t xml:space="preserve">. This </w:t>
      </w:r>
      <w:r w:rsidR="00B333B7">
        <w:rPr>
          <w:lang w:val="en-GB"/>
        </w:rPr>
        <w:t>is to</w:t>
      </w:r>
      <w:r w:rsidR="00B20629">
        <w:rPr>
          <w:lang w:val="en-GB"/>
        </w:rPr>
        <w:t xml:space="preserve"> be expected as the competitors in the </w:t>
      </w:r>
      <w:proofErr w:type="spellStart"/>
      <w:r w:rsidR="00B20629">
        <w:rPr>
          <w:lang w:val="en-GB"/>
        </w:rPr>
        <w:t>VerifyThis</w:t>
      </w:r>
      <w:proofErr w:type="spellEnd"/>
      <w:r w:rsidR="00B20629">
        <w:rPr>
          <w:lang w:val="en-GB"/>
        </w:rPr>
        <w:t xml:space="preserve"> competitions are often the developers of the tools themselves</w:t>
      </w:r>
      <w:r w:rsidR="001F3623">
        <w:rPr>
          <w:lang w:val="en-GB"/>
        </w:rPr>
        <w:t>,</w:t>
      </w:r>
      <w:r w:rsidR="00B20629">
        <w:rPr>
          <w:lang w:val="en-GB"/>
        </w:rPr>
        <w:t xml:space="preserve"> thus leading to an unintentional bias to promote the benefits, as well as determine the weaknesses, of their own tools.</w:t>
      </w:r>
    </w:p>
    <w:p w:rsidR="000457C6" w:rsidRDefault="000457C6" w:rsidP="00B20629">
      <w:pPr>
        <w:rPr>
          <w:lang w:val="en-GB"/>
        </w:rPr>
      </w:pPr>
    </w:p>
    <w:p w:rsidR="000457C6" w:rsidRDefault="000457C6" w:rsidP="000457C6">
      <w:r>
        <w:t>OPENJML Solvers</w:t>
      </w:r>
    </w:p>
    <w:p w:rsidR="000457C6" w:rsidRDefault="000457C6" w:rsidP="000457C6">
      <w:r>
        <w:t>z3</w:t>
      </w:r>
    </w:p>
    <w:p w:rsidR="000457C6" w:rsidRDefault="000457C6" w:rsidP="000457C6">
      <w:r>
        <w:t>yices2</w:t>
      </w:r>
    </w:p>
    <w:p w:rsidR="000457C6" w:rsidRDefault="000457C6" w:rsidP="000457C6">
      <w:r>
        <w:t>simplify</w:t>
      </w:r>
    </w:p>
    <w:p w:rsidR="000B5F1A" w:rsidRDefault="000457C6" w:rsidP="000457C6">
      <w:pPr>
        <w:rPr>
          <w:color w:val="00000A"/>
        </w:rPr>
      </w:pPr>
      <w:r>
        <w:rPr>
          <w:color w:val="00000A"/>
        </w:rPr>
        <w:t>cvc4</w:t>
      </w:r>
    </w:p>
    <w:p w:rsidR="000457C6" w:rsidRPr="006B5893" w:rsidRDefault="000457C6" w:rsidP="000457C6">
      <w:pPr>
        <w:rPr>
          <w:lang w:val="en-GB"/>
        </w:rPr>
      </w:pPr>
    </w:p>
    <w:tbl>
      <w:tblPr>
        <w:tblStyle w:val="GridTable3-Accent1"/>
        <w:tblW w:w="7333" w:type="dxa"/>
        <w:tblLook w:val="06A0" w:firstRow="1" w:lastRow="0" w:firstColumn="1" w:lastColumn="0" w:noHBand="1" w:noVBand="1"/>
      </w:tblPr>
      <w:tblGrid>
        <w:gridCol w:w="1349"/>
        <w:gridCol w:w="2007"/>
        <w:gridCol w:w="1970"/>
        <w:gridCol w:w="2007"/>
      </w:tblGrid>
      <w:tr w:rsidR="00FE05E8" w:rsidTr="00A801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F72542" w:rsidRDefault="00F72542" w:rsidP="005430B6">
            <w:r>
              <w:t>PROPERTIES</w:t>
            </w:r>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OpenJML</w:t>
            </w:r>
            <w:proofErr w:type="spellEnd"/>
          </w:p>
        </w:tc>
        <w:tc>
          <w:tcPr>
            <w:tcW w:w="1970"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proofErr w:type="spellStart"/>
            <w:r>
              <w:t>KeY</w:t>
            </w:r>
            <w:proofErr w:type="spellEnd"/>
          </w:p>
        </w:tc>
        <w:tc>
          <w:tcPr>
            <w:tcW w:w="2007" w:type="dxa"/>
          </w:tcPr>
          <w:p w:rsidR="00F72542" w:rsidRDefault="00F72542" w:rsidP="005430B6">
            <w:pPr>
              <w:cnfStyle w:val="100000000000" w:firstRow="1" w:lastRow="0" w:firstColumn="0" w:lastColumn="0" w:oddVBand="0" w:evenVBand="0" w:oddHBand="0" w:evenHBand="0" w:firstRowFirstColumn="0" w:firstRowLastColumn="0" w:lastRowFirstColumn="0" w:lastRowLastColumn="0"/>
              <w:rPr>
                <w:b w:val="0"/>
                <w:bCs w:val="0"/>
              </w:rPr>
            </w:pPr>
            <w:r>
              <w:t>Why3 (Krakatoa)</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Language/s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8</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Java</w:t>
            </w:r>
            <w:r w:rsidR="00C2577F">
              <w:t xml:space="preserve"> </w:t>
            </w:r>
            <w:r w:rsidR="000D6658">
              <w:t>1.2</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Java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JML version/s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Standard JML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Extended JML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KML (limited</w:t>
            </w:r>
            <w:r w:rsidR="000D6658">
              <w:t xml:space="preserve"> version of JML</w:t>
            </w:r>
            <w:r>
              <w:t>)</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IVL</w:t>
            </w:r>
          </w:p>
        </w:tc>
        <w:tc>
          <w:tcPr>
            <w:tcW w:w="2007" w:type="dxa"/>
          </w:tcPr>
          <w:p w:rsidR="00F72542" w:rsidRDefault="00F23184" w:rsidP="005430B6">
            <w:pPr>
              <w:cnfStyle w:val="000000000000" w:firstRow="0" w:lastRow="0" w:firstColumn="0" w:lastColumn="0" w:oddVBand="0" w:evenVBand="0" w:oddHBand="0" w:evenHBand="0" w:firstRowFirstColumn="0" w:firstRowLastColumn="0" w:lastRowFirstColumn="0" w:lastRowLastColumn="0"/>
            </w:pPr>
            <w:r>
              <w:t xml:space="preserve">Unknown from </w:t>
            </w:r>
            <w:r w:rsidR="00F95032">
              <w:t>d</w:t>
            </w:r>
            <w:r>
              <w:t>ocumentation</w:t>
            </w:r>
          </w:p>
        </w:tc>
        <w:tc>
          <w:tcPr>
            <w:tcW w:w="1970" w:type="dxa"/>
          </w:tcPr>
          <w:p w:rsidR="00F72542" w:rsidRDefault="00952824"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r w:rsidR="00F23184">
              <w:t xml:space="preserve"> contracts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Jessie / </w:t>
            </w: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lastRenderedPageBreak/>
              <w:t>Theories and Libraries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58366E" w:rsidP="005430B6">
            <w:r>
              <w:t>Verification</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Automated</w:t>
            </w:r>
          </w:p>
        </w:tc>
        <w:tc>
          <w:tcPr>
            <w:tcW w:w="1970" w:type="dxa"/>
          </w:tcPr>
          <w:p w:rsidR="0058366E"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c>
          <w:tcPr>
            <w:tcW w:w="2007" w:type="dxa"/>
          </w:tcPr>
          <w:p w:rsidR="00F72542" w:rsidRDefault="0058366E" w:rsidP="005430B6">
            <w:pPr>
              <w:cnfStyle w:val="000000000000" w:firstRow="0" w:lastRow="0" w:firstColumn="0" w:lastColumn="0" w:oddVBand="0" w:evenVBand="0" w:oddHBand="0" w:evenHBand="0" w:firstRowFirstColumn="0" w:firstRowLastColumn="0" w:lastRowFirstColumn="0" w:lastRowLastColumn="0"/>
            </w:pPr>
            <w:r>
              <w:t>Interactive and Automated</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CA364D" w:rsidP="005430B6">
            <w:r>
              <w:t>Theorem Solvers allowed</w:t>
            </w:r>
          </w:p>
        </w:tc>
        <w:tc>
          <w:tcPr>
            <w:tcW w:w="2007"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One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Multiple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Interactive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No</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Automatic Verification</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Yes</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Logics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JavaDL</w:t>
            </w:r>
            <w:proofErr w:type="spellEnd"/>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Hoare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First-Order Predicate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Propositional</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Specification Modes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Invalid</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Infeasible</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Timeout</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Error</w:t>
            </w:r>
          </w:p>
          <w:p w:rsidR="00F72542" w:rsidRDefault="00F72542" w:rsidP="005430B6">
            <w:pPr>
              <w:cnfStyle w:val="000000000000" w:firstRow="0" w:lastRow="0" w:firstColumn="0" w:lastColumn="0" w:oddVBand="0" w:evenVBand="0" w:oddHBand="0" w:evenHBand="0" w:firstRowFirstColumn="0" w:firstRowLastColumn="0" w:lastRowFirstColumn="0" w:lastRowLastColumn="0"/>
            </w:pPr>
            <w:r>
              <w:t>Skipped</w:t>
            </w:r>
          </w:p>
        </w:tc>
        <w:tc>
          <w:tcPr>
            <w:tcW w:w="1970" w:type="dxa"/>
          </w:tcPr>
          <w:p w:rsidR="00F72542" w:rsidRDefault="000D6658" w:rsidP="005430B6">
            <w:pPr>
              <w:cnfStyle w:val="000000000000" w:firstRow="0" w:lastRow="0" w:firstColumn="0" w:lastColumn="0" w:oddVBand="0" w:evenVBand="0" w:oddHBand="0" w:evenHBand="0" w:firstRowFirstColumn="0" w:firstRowLastColumn="0" w:lastRowFirstColumn="0" w:lastRowLastColumn="0"/>
            </w:pPr>
            <w:r>
              <w:t>Closed Goal</w:t>
            </w:r>
          </w:p>
          <w:p w:rsidR="000D6658" w:rsidRDefault="000D6658" w:rsidP="005430B6">
            <w:pPr>
              <w:cnfStyle w:val="000000000000" w:firstRow="0" w:lastRow="0" w:firstColumn="0" w:lastColumn="0" w:oddVBand="0" w:evenVBand="0" w:oddHBand="0" w:evenHBand="0" w:firstRowFirstColumn="0" w:firstRowLastColumn="0" w:lastRowFirstColumn="0" w:lastRowLastColumn="0"/>
            </w:pPr>
            <w:r>
              <w:t>Open Goal</w:t>
            </w:r>
          </w:p>
        </w:tc>
        <w:tc>
          <w:tcPr>
            <w:tcW w:w="2007" w:type="dxa"/>
          </w:tcPr>
          <w:p w:rsidR="00F72542" w:rsidRDefault="000457C6" w:rsidP="005430B6">
            <w:pPr>
              <w:cnfStyle w:val="000000000000" w:firstRow="0" w:lastRow="0" w:firstColumn="0" w:lastColumn="0" w:oddVBand="0" w:evenVBand="0" w:oddHBand="0" w:evenHBand="0" w:firstRowFirstColumn="0" w:firstRowLastColumn="0" w:lastRowFirstColumn="0" w:lastRowLastColumn="0"/>
            </w:pPr>
            <w:r>
              <w:t xml:space="preserve">Behaviour </w:t>
            </w:r>
          </w:p>
          <w:p w:rsidR="000457C6" w:rsidRDefault="000457C6" w:rsidP="005430B6">
            <w:pPr>
              <w:cnfStyle w:val="000000000000" w:firstRow="0" w:lastRow="0" w:firstColumn="0" w:lastColumn="0" w:oddVBand="0" w:evenVBand="0" w:oddHBand="0" w:evenHBand="0" w:firstRowFirstColumn="0" w:firstRowLastColumn="0" w:lastRowFirstColumn="0" w:lastRowLastColumn="0"/>
            </w:pPr>
            <w:r>
              <w:t>Safety</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 xml:space="preserve">IDE’s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Eclipse</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roofErr w:type="spellStart"/>
            <w:r w:rsidR="000E2B6A">
              <w:t>KeY</w:t>
            </w:r>
            <w:proofErr w:type="spellEnd"/>
            <w:r w:rsidR="000E2B6A">
              <w:t xml:space="preserve"> IDE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r w:rsidR="000E2B6A">
              <w:t>Why3 IDE</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Standard Defaults</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IDE Tool Features</w:t>
            </w:r>
          </w:p>
        </w:tc>
        <w:tc>
          <w:tcPr>
            <w:tcW w:w="2007"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Type Checking</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RAC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ESC</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w:t>
            </w:r>
            <w:r w:rsidR="00F72542" w:rsidRPr="00FE05E8">
              <w:rPr>
                <w:lang w:val="en-US"/>
              </w:rPr>
              <w:t xml:space="preserve"> </w:t>
            </w:r>
          </w:p>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Preferences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proofErr w:type="spellStart"/>
            <w:r w:rsidRPr="00FE05E8">
              <w:rPr>
                <w:lang w:val="en-US"/>
              </w:rPr>
              <w:t>Colour</w:t>
            </w:r>
            <w:proofErr w:type="spellEnd"/>
            <w:r w:rsidRPr="00FE05E8">
              <w:rPr>
                <w:lang w:val="en-US"/>
              </w:rPr>
              <w:t xml:space="preserve"> Highlighting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Counter-Examples </w:t>
            </w:r>
          </w:p>
          <w:p w:rsidR="00F72542" w:rsidRP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sidRPr="00FE05E8">
              <w:rPr>
                <w:lang w:val="en-US"/>
              </w:rPr>
              <w:t>Log Traces</w:t>
            </w:r>
          </w:p>
        </w:tc>
        <w:tc>
          <w:tcPr>
            <w:tcW w:w="1970" w:type="dxa"/>
          </w:tcPr>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Symbolic Debugger </w:t>
            </w:r>
            <w:r w:rsidR="00F72542"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Select</w:t>
            </w:r>
            <w:r>
              <w:t>ion of</w:t>
            </w:r>
            <w:r w:rsidRPr="00FE05E8">
              <w:rPr>
                <w:lang w:val="en-US"/>
              </w:rPr>
              <w:t xml:space="preserve"> Solver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Interactive </w:t>
            </w:r>
            <w:proofErr w:type="spellStart"/>
            <w:r w:rsidRPr="00FE05E8">
              <w:rPr>
                <w:lang w:val="en-US"/>
              </w:rPr>
              <w:t>Verificatio</w:t>
            </w:r>
            <w:proofErr w:type="spellEnd"/>
            <w:r>
              <w:t>n</w:t>
            </w:r>
            <w:r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Set Default Rules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View Open Goals</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 xml:space="preserve">First-Order </w:t>
            </w:r>
            <w:r w:rsidR="004E316F">
              <w:t xml:space="preserve">logic </w:t>
            </w:r>
            <w:r>
              <w:t>formula generation</w:t>
            </w:r>
          </w:p>
        </w:tc>
        <w:tc>
          <w:tcPr>
            <w:tcW w:w="2007" w:type="dxa"/>
          </w:tcPr>
          <w:p w:rsidR="00FE05E8" w:rsidRDefault="00F72542"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 xml:space="preserve">Automatic Verification </w:t>
            </w:r>
            <w:proofErr w:type="spellStart"/>
            <w:r w:rsidR="00FE05E8">
              <w:t>optio</w:t>
            </w:r>
            <w:proofErr w:type="spellEnd"/>
            <w:r w:rsidRPr="00FE05E8">
              <w:rPr>
                <w:lang w:val="en-US"/>
              </w:rPr>
              <w:t>ns</w:t>
            </w:r>
            <w:r w:rsidR="00FE05E8" w:rsidRPr="00FE05E8">
              <w:rPr>
                <w:lang w:val="en-US"/>
              </w:rPr>
              <w:t xml:space="preserve"> </w:t>
            </w:r>
          </w:p>
          <w:p w:rsidR="00FE05E8"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rsidRPr="00FE05E8">
              <w:rPr>
                <w:lang w:val="en-US"/>
              </w:rPr>
              <w:t>Code selection</w:t>
            </w:r>
            <w:r w:rsidR="00F72542" w:rsidRPr="00FE05E8">
              <w:rPr>
                <w:lang w:val="en-US"/>
              </w:rPr>
              <w:t xml:space="preserve"> </w:t>
            </w:r>
            <w:r>
              <w:t>for proof</w:t>
            </w:r>
            <w:r w:rsidR="00F72542" w:rsidRPr="00FE05E8">
              <w:rPr>
                <w:lang w:val="en-US"/>
              </w:rPr>
              <w:t xml:space="preserve"> </w:t>
            </w:r>
          </w:p>
          <w:p w:rsidR="00F72542" w:rsidRDefault="00FE05E8"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Selection of Solvers</w:t>
            </w:r>
          </w:p>
          <w:p w:rsidR="00FC089B"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pPr>
            <w:r>
              <w:t>Colour Highlighting</w:t>
            </w:r>
          </w:p>
          <w:p w:rsidR="00FC089B" w:rsidRPr="00FE05E8" w:rsidRDefault="00FC089B" w:rsidP="00FE05E8">
            <w:pPr>
              <w:pStyle w:val="ListParagraph"/>
              <w:numPr>
                <w:ilvl w:val="0"/>
                <w:numId w:val="34"/>
              </w:num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t>Model creation</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Proof Obligation creation technique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 VCG</w:t>
            </w:r>
          </w:p>
        </w:tc>
        <w:tc>
          <w:tcPr>
            <w:tcW w:w="1970"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SE</w:t>
            </w:r>
          </w:p>
        </w:tc>
        <w:tc>
          <w:tcPr>
            <w:tcW w:w="2007" w:type="dxa"/>
          </w:tcPr>
          <w:p w:rsidR="00F72542" w:rsidRDefault="00F72542" w:rsidP="005430B6">
            <w:pPr>
              <w:cnfStyle w:val="000000000000" w:firstRow="0" w:lastRow="0" w:firstColumn="0" w:lastColumn="0" w:oddVBand="0" w:evenVBand="0" w:oddHBand="0" w:evenHBand="0" w:firstRowFirstColumn="0" w:firstRowLastColumn="0" w:lastRowFirstColumn="0" w:lastRowLastColumn="0"/>
            </w:pPr>
            <w:r>
              <w:t xml:space="preserve">VCG </w:t>
            </w:r>
          </w:p>
        </w:tc>
      </w:tr>
      <w:tr w:rsidR="00FE05E8" w:rsidTr="00A8011B">
        <w:tc>
          <w:tcPr>
            <w:cnfStyle w:val="001000000000" w:firstRow="0" w:lastRow="0" w:firstColumn="1" w:lastColumn="0" w:oddVBand="0" w:evenVBand="0" w:oddHBand="0" w:evenHBand="0" w:firstRowFirstColumn="0" w:firstRowLastColumn="0" w:lastRowFirstColumn="0" w:lastRowLastColumn="0"/>
            <w:tcW w:w="1349" w:type="dxa"/>
          </w:tcPr>
          <w:p w:rsidR="00F72542" w:rsidRDefault="00F72542" w:rsidP="005430B6">
            <w:r>
              <w:t>Issues</w:t>
            </w:r>
          </w:p>
        </w:tc>
        <w:tc>
          <w:tcPr>
            <w:tcW w:w="2007"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Environment and Tool not complete</w:t>
            </w:r>
          </w:p>
        </w:tc>
        <w:tc>
          <w:tcPr>
            <w:tcW w:w="1970" w:type="dxa"/>
          </w:tcPr>
          <w:p w:rsidR="00F72542" w:rsidRDefault="000E2B6A" w:rsidP="005430B6">
            <w:pPr>
              <w:cnfStyle w:val="000000000000" w:firstRow="0" w:lastRow="0" w:firstColumn="0" w:lastColumn="0" w:oddVBand="0" w:evenVBand="0" w:oddHBand="0" w:evenHBand="0" w:firstRowFirstColumn="0" w:firstRowLastColumn="0" w:lastRowFirstColumn="0" w:lastRowLastColumn="0"/>
            </w:pPr>
            <w:r>
              <w:t>Complex interactive verification process</w:t>
            </w:r>
          </w:p>
        </w:tc>
        <w:tc>
          <w:tcPr>
            <w:tcW w:w="2007" w:type="dxa"/>
          </w:tcPr>
          <w:p w:rsidR="000E2B6A" w:rsidRDefault="000E2B6A" w:rsidP="005430B6">
            <w:pPr>
              <w:cnfStyle w:val="000000000000" w:firstRow="0" w:lastRow="0" w:firstColumn="0" w:lastColumn="0" w:oddVBand="0" w:evenVBand="0" w:oddHBand="0" w:evenHBand="0" w:firstRowFirstColumn="0" w:firstRowLastColumn="0" w:lastRowFirstColumn="0" w:lastRowLastColumn="0"/>
            </w:pPr>
            <w:r>
              <w:t>Krakatoa no longer under development.</w:t>
            </w:r>
          </w:p>
          <w:p w:rsidR="00F72542" w:rsidRDefault="000E2B6A" w:rsidP="005430B6">
            <w:pPr>
              <w:cnfStyle w:val="000000000000" w:firstRow="0" w:lastRow="0" w:firstColumn="0" w:lastColumn="0" w:oddVBand="0" w:evenVBand="0" w:oddHBand="0" w:evenHBand="0" w:firstRowFirstColumn="0" w:firstRowLastColumn="0" w:lastRowFirstColumn="0" w:lastRowLastColumn="0"/>
            </w:pPr>
            <w:proofErr w:type="spellStart"/>
            <w:r>
              <w:t>WhyML</w:t>
            </w:r>
            <w:proofErr w:type="spellEnd"/>
            <w:r>
              <w:t xml:space="preserve"> unintuitive to non-functional programmers </w:t>
            </w:r>
          </w:p>
        </w:tc>
      </w:tr>
    </w:tbl>
    <w:p w:rsidR="00F60860" w:rsidRPr="006B5893" w:rsidRDefault="00F60860" w:rsidP="00403F3A">
      <w:pPr>
        <w:rPr>
          <w:rFonts w:eastAsiaTheme="majorEastAsia"/>
          <w:lang w:val="en-GB"/>
        </w:rPr>
      </w:pPr>
      <w:bookmarkStart w:id="77" w:name="_Toc444517732"/>
      <w:r w:rsidRPr="006B5893">
        <w:rPr>
          <w:lang w:val="en-GB"/>
        </w:rPr>
        <w:br w:type="page"/>
      </w:r>
    </w:p>
    <w:p w:rsidR="003952A8" w:rsidRPr="00B77EF9" w:rsidRDefault="00BC7986" w:rsidP="00B77EF9">
      <w:pPr>
        <w:pStyle w:val="Heading1"/>
      </w:pPr>
      <w:bookmarkStart w:id="78" w:name="_Toc516738784"/>
      <w:r w:rsidRPr="00036338">
        <w:lastRenderedPageBreak/>
        <w:t xml:space="preserve">Chapter </w:t>
      </w:r>
      <w:r w:rsidR="00036338" w:rsidRPr="00036338">
        <w:t>Six</w:t>
      </w:r>
      <w:r w:rsidRPr="00036338">
        <w:t xml:space="preserve">: </w:t>
      </w:r>
      <w:bookmarkEnd w:id="77"/>
      <w:r w:rsidR="003840F2" w:rsidRPr="00036338">
        <w:t>Evaluation</w:t>
      </w:r>
      <w:bookmarkEnd w:id="78"/>
    </w:p>
    <w:p w:rsidR="0098643C" w:rsidRDefault="00B77EF9" w:rsidP="0098643C">
      <w:pPr>
        <w:rPr>
          <w:lang w:val="en-GB"/>
        </w:rPr>
      </w:pPr>
      <w:r>
        <w:rPr>
          <w:lang w:val="en-GB"/>
        </w:rPr>
        <w:t>This chapter outline how we evaluated the specifications of the Case Studies in Chapter 4</w:t>
      </w:r>
      <w:r w:rsidR="00456535">
        <w:rPr>
          <w:lang w:val="en-GB"/>
        </w:rPr>
        <w:t xml:space="preserve">, specifically focusing on the </w:t>
      </w:r>
      <w:proofErr w:type="spellStart"/>
      <w:r w:rsidR="00456535">
        <w:rPr>
          <w:lang w:val="en-GB"/>
        </w:rPr>
        <w:t>OpenJML</w:t>
      </w:r>
      <w:proofErr w:type="spellEnd"/>
      <w:r w:rsidR="00456535">
        <w:rPr>
          <w:lang w:val="en-GB"/>
        </w:rPr>
        <w:t xml:space="preserve"> tool and the implications of these case studies on its validity as a viable verification tool for the future.</w:t>
      </w:r>
    </w:p>
    <w:p w:rsidR="00992365" w:rsidRPr="0098643C" w:rsidRDefault="00992365" w:rsidP="0098643C">
      <w:pPr>
        <w:rPr>
          <w:lang w:val="en-GB"/>
        </w:rPr>
      </w:pPr>
    </w:p>
    <w:p w:rsidR="00037BEA" w:rsidRDefault="0098643C" w:rsidP="0098643C">
      <w:pPr>
        <w:pStyle w:val="Heading2"/>
      </w:pPr>
      <w:bookmarkStart w:id="79" w:name="_Toc516738785"/>
      <w:bookmarkStart w:id="80" w:name="_Toc416701752"/>
      <w:r>
        <w:t>6.2</w:t>
      </w:r>
      <w:r w:rsidR="00036338">
        <w:tab/>
        <w:t>Overview</w:t>
      </w:r>
      <w:bookmarkEnd w:id="79"/>
    </w:p>
    <w:p w:rsidR="00F80084" w:rsidRDefault="00456535" w:rsidP="00456535">
      <w:pPr>
        <w:rPr>
          <w:lang w:val="en-GB"/>
        </w:rPr>
      </w:pPr>
      <w:r>
        <w:rPr>
          <w:lang w:val="en-GB"/>
        </w:rPr>
        <w:t xml:space="preserve">We set out to verify two major case studies using the </w:t>
      </w:r>
      <w:proofErr w:type="spellStart"/>
      <w:r>
        <w:rPr>
          <w:lang w:val="en-GB"/>
        </w:rPr>
        <w:t>OpenJML</w:t>
      </w:r>
      <w:proofErr w:type="spellEnd"/>
      <w:r>
        <w:rPr>
          <w:lang w:val="en-GB"/>
        </w:rPr>
        <w:t xml:space="preserve"> tool with previously developed and verified </w:t>
      </w:r>
      <w:proofErr w:type="spellStart"/>
      <w:r>
        <w:rPr>
          <w:lang w:val="en-GB"/>
        </w:rPr>
        <w:t>KeY</w:t>
      </w:r>
      <w:proofErr w:type="spellEnd"/>
      <w:r>
        <w:rPr>
          <w:lang w:val="en-GB"/>
        </w:rPr>
        <w:t xml:space="preserve"> implementations as a guideline. We set out to not change any implementation details but to perform refactoring on the specifications themselves</w:t>
      </w:r>
      <w:r w:rsidR="00F80084">
        <w:rPr>
          <w:lang w:val="en-GB"/>
        </w:rPr>
        <w:t>,</w:t>
      </w:r>
      <w:r>
        <w:rPr>
          <w:lang w:val="en-GB"/>
        </w:rPr>
        <w:t xml:space="preserve"> therefore preserving the co</w:t>
      </w:r>
      <w:r w:rsidR="00F80084">
        <w:rPr>
          <w:lang w:val="en-GB"/>
        </w:rPr>
        <w:t>re</w:t>
      </w:r>
      <w:r>
        <w:rPr>
          <w:lang w:val="en-GB"/>
        </w:rPr>
        <w:t xml:space="preserve"> functionality and keeping a consistent code skeleton to perform the specification</w:t>
      </w:r>
      <w:r w:rsidR="00F80084">
        <w:rPr>
          <w:lang w:val="en-GB"/>
        </w:rPr>
        <w:t>s</w:t>
      </w:r>
      <w:r>
        <w:rPr>
          <w:lang w:val="en-GB"/>
        </w:rPr>
        <w:t xml:space="preserve"> on. We would use an initial smaller case study as an example of how the different tools differed with regards </w:t>
      </w:r>
      <w:r w:rsidR="00F80084">
        <w:rPr>
          <w:lang w:val="en-GB"/>
        </w:rPr>
        <w:t xml:space="preserve">to </w:t>
      </w:r>
      <w:r>
        <w:rPr>
          <w:lang w:val="en-GB"/>
        </w:rPr>
        <w:t>JML syntax and im</w:t>
      </w:r>
      <w:r w:rsidR="00F80084">
        <w:rPr>
          <w:lang w:val="en-GB"/>
        </w:rPr>
        <w:t xml:space="preserve">plementation styles. </w:t>
      </w:r>
    </w:p>
    <w:p w:rsidR="007D39AC" w:rsidRDefault="007D39AC" w:rsidP="00456535">
      <w:pPr>
        <w:rPr>
          <w:lang w:val="en-GB"/>
        </w:rPr>
      </w:pPr>
    </w:p>
    <w:p w:rsidR="00F80084" w:rsidRDefault="00F80084" w:rsidP="00F80084">
      <w:pPr>
        <w:pStyle w:val="Heading2"/>
      </w:pPr>
      <w:bookmarkStart w:id="81" w:name="_Toc516738786"/>
      <w:r>
        <w:t>6.3</w:t>
      </w:r>
      <w:r>
        <w:tab/>
      </w:r>
      <w:proofErr w:type="spellStart"/>
      <w:r>
        <w:t>BinarySearch</w:t>
      </w:r>
      <w:bookmarkEnd w:id="81"/>
      <w:proofErr w:type="spellEnd"/>
    </w:p>
    <w:p w:rsidR="00F80084" w:rsidRDefault="00F80084" w:rsidP="00F80084">
      <w:pPr>
        <w:rPr>
          <w:lang w:val="en-GB"/>
        </w:rPr>
      </w:pPr>
      <w:r>
        <w:rPr>
          <w:lang w:val="en-GB"/>
        </w:rPr>
        <w:t>The Binary Search algorithm provided us with a basis for describing how the changes between the JML syntaxes was in our opinion unnecessary and a hindrance to any future unification of these versions of JML. We also managed to show how the specifications can differ from tool to tool, however we believe now that we should have used a single Binary Search implementation and built the specifications for each tool around this</w:t>
      </w:r>
      <w:r w:rsidR="003D0186">
        <w:rPr>
          <w:lang w:val="en-GB"/>
        </w:rPr>
        <w:t>,</w:t>
      </w:r>
      <w:r>
        <w:rPr>
          <w:lang w:val="en-GB"/>
        </w:rPr>
        <w:t xml:space="preserve"> provid</w:t>
      </w:r>
      <w:r w:rsidR="003D0186">
        <w:rPr>
          <w:lang w:val="en-GB"/>
        </w:rPr>
        <w:t>ing</w:t>
      </w:r>
      <w:r>
        <w:rPr>
          <w:lang w:val="en-GB"/>
        </w:rPr>
        <w:t xml:space="preserve"> a more stable basis for comparison. We would ratify this mistake by using the </w:t>
      </w:r>
      <w:proofErr w:type="spellStart"/>
      <w:r>
        <w:rPr>
          <w:lang w:val="en-GB"/>
        </w:rPr>
        <w:t>KeY</w:t>
      </w:r>
      <w:proofErr w:type="spellEnd"/>
      <w:r>
        <w:rPr>
          <w:lang w:val="en-GB"/>
        </w:rPr>
        <w:t xml:space="preserve"> implementations for the two larger case studies and try to adhere to the code skeleton as much as is possible</w:t>
      </w:r>
      <w:r w:rsidR="003D0186">
        <w:rPr>
          <w:lang w:val="en-GB"/>
        </w:rPr>
        <w:t xml:space="preserve"> with changes made primarily to the specifications where necessary</w:t>
      </w:r>
      <w:r>
        <w:rPr>
          <w:lang w:val="en-GB"/>
        </w:rPr>
        <w:t>.</w:t>
      </w:r>
    </w:p>
    <w:p w:rsidR="00F80084" w:rsidRDefault="007D7193" w:rsidP="00F80084">
      <w:pPr>
        <w:rPr>
          <w:lang w:val="en-GB"/>
        </w:rPr>
      </w:pPr>
      <w:r>
        <w:rPr>
          <w:lang w:val="en-GB"/>
        </w:rPr>
        <w:t xml:space="preserve">This case study also showed how much detail is required to express the inner working of the specifications and with greater difficulty to com, the detail would surely grow. </w:t>
      </w:r>
      <w:r w:rsidR="00F80084">
        <w:rPr>
          <w:lang w:val="en-GB"/>
        </w:rPr>
        <w:t>Th</w:t>
      </w:r>
      <w:r>
        <w:rPr>
          <w:lang w:val="en-GB"/>
        </w:rPr>
        <w:t>is brought out the</w:t>
      </w:r>
      <w:r w:rsidR="00F80084">
        <w:rPr>
          <w:lang w:val="en-GB"/>
        </w:rPr>
        <w:t xml:space="preserve"> main contribution of this case study</w:t>
      </w:r>
      <w:r>
        <w:rPr>
          <w:lang w:val="en-GB"/>
        </w:rPr>
        <w:t xml:space="preserve">, </w:t>
      </w:r>
      <w:r w:rsidR="00F80084">
        <w:rPr>
          <w:lang w:val="en-GB"/>
        </w:rPr>
        <w:t>the creation of a table (</w:t>
      </w:r>
      <w:r w:rsidR="00F80084" w:rsidRPr="00F80084">
        <w:rPr>
          <w:highlight w:val="darkCyan"/>
          <w:lang w:val="en-GB"/>
        </w:rPr>
        <w:t>Table 1, Chapter 4</w:t>
      </w:r>
      <w:r w:rsidR="00F80084">
        <w:rPr>
          <w:lang w:val="en-GB"/>
        </w:rPr>
        <w:t xml:space="preserve">) where we could visibly see the difference between </w:t>
      </w:r>
      <w:r w:rsidR="003D0186">
        <w:rPr>
          <w:lang w:val="en-GB"/>
        </w:rPr>
        <w:t xml:space="preserve">each programs properties and </w:t>
      </w:r>
      <w:r>
        <w:rPr>
          <w:lang w:val="en-GB"/>
        </w:rPr>
        <w:t xml:space="preserve">with </w:t>
      </w:r>
      <w:r w:rsidR="003D0186">
        <w:rPr>
          <w:lang w:val="en-GB"/>
        </w:rPr>
        <w:t xml:space="preserve">this we believed </w:t>
      </w:r>
      <w:r>
        <w:rPr>
          <w:lang w:val="en-GB"/>
        </w:rPr>
        <w:t xml:space="preserve">we </w:t>
      </w:r>
      <w:r w:rsidR="003D0186">
        <w:rPr>
          <w:lang w:val="en-GB"/>
        </w:rPr>
        <w:t>provided a basis for comparison that could be used throughout our project.</w:t>
      </w:r>
      <w:r>
        <w:rPr>
          <w:lang w:val="en-GB"/>
        </w:rPr>
        <w:t xml:space="preserve"> </w:t>
      </w:r>
    </w:p>
    <w:p w:rsidR="00992365" w:rsidRDefault="00992365" w:rsidP="00F80084">
      <w:pPr>
        <w:rPr>
          <w:lang w:val="en-GB"/>
        </w:rPr>
      </w:pPr>
    </w:p>
    <w:p w:rsidR="00F80084" w:rsidRDefault="00F80084" w:rsidP="00F80084">
      <w:pPr>
        <w:pStyle w:val="Heading2"/>
      </w:pPr>
      <w:bookmarkStart w:id="82" w:name="_Toc516738787"/>
      <w:r>
        <w:t>6.4</w:t>
      </w:r>
      <w:r>
        <w:tab/>
      </w:r>
      <w:proofErr w:type="spellStart"/>
      <w:r>
        <w:t>PrefixSum</w:t>
      </w:r>
      <w:bookmarkEnd w:id="82"/>
      <w:proofErr w:type="spellEnd"/>
    </w:p>
    <w:p w:rsidR="00992365" w:rsidRDefault="007D7193" w:rsidP="00F80084">
      <w:pPr>
        <w:rPr>
          <w:lang w:val="en-GB"/>
        </w:rPr>
      </w:pPr>
      <w:r>
        <w:rPr>
          <w:lang w:val="en-GB"/>
        </w:rPr>
        <w:t xml:space="preserve">The goal of the </w:t>
      </w:r>
      <w:proofErr w:type="spellStart"/>
      <w:r>
        <w:rPr>
          <w:lang w:val="en-GB"/>
        </w:rPr>
        <w:t>PrefixSum</w:t>
      </w:r>
      <w:proofErr w:type="spellEnd"/>
      <w:r>
        <w:rPr>
          <w:lang w:val="en-GB"/>
        </w:rPr>
        <w:t xml:space="preserve"> case study was to show how effective </w:t>
      </w:r>
      <w:proofErr w:type="spellStart"/>
      <w:r>
        <w:rPr>
          <w:lang w:val="en-GB"/>
        </w:rPr>
        <w:t>OpenJML</w:t>
      </w:r>
      <w:proofErr w:type="spellEnd"/>
      <w:r>
        <w:rPr>
          <w:lang w:val="en-GB"/>
        </w:rPr>
        <w:t xml:space="preserve"> can be, even when working with a complex solution with even more complex specifications. We determined that the only way to work through such an example was to work on a modular </w:t>
      </w:r>
      <w:proofErr w:type="spellStart"/>
      <w:r>
        <w:rPr>
          <w:lang w:val="en-GB"/>
        </w:rPr>
        <w:t>basisas</w:t>
      </w:r>
      <w:proofErr w:type="spellEnd"/>
      <w:r>
        <w:rPr>
          <w:lang w:val="en-GB"/>
        </w:rPr>
        <w:t xml:space="preserve"> the errors as a whole were too much too handle. Managing each individual method</w:t>
      </w:r>
      <w:r w:rsidR="00992365">
        <w:rPr>
          <w:lang w:val="en-GB"/>
        </w:rPr>
        <w:t>’</w:t>
      </w:r>
      <w:r>
        <w:rPr>
          <w:lang w:val="en-GB"/>
        </w:rPr>
        <w:t>s specification as we went proved relatively fruitful with the alterations being made providing valuable</w:t>
      </w:r>
      <w:r w:rsidR="00992365">
        <w:rPr>
          <w:lang w:val="en-GB"/>
        </w:rPr>
        <w:t xml:space="preserve"> data, captured by our analysis. </w:t>
      </w:r>
    </w:p>
    <w:p w:rsidR="00992365" w:rsidRDefault="00992365" w:rsidP="00F80084">
      <w:pPr>
        <w:rPr>
          <w:lang w:val="en-GB"/>
        </w:rPr>
      </w:pPr>
      <w:r>
        <w:rPr>
          <w:lang w:val="en-GB"/>
        </w:rPr>
        <w:t>From this case study we determined:</w:t>
      </w:r>
    </w:p>
    <w:p w:rsidR="00992365" w:rsidRDefault="00992365" w:rsidP="00992365">
      <w:pPr>
        <w:pStyle w:val="ListParagraph"/>
        <w:numPr>
          <w:ilvl w:val="0"/>
          <w:numId w:val="35"/>
        </w:numPr>
        <w:rPr>
          <w:lang w:val="en-GB"/>
        </w:rPr>
      </w:pPr>
      <w:r w:rsidRPr="00992365">
        <w:rPr>
          <w:lang w:val="en-GB"/>
        </w:rPr>
        <w:t xml:space="preserve">z3 solver cannot support quantified formulas and the inability to change solvers in </w:t>
      </w:r>
      <w:proofErr w:type="spellStart"/>
      <w:r w:rsidRPr="00992365">
        <w:rPr>
          <w:lang w:val="en-GB"/>
        </w:rPr>
        <w:t>OpenJML</w:t>
      </w:r>
      <w:proofErr w:type="spellEnd"/>
      <w:r w:rsidRPr="00992365">
        <w:rPr>
          <w:lang w:val="en-GB"/>
        </w:rPr>
        <w:t xml:space="preserve"> results in valid specifications having to be removed. </w:t>
      </w:r>
    </w:p>
    <w:p w:rsidR="00F80084" w:rsidRDefault="00992365" w:rsidP="00992365">
      <w:pPr>
        <w:pStyle w:val="ListParagraph"/>
        <w:numPr>
          <w:ilvl w:val="0"/>
          <w:numId w:val="35"/>
        </w:numPr>
        <w:rPr>
          <w:lang w:val="en-GB"/>
        </w:rPr>
      </w:pPr>
      <w:r w:rsidRPr="00992365">
        <w:rPr>
          <w:lang w:val="en-GB"/>
        </w:rPr>
        <w:t xml:space="preserve">The bounding of all variables is </w:t>
      </w:r>
      <w:r>
        <w:rPr>
          <w:lang w:val="en-GB"/>
        </w:rPr>
        <w:t>crucial to avoid type boundary errors and unnecessary counter-examples</w:t>
      </w:r>
    </w:p>
    <w:p w:rsidR="00992365" w:rsidRDefault="00992365" w:rsidP="00992365">
      <w:pPr>
        <w:pStyle w:val="ListParagraph"/>
        <w:numPr>
          <w:ilvl w:val="0"/>
          <w:numId w:val="35"/>
        </w:numPr>
        <w:rPr>
          <w:lang w:val="en-GB"/>
        </w:rPr>
      </w:pPr>
      <w:r>
        <w:rPr>
          <w:lang w:val="en-GB"/>
        </w:rPr>
        <w:t>Method recursion is not fully implemented in the specifications with no loop variant available to determine termination</w:t>
      </w:r>
    </w:p>
    <w:p w:rsidR="00992365" w:rsidRDefault="00992365" w:rsidP="00992365">
      <w:pPr>
        <w:pStyle w:val="ListParagraph"/>
        <w:numPr>
          <w:ilvl w:val="0"/>
          <w:numId w:val="35"/>
        </w:numPr>
        <w:rPr>
          <w:lang w:val="en-GB"/>
        </w:rPr>
      </w:pPr>
      <w:r>
        <w:rPr>
          <w:lang w:val="en-GB"/>
        </w:rPr>
        <w:lastRenderedPageBreak/>
        <w:t>Iterative implementations, replacing the recursive versions, still could not be adequately verified with model methods acting as a form of defensive programming being deemed the most viable option</w:t>
      </w:r>
    </w:p>
    <w:p w:rsidR="00992365" w:rsidRDefault="007D39AC" w:rsidP="00992365">
      <w:pPr>
        <w:pStyle w:val="ListParagraph"/>
        <w:numPr>
          <w:ilvl w:val="0"/>
          <w:numId w:val="35"/>
        </w:numPr>
        <w:rPr>
          <w:lang w:val="en-GB"/>
        </w:rPr>
      </w:pPr>
      <w:r>
        <w:rPr>
          <w:lang w:val="en-GB"/>
        </w:rPr>
        <w:t>Only the \</w:t>
      </w:r>
      <w:proofErr w:type="spellStart"/>
      <w:r>
        <w:rPr>
          <w:lang w:val="en-GB"/>
        </w:rPr>
        <w:t>forall</w:t>
      </w:r>
      <w:proofErr w:type="spellEnd"/>
      <w:r>
        <w:rPr>
          <w:lang w:val="en-GB"/>
        </w:rPr>
        <w:t xml:space="preserve"> and \exists first-order quantifiers are available in </w:t>
      </w:r>
      <w:proofErr w:type="spellStart"/>
      <w:r>
        <w:rPr>
          <w:lang w:val="en-GB"/>
        </w:rPr>
        <w:t>OpenJML</w:t>
      </w:r>
      <w:proofErr w:type="spellEnd"/>
      <w:r>
        <w:rPr>
          <w:lang w:val="en-GB"/>
        </w:rPr>
        <w:t xml:space="preserve"> with \product, \min, \max and \sum not yet supported</w:t>
      </w:r>
    </w:p>
    <w:p w:rsidR="007D39AC" w:rsidRDefault="007D39AC" w:rsidP="00992365">
      <w:pPr>
        <w:pStyle w:val="ListParagraph"/>
        <w:numPr>
          <w:ilvl w:val="0"/>
          <w:numId w:val="35"/>
        </w:numPr>
        <w:rPr>
          <w:lang w:val="en-GB"/>
        </w:rPr>
      </w:pPr>
      <w:r>
        <w:rPr>
          <w:lang w:val="en-GB"/>
        </w:rPr>
        <w:t>Memory issues can occur in the specification resulting in valid specification to be deemed invalid</w:t>
      </w:r>
    </w:p>
    <w:p w:rsidR="006321F9" w:rsidRDefault="007D39AC" w:rsidP="007D39AC">
      <w:pPr>
        <w:rPr>
          <w:lang w:val="en-GB"/>
        </w:rPr>
      </w:pPr>
      <w:r>
        <w:rPr>
          <w:lang w:val="en-GB"/>
        </w:rPr>
        <w:t xml:space="preserve">The list of issues above resulted in the verification of the </w:t>
      </w:r>
      <w:proofErr w:type="spellStart"/>
      <w:r>
        <w:rPr>
          <w:lang w:val="en-GB"/>
        </w:rPr>
        <w:t>PrefixSum</w:t>
      </w:r>
      <w:proofErr w:type="spellEnd"/>
      <w:r>
        <w:rPr>
          <w:lang w:val="en-GB"/>
        </w:rPr>
        <w:t xml:space="preserve"> case study to falter, however we deem it to be a success none the less as we have provided </w:t>
      </w:r>
      <w:r w:rsidR="00B915D7">
        <w:rPr>
          <w:lang w:val="en-GB"/>
        </w:rPr>
        <w:t xml:space="preserve">the </w:t>
      </w:r>
      <w:proofErr w:type="spellStart"/>
      <w:r w:rsidR="00BD0965">
        <w:rPr>
          <w:lang w:val="en-GB"/>
        </w:rPr>
        <w:t>OpenJML</w:t>
      </w:r>
      <w:proofErr w:type="spellEnd"/>
      <w:r w:rsidR="00BD0965">
        <w:rPr>
          <w:lang w:val="en-GB"/>
        </w:rPr>
        <w:t xml:space="preserve"> developers</w:t>
      </w:r>
      <w:r>
        <w:rPr>
          <w:lang w:val="en-GB"/>
        </w:rPr>
        <w:t xml:space="preserve"> with numerous examples of reproducible errors that can only help further the development of the tool. We have showed that </w:t>
      </w:r>
      <w:proofErr w:type="spellStart"/>
      <w:r>
        <w:rPr>
          <w:lang w:val="en-GB"/>
        </w:rPr>
        <w:t>KeY</w:t>
      </w:r>
      <w:proofErr w:type="spellEnd"/>
      <w:r>
        <w:rPr>
          <w:lang w:val="en-GB"/>
        </w:rPr>
        <w:t xml:space="preserve"> specifications can be used to create </w:t>
      </w:r>
      <w:proofErr w:type="spellStart"/>
      <w:r>
        <w:rPr>
          <w:lang w:val="en-GB"/>
        </w:rPr>
        <w:t>OpenJML</w:t>
      </w:r>
      <w:proofErr w:type="spellEnd"/>
      <w:r>
        <w:rPr>
          <w:lang w:val="en-GB"/>
        </w:rPr>
        <w:t xml:space="preserve"> specifications with certain alterations</w:t>
      </w:r>
      <w:r w:rsidR="00887198">
        <w:rPr>
          <w:lang w:val="en-GB"/>
        </w:rPr>
        <w:t xml:space="preserve"> and have not been forced to change the non-recursive code implementations</w:t>
      </w:r>
      <w:r>
        <w:rPr>
          <w:lang w:val="en-GB"/>
        </w:rPr>
        <w:t xml:space="preserve">. </w:t>
      </w:r>
    </w:p>
    <w:p w:rsidR="007D39AC" w:rsidRDefault="007D39AC" w:rsidP="007D39AC">
      <w:pPr>
        <w:rPr>
          <w:lang w:val="en-GB"/>
        </w:rPr>
      </w:pPr>
      <w:r>
        <w:rPr>
          <w:lang w:val="en-GB"/>
        </w:rPr>
        <w:t xml:space="preserve">An expertise in specifications does </w:t>
      </w:r>
      <w:r w:rsidR="006321F9">
        <w:rPr>
          <w:lang w:val="en-GB"/>
        </w:rPr>
        <w:t xml:space="preserve">however </w:t>
      </w:r>
      <w:r>
        <w:rPr>
          <w:lang w:val="en-GB"/>
        </w:rPr>
        <w:t>help</w:t>
      </w:r>
      <w:r w:rsidR="006321F9">
        <w:rPr>
          <w:lang w:val="en-GB"/>
        </w:rPr>
        <w:t>,</w:t>
      </w:r>
      <w:r>
        <w:rPr>
          <w:lang w:val="en-GB"/>
        </w:rPr>
        <w:t xml:space="preserve"> as seen with the isPow2 method </w:t>
      </w:r>
      <w:r w:rsidR="006321F9">
        <w:rPr>
          <w:lang w:val="en-GB"/>
        </w:rPr>
        <w:t>in which</w:t>
      </w:r>
      <w:r>
        <w:rPr>
          <w:lang w:val="en-GB"/>
        </w:rPr>
        <w:t xml:space="preserve"> despite my best efforts I could not get verified. </w:t>
      </w:r>
      <w:r w:rsidR="00B915D7">
        <w:rPr>
          <w:lang w:val="en-GB"/>
        </w:rPr>
        <w:t xml:space="preserve">The </w:t>
      </w:r>
      <w:proofErr w:type="spellStart"/>
      <w:r w:rsidR="00BD0965">
        <w:rPr>
          <w:lang w:val="en-GB"/>
        </w:rPr>
        <w:t>OpenJML</w:t>
      </w:r>
      <w:proofErr w:type="spellEnd"/>
      <w:r w:rsidR="00BD0965">
        <w:rPr>
          <w:lang w:val="en-GB"/>
        </w:rPr>
        <w:t xml:space="preserve"> developers</w:t>
      </w:r>
      <w:r w:rsidR="00B915D7">
        <w:rPr>
          <w:lang w:val="en-GB"/>
        </w:rPr>
        <w:t xml:space="preserve"> were</w:t>
      </w:r>
      <w:r>
        <w:rPr>
          <w:lang w:val="en-GB"/>
        </w:rPr>
        <w:t xml:space="preserve"> able to provide a valid specification for this </w:t>
      </w:r>
      <w:r w:rsidR="006321F9">
        <w:rPr>
          <w:lang w:val="en-GB"/>
        </w:rPr>
        <w:t xml:space="preserve">within 24 hours </w:t>
      </w:r>
      <w:r>
        <w:rPr>
          <w:lang w:val="en-GB"/>
        </w:rPr>
        <w:t xml:space="preserve">and it showed the difference between a </w:t>
      </w:r>
      <w:r w:rsidR="006321F9">
        <w:rPr>
          <w:lang w:val="en-GB"/>
        </w:rPr>
        <w:t xml:space="preserve">computer science student with programming experience and a developer focused purely on verification. This is the same type of expertise that the developers in the </w:t>
      </w:r>
      <w:proofErr w:type="spellStart"/>
      <w:r w:rsidR="006321F9">
        <w:rPr>
          <w:lang w:val="en-GB"/>
        </w:rPr>
        <w:t>VerifyThis</w:t>
      </w:r>
      <w:proofErr w:type="spellEnd"/>
      <w:r w:rsidR="006321F9">
        <w:rPr>
          <w:lang w:val="en-GB"/>
        </w:rPr>
        <w:t xml:space="preserve"> competitions also have and the gap in knowledge is hard to bridge due to the use of verification tools not being wholly widespread throughout industry and academia.</w:t>
      </w:r>
      <w:r w:rsidR="002D6A74">
        <w:rPr>
          <w:lang w:val="en-GB"/>
        </w:rPr>
        <w:t xml:space="preserve"> </w:t>
      </w:r>
      <w:proofErr w:type="spellStart"/>
      <w:r w:rsidR="002D6A74">
        <w:rPr>
          <w:lang w:val="en-GB"/>
        </w:rPr>
        <w:t>OpenJML</w:t>
      </w:r>
      <w:proofErr w:type="spellEnd"/>
      <w:r w:rsidR="002D6A74">
        <w:rPr>
          <w:lang w:val="en-GB"/>
        </w:rPr>
        <w:t xml:space="preserve"> is trying to be in essence the solution to this problem however I have just encountered these same roadblocks using this tool with verification proving beyond my </w:t>
      </w:r>
      <w:r w:rsidR="00EC1DA7">
        <w:rPr>
          <w:lang w:val="en-GB"/>
        </w:rPr>
        <w:t xml:space="preserve">level of </w:t>
      </w:r>
      <w:r w:rsidR="002D6A74">
        <w:rPr>
          <w:lang w:val="en-GB"/>
        </w:rPr>
        <w:t>expertise.</w:t>
      </w:r>
      <w:r>
        <w:rPr>
          <w:lang w:val="en-GB"/>
        </w:rPr>
        <w:t xml:space="preserve"> </w:t>
      </w:r>
    </w:p>
    <w:p w:rsidR="007D39AC" w:rsidRPr="007D39AC" w:rsidRDefault="007D39AC" w:rsidP="007D39AC">
      <w:pPr>
        <w:rPr>
          <w:lang w:val="en-GB"/>
        </w:rPr>
      </w:pPr>
    </w:p>
    <w:p w:rsidR="00F80084" w:rsidRDefault="00F80084" w:rsidP="00F80084">
      <w:pPr>
        <w:pStyle w:val="Heading2"/>
      </w:pPr>
      <w:bookmarkStart w:id="83" w:name="_Toc516738788"/>
      <w:r>
        <w:t>6.5</w:t>
      </w:r>
      <w:r>
        <w:tab/>
        <w:t>Longest Repeated Substring</w:t>
      </w:r>
      <w:bookmarkEnd w:id="83"/>
    </w:p>
    <w:p w:rsidR="00F80084" w:rsidRDefault="00683859" w:rsidP="00F80084">
      <w:pPr>
        <w:rPr>
          <w:lang w:val="en-GB"/>
        </w:rPr>
      </w:pPr>
      <w:r>
        <w:rPr>
          <w:lang w:val="en-GB"/>
        </w:rPr>
        <w:t xml:space="preserve">The verification of the Longest Repeated Substring case study was </w:t>
      </w:r>
      <w:r w:rsidR="00A733D1">
        <w:rPr>
          <w:lang w:val="en-GB"/>
        </w:rPr>
        <w:t>restricted</w:t>
      </w:r>
      <w:r>
        <w:rPr>
          <w:lang w:val="en-GB"/>
        </w:rPr>
        <w:t xml:space="preserve"> from the beginning due to the errors </w:t>
      </w:r>
      <w:proofErr w:type="spellStart"/>
      <w:r w:rsidR="00A733D1">
        <w:rPr>
          <w:lang w:val="en-GB"/>
        </w:rPr>
        <w:t>occured</w:t>
      </w:r>
      <w:proofErr w:type="spellEnd"/>
      <w:r>
        <w:rPr>
          <w:lang w:val="en-GB"/>
        </w:rPr>
        <w:t xml:space="preserve"> in the </w:t>
      </w:r>
      <w:proofErr w:type="spellStart"/>
      <w:r>
        <w:rPr>
          <w:lang w:val="en-GB"/>
        </w:rPr>
        <w:t>PrefixSum</w:t>
      </w:r>
      <w:proofErr w:type="spellEnd"/>
      <w:r>
        <w:rPr>
          <w:lang w:val="en-GB"/>
        </w:rPr>
        <w:t xml:space="preserve"> case study. </w:t>
      </w:r>
      <w:r w:rsidR="00A733D1">
        <w:rPr>
          <w:lang w:val="en-GB"/>
        </w:rPr>
        <w:t xml:space="preserve">We would have liked to provide a full implementation of this cases study due to its use of object oriented programming and the connectivity of the specifications on one class from the others. </w:t>
      </w:r>
      <w:r>
        <w:rPr>
          <w:lang w:val="en-GB"/>
        </w:rPr>
        <w:t xml:space="preserve">We still however managed to </w:t>
      </w:r>
      <w:r w:rsidR="00B56047">
        <w:rPr>
          <w:lang w:val="en-GB"/>
        </w:rPr>
        <w:t>provide vital feedback</w:t>
      </w:r>
      <w:r w:rsidR="00A733D1">
        <w:rPr>
          <w:lang w:val="en-GB"/>
        </w:rPr>
        <w:t xml:space="preserve"> </w:t>
      </w:r>
      <w:r w:rsidR="00B56047">
        <w:rPr>
          <w:lang w:val="en-GB"/>
        </w:rPr>
        <w:t xml:space="preserve"> to </w:t>
      </w:r>
      <w:r w:rsidR="00B915D7">
        <w:rPr>
          <w:lang w:val="en-GB"/>
        </w:rPr>
        <w:t xml:space="preserve">the </w:t>
      </w:r>
      <w:proofErr w:type="spellStart"/>
      <w:r w:rsidR="00BD0965">
        <w:rPr>
          <w:lang w:val="en-GB"/>
        </w:rPr>
        <w:t>OpenJML</w:t>
      </w:r>
      <w:proofErr w:type="spellEnd"/>
      <w:r w:rsidR="00BD0965">
        <w:rPr>
          <w:lang w:val="en-GB"/>
        </w:rPr>
        <w:t xml:space="preserve"> developers</w:t>
      </w:r>
      <w:r w:rsidR="00B56047">
        <w:rPr>
          <w:lang w:val="en-GB"/>
        </w:rPr>
        <w:t xml:space="preserve"> regarding unexpected internal errors as well as </w:t>
      </w:r>
      <w:r w:rsidR="00A733D1">
        <w:rPr>
          <w:lang w:val="en-GB"/>
        </w:rPr>
        <w:t>ESC</w:t>
      </w:r>
      <w:r w:rsidR="00B56047">
        <w:rPr>
          <w:lang w:val="en-GB"/>
        </w:rPr>
        <w:t xml:space="preserve"> termination problems.</w:t>
      </w:r>
      <w:r w:rsidR="00A733D1">
        <w:rPr>
          <w:lang w:val="en-GB"/>
        </w:rPr>
        <w:t xml:space="preserve"> </w:t>
      </w:r>
    </w:p>
    <w:p w:rsidR="00A733D1" w:rsidRDefault="00A733D1" w:rsidP="00F80084">
      <w:pPr>
        <w:rPr>
          <w:lang w:val="en-GB"/>
        </w:rPr>
      </w:pPr>
      <w:r>
        <w:rPr>
          <w:lang w:val="en-GB"/>
        </w:rPr>
        <w:t>From this case study we determined:</w:t>
      </w:r>
    </w:p>
    <w:p w:rsidR="00A733D1" w:rsidRDefault="00A733D1" w:rsidP="00A733D1">
      <w:pPr>
        <w:pStyle w:val="ListParagraph"/>
        <w:numPr>
          <w:ilvl w:val="0"/>
          <w:numId w:val="36"/>
        </w:numPr>
        <w:rPr>
          <w:lang w:val="en-GB"/>
        </w:rPr>
      </w:pPr>
      <w:r>
        <w:rPr>
          <w:lang w:val="en-GB"/>
        </w:rPr>
        <w:t xml:space="preserve">Internal RAC error </w:t>
      </w:r>
    </w:p>
    <w:p w:rsidR="00A733D1" w:rsidRDefault="00A733D1" w:rsidP="00A733D1">
      <w:pPr>
        <w:pStyle w:val="ListParagraph"/>
        <w:numPr>
          <w:ilvl w:val="0"/>
          <w:numId w:val="36"/>
        </w:numPr>
        <w:rPr>
          <w:lang w:val="en-GB"/>
        </w:rPr>
      </w:pPr>
      <w:r>
        <w:rPr>
          <w:lang w:val="en-GB"/>
        </w:rPr>
        <w:t>Inability to stop ESC during complex loop verifications</w:t>
      </w:r>
    </w:p>
    <w:p w:rsidR="00A733D1" w:rsidRDefault="00A733D1" w:rsidP="00A733D1">
      <w:pPr>
        <w:pStyle w:val="ListParagraph"/>
        <w:numPr>
          <w:ilvl w:val="0"/>
          <w:numId w:val="36"/>
        </w:numPr>
        <w:rPr>
          <w:lang w:val="en-GB"/>
        </w:rPr>
      </w:pPr>
      <w:r>
        <w:rPr>
          <w:lang w:val="en-GB"/>
        </w:rPr>
        <w:t>Inability to stop ESC on specifications with concatenated quantifiers</w:t>
      </w:r>
    </w:p>
    <w:p w:rsidR="00A733D1" w:rsidRPr="00A733D1" w:rsidRDefault="00A733D1" w:rsidP="00A733D1">
      <w:pPr>
        <w:rPr>
          <w:lang w:val="en-GB"/>
        </w:rPr>
      </w:pPr>
      <w:r>
        <w:rPr>
          <w:lang w:val="en-GB"/>
        </w:rPr>
        <w:t xml:space="preserve">The verification of this algorithm and the use of </w:t>
      </w:r>
      <w:proofErr w:type="spellStart"/>
      <w:r>
        <w:rPr>
          <w:lang w:val="en-GB"/>
        </w:rPr>
        <w:t>OpenJML</w:t>
      </w:r>
      <w:proofErr w:type="spellEnd"/>
      <w:r>
        <w:rPr>
          <w:lang w:val="en-GB"/>
        </w:rPr>
        <w:t xml:space="preserve"> was not explored to the full extent that we had set out to achieve however through this work two new updates, versions 0.8.29 and 0.8.31, were made to the </w:t>
      </w:r>
      <w:proofErr w:type="spellStart"/>
      <w:r>
        <w:rPr>
          <w:lang w:val="en-GB"/>
        </w:rPr>
        <w:t>OpenJML</w:t>
      </w:r>
      <w:proofErr w:type="spellEnd"/>
      <w:r>
        <w:rPr>
          <w:lang w:val="en-GB"/>
        </w:rPr>
        <w:t xml:space="preserve"> tool which will benefit future users within the Eclipse IDE environment.</w:t>
      </w:r>
    </w:p>
    <w:p w:rsidR="009456C5" w:rsidRDefault="009456C5" w:rsidP="00F80084">
      <w:pPr>
        <w:rPr>
          <w:lang w:val="en-GB"/>
        </w:rPr>
      </w:pPr>
    </w:p>
    <w:p w:rsidR="00F80084" w:rsidRPr="00F80084" w:rsidRDefault="00F80084" w:rsidP="00F80084">
      <w:pPr>
        <w:pStyle w:val="Heading2"/>
      </w:pPr>
      <w:bookmarkStart w:id="84" w:name="_Toc516738789"/>
      <w:r>
        <w:t>6.6</w:t>
      </w:r>
      <w:r>
        <w:tab/>
      </w:r>
      <w:proofErr w:type="spellStart"/>
      <w:r>
        <w:t>OpenJML</w:t>
      </w:r>
      <w:proofErr w:type="spellEnd"/>
      <w:r>
        <w:t xml:space="preserve"> Tool</w:t>
      </w:r>
      <w:bookmarkEnd w:id="84"/>
    </w:p>
    <w:p w:rsidR="009456C5" w:rsidRDefault="001F3623" w:rsidP="00036338">
      <w:pPr>
        <w:rPr>
          <w:lang w:val="en-GB"/>
        </w:rPr>
      </w:pPr>
      <w:r>
        <w:rPr>
          <w:lang w:val="en-GB"/>
        </w:rPr>
        <w:t xml:space="preserve">We have determined </w:t>
      </w:r>
      <w:r w:rsidR="00B77EF9">
        <w:rPr>
          <w:lang w:val="en-GB"/>
        </w:rPr>
        <w:t xml:space="preserve">from our analysis </w:t>
      </w:r>
      <w:r>
        <w:rPr>
          <w:lang w:val="en-GB"/>
        </w:rPr>
        <w:t xml:space="preserve">that the </w:t>
      </w:r>
      <w:proofErr w:type="spellStart"/>
      <w:r>
        <w:rPr>
          <w:lang w:val="en-GB"/>
        </w:rPr>
        <w:t>OpenJML</w:t>
      </w:r>
      <w:proofErr w:type="spellEnd"/>
      <w:r>
        <w:rPr>
          <w:lang w:val="en-GB"/>
        </w:rPr>
        <w:t xml:space="preserve"> tool is not developed to a level where it is a viable competitor to other more established verification tools</w:t>
      </w:r>
      <w:r w:rsidR="00B77EF9">
        <w:rPr>
          <w:lang w:val="en-GB"/>
        </w:rPr>
        <w:t>,</w:t>
      </w:r>
      <w:r>
        <w:rPr>
          <w:lang w:val="en-GB"/>
        </w:rPr>
        <w:t xml:space="preserve"> </w:t>
      </w:r>
      <w:r w:rsidR="00B77EF9">
        <w:rPr>
          <w:lang w:val="en-GB"/>
        </w:rPr>
        <w:t>as of yet</w:t>
      </w:r>
      <w:r>
        <w:rPr>
          <w:lang w:val="en-GB"/>
        </w:rPr>
        <w:t xml:space="preserve">. </w:t>
      </w:r>
      <w:r w:rsidR="00720003">
        <w:rPr>
          <w:lang w:val="en-GB"/>
        </w:rPr>
        <w:t xml:space="preserve">There are still development bugs within the tool and not all required JML functionality is currently implemented to match other </w:t>
      </w:r>
      <w:r w:rsidR="00720003">
        <w:rPr>
          <w:lang w:val="en-GB"/>
        </w:rPr>
        <w:lastRenderedPageBreak/>
        <w:t xml:space="preserve">mature verifiers such as </w:t>
      </w:r>
      <w:proofErr w:type="spellStart"/>
      <w:r w:rsidR="00720003">
        <w:rPr>
          <w:lang w:val="en-GB"/>
        </w:rPr>
        <w:t>KeY</w:t>
      </w:r>
      <w:proofErr w:type="spellEnd"/>
      <w:r w:rsidR="00720003">
        <w:rPr>
          <w:lang w:val="en-GB"/>
        </w:rPr>
        <w:t xml:space="preserve">. </w:t>
      </w:r>
      <w:r>
        <w:rPr>
          <w:lang w:val="en-GB"/>
        </w:rPr>
        <w:t xml:space="preserve">In </w:t>
      </w:r>
      <w:r w:rsidRPr="00A733D1">
        <w:rPr>
          <w:highlight w:val="green"/>
          <w:lang w:val="en-GB"/>
        </w:rPr>
        <w:t>my</w:t>
      </w:r>
      <w:r w:rsidR="00A733D1" w:rsidRPr="00A733D1">
        <w:rPr>
          <w:highlight w:val="green"/>
          <w:lang w:val="en-GB"/>
        </w:rPr>
        <w:t>/our</w:t>
      </w:r>
      <w:r>
        <w:rPr>
          <w:lang w:val="en-GB"/>
        </w:rPr>
        <w:t xml:space="preserve"> opinion</w:t>
      </w:r>
      <w:r w:rsidR="00A733D1">
        <w:rPr>
          <w:lang w:val="en-GB"/>
        </w:rPr>
        <w:t>, after working through the case studies and analysing the benefits and issue, we believe</w:t>
      </w:r>
      <w:r>
        <w:rPr>
          <w:lang w:val="en-GB"/>
        </w:rPr>
        <w:t xml:space="preserve"> the </w:t>
      </w:r>
      <w:proofErr w:type="spellStart"/>
      <w:r>
        <w:rPr>
          <w:lang w:val="en-GB"/>
        </w:rPr>
        <w:t>OpenJML</w:t>
      </w:r>
      <w:proofErr w:type="spellEnd"/>
      <w:r>
        <w:rPr>
          <w:lang w:val="en-GB"/>
        </w:rPr>
        <w:t xml:space="preserve"> tool could </w:t>
      </w:r>
      <w:r w:rsidR="00C65AF7">
        <w:rPr>
          <w:lang w:val="en-GB"/>
        </w:rPr>
        <w:t xml:space="preserve">potentially </w:t>
      </w:r>
      <w:r>
        <w:rPr>
          <w:lang w:val="en-GB"/>
        </w:rPr>
        <w:t xml:space="preserve">benefit from collaboration with other developers, specifically </w:t>
      </w:r>
      <w:r w:rsidR="00A54E44">
        <w:rPr>
          <w:lang w:val="en-GB"/>
        </w:rPr>
        <w:t xml:space="preserve">with regards to a potential integration to </w:t>
      </w:r>
      <w:r>
        <w:rPr>
          <w:lang w:val="en-GB"/>
        </w:rPr>
        <w:t xml:space="preserve">Why3. An </w:t>
      </w:r>
      <w:proofErr w:type="spellStart"/>
      <w:r>
        <w:rPr>
          <w:lang w:val="en-GB"/>
        </w:rPr>
        <w:t>OpenJML</w:t>
      </w:r>
      <w:proofErr w:type="spellEnd"/>
      <w:r>
        <w:rPr>
          <w:lang w:val="en-GB"/>
        </w:rPr>
        <w:t xml:space="preserve"> front-end, integrated to work with the Why3 tool replacing the now defunct Krakatoa, could </w:t>
      </w:r>
      <w:r w:rsidR="00A54E44">
        <w:rPr>
          <w:lang w:val="en-GB"/>
        </w:rPr>
        <w:t xml:space="preserve">be </w:t>
      </w:r>
      <w:r>
        <w:rPr>
          <w:lang w:val="en-GB"/>
        </w:rPr>
        <w:t xml:space="preserve">beneficial providing the wider range of </w:t>
      </w:r>
      <w:r w:rsidR="00A54E44">
        <w:rPr>
          <w:lang w:val="en-GB"/>
        </w:rPr>
        <w:t xml:space="preserve">the </w:t>
      </w:r>
      <w:r>
        <w:rPr>
          <w:lang w:val="en-GB"/>
        </w:rPr>
        <w:t xml:space="preserve">JML </w:t>
      </w:r>
      <w:r w:rsidR="00A54E44">
        <w:rPr>
          <w:lang w:val="en-GB"/>
        </w:rPr>
        <w:t xml:space="preserve">version </w:t>
      </w:r>
      <w:r>
        <w:rPr>
          <w:lang w:val="en-GB"/>
        </w:rPr>
        <w:t xml:space="preserve">used in </w:t>
      </w:r>
      <w:proofErr w:type="spellStart"/>
      <w:r>
        <w:rPr>
          <w:lang w:val="en-GB"/>
        </w:rPr>
        <w:t>OpenJML</w:t>
      </w:r>
      <w:proofErr w:type="spellEnd"/>
      <w:r>
        <w:rPr>
          <w:lang w:val="en-GB"/>
        </w:rPr>
        <w:t xml:space="preserve"> combined with the use of multiple back-end solvers using the best know transformations provided by the Why3 automated verifier.</w:t>
      </w:r>
      <w:r w:rsidR="00A54E44">
        <w:rPr>
          <w:lang w:val="en-GB"/>
        </w:rPr>
        <w:t xml:space="preserve"> Integration to Why3 is a more realistic option due, compared to </w:t>
      </w:r>
      <w:proofErr w:type="spellStart"/>
      <w:r w:rsidR="00A54E44">
        <w:rPr>
          <w:lang w:val="en-GB"/>
        </w:rPr>
        <w:t>KeY</w:t>
      </w:r>
      <w:proofErr w:type="spellEnd"/>
      <w:r w:rsidR="00A54E44">
        <w:rPr>
          <w:lang w:val="en-GB"/>
        </w:rPr>
        <w:t>, due to  the similar process in producing the VC’s using VCG (</w:t>
      </w:r>
      <w:r w:rsidR="00A54E44" w:rsidRPr="00A54E44">
        <w:rPr>
          <w:highlight w:val="darkCyan"/>
          <w:lang w:val="en-GB"/>
        </w:rPr>
        <w:t>Section 2</w:t>
      </w:r>
      <w:r w:rsidR="00A54E44">
        <w:rPr>
          <w:lang w:val="en-GB"/>
        </w:rPr>
        <w:t xml:space="preserve">) with the main bulk of the work being the translation of the Java code and JML specifications to the IVL Jessie or directly to </w:t>
      </w:r>
      <w:proofErr w:type="spellStart"/>
      <w:r w:rsidR="00A54E44">
        <w:rPr>
          <w:lang w:val="en-GB"/>
        </w:rPr>
        <w:t>WhyML</w:t>
      </w:r>
      <w:proofErr w:type="spellEnd"/>
      <w:r w:rsidR="00A54E44">
        <w:rPr>
          <w:lang w:val="en-GB"/>
        </w:rPr>
        <w:t xml:space="preserve">. </w:t>
      </w:r>
      <w:r>
        <w:rPr>
          <w:lang w:val="en-GB"/>
        </w:rPr>
        <w:t xml:space="preserve">However due to the </w:t>
      </w:r>
      <w:r w:rsidR="00A54E44">
        <w:rPr>
          <w:lang w:val="en-GB"/>
        </w:rPr>
        <w:t xml:space="preserve">history of a </w:t>
      </w:r>
      <w:r>
        <w:rPr>
          <w:lang w:val="en-GB"/>
        </w:rPr>
        <w:t xml:space="preserve">lack of communication between developers </w:t>
      </w:r>
      <w:r w:rsidR="00A54E44">
        <w:rPr>
          <w:lang w:val="en-GB"/>
        </w:rPr>
        <w:t xml:space="preserve">within these verification departments </w:t>
      </w:r>
      <w:r>
        <w:rPr>
          <w:lang w:val="en-GB"/>
        </w:rPr>
        <w:t xml:space="preserve">and </w:t>
      </w:r>
      <w:r w:rsidR="00A54E44">
        <w:rPr>
          <w:lang w:val="en-GB"/>
        </w:rPr>
        <w:t xml:space="preserve">the </w:t>
      </w:r>
      <w:r>
        <w:rPr>
          <w:lang w:val="en-GB"/>
        </w:rPr>
        <w:t>Why3</w:t>
      </w:r>
      <w:r w:rsidR="00A54E44">
        <w:rPr>
          <w:lang w:val="en-GB"/>
        </w:rPr>
        <w:t xml:space="preserve"> developer’s</w:t>
      </w:r>
      <w:r>
        <w:rPr>
          <w:lang w:val="en-GB"/>
        </w:rPr>
        <w:t xml:space="preserve"> goal being to further their own </w:t>
      </w:r>
      <w:proofErr w:type="spellStart"/>
      <w:r>
        <w:rPr>
          <w:lang w:val="en-GB"/>
        </w:rPr>
        <w:t>WhyML</w:t>
      </w:r>
      <w:proofErr w:type="spellEnd"/>
      <w:r>
        <w:rPr>
          <w:lang w:val="en-GB"/>
        </w:rPr>
        <w:t xml:space="preserve"> language within their own tool, this collaboration does not seem likely. </w:t>
      </w:r>
      <w:r w:rsidR="00A54E44">
        <w:rPr>
          <w:lang w:val="en-GB"/>
        </w:rPr>
        <w:t xml:space="preserve">Due to this we cannot say that </w:t>
      </w:r>
      <w:proofErr w:type="spellStart"/>
      <w:r w:rsidR="00A54E44">
        <w:rPr>
          <w:lang w:val="en-GB"/>
        </w:rPr>
        <w:t>OpenJML</w:t>
      </w:r>
      <w:proofErr w:type="spellEnd"/>
      <w:r w:rsidR="00A54E44">
        <w:rPr>
          <w:lang w:val="en-GB"/>
        </w:rPr>
        <w:t>, at this point in development, can provide an alternative to match the current</w:t>
      </w:r>
      <w:r w:rsidR="000272BE">
        <w:rPr>
          <w:lang w:val="en-GB"/>
        </w:rPr>
        <w:t>,</w:t>
      </w:r>
      <w:r w:rsidR="00A54E44">
        <w:rPr>
          <w:lang w:val="en-GB"/>
        </w:rPr>
        <w:t xml:space="preserve"> matured</w:t>
      </w:r>
      <w:r w:rsidR="000272BE">
        <w:rPr>
          <w:lang w:val="en-GB"/>
        </w:rPr>
        <w:t>,</w:t>
      </w:r>
      <w:r w:rsidR="00A54E44">
        <w:rPr>
          <w:lang w:val="en-GB"/>
        </w:rPr>
        <w:t xml:space="preserve"> verification systems that are available. </w:t>
      </w:r>
    </w:p>
    <w:p w:rsidR="009456C5" w:rsidRDefault="009456C5" w:rsidP="00036338">
      <w:pPr>
        <w:rPr>
          <w:lang w:val="en-GB"/>
        </w:rPr>
      </w:pPr>
    </w:p>
    <w:p w:rsidR="00AC4A72" w:rsidRDefault="009456C5" w:rsidP="009456C5">
      <w:pPr>
        <w:pStyle w:val="Heading2"/>
      </w:pPr>
      <w:bookmarkStart w:id="85" w:name="_Toc516738790"/>
      <w:r>
        <w:t xml:space="preserve">6.7 </w:t>
      </w:r>
      <w:r>
        <w:tab/>
        <w:t>My Work</w:t>
      </w:r>
      <w:bookmarkEnd w:id="85"/>
    </w:p>
    <w:p w:rsidR="009143DB" w:rsidRDefault="00B56FBD" w:rsidP="00AC4A72">
      <w:r>
        <w:t>Judging my own work can prove difficult in this project due to the difficult nature of deductive verification and its steep learning curve, particularly when moving from one tool to another with no standard JML version</w:t>
      </w:r>
      <w:r w:rsidR="009143DB">
        <w:t xml:space="preserve"> set in any</w:t>
      </w:r>
      <w:r>
        <w:t>. It appears that the developers of the tools themselves have the best chance of completing the</w:t>
      </w:r>
      <w:r w:rsidR="009143DB">
        <w:t>se</w:t>
      </w:r>
      <w:r>
        <w:t xml:space="preserve"> algorithms from the </w:t>
      </w:r>
      <w:proofErr w:type="spellStart"/>
      <w:r>
        <w:t>VerifyT</w:t>
      </w:r>
      <w:r w:rsidR="009143DB">
        <w:t>his</w:t>
      </w:r>
      <w:proofErr w:type="spellEnd"/>
      <w:r w:rsidR="009143DB">
        <w:t xml:space="preserve"> competitions over the years and ev</w:t>
      </w:r>
      <w:r>
        <w:t>en</w:t>
      </w:r>
      <w:r w:rsidR="009143DB">
        <w:t xml:space="preserve"> then, they struggled with the</w:t>
      </w:r>
      <w:r>
        <w:t xml:space="preserve"> tasks </w:t>
      </w:r>
      <w:r w:rsidR="009143DB">
        <w:t xml:space="preserve">at hand </w:t>
      </w:r>
      <w:r>
        <w:t xml:space="preserve">and </w:t>
      </w:r>
      <w:r w:rsidR="009143DB">
        <w:t>required additional time and manpower to complete a fully verified program (</w:t>
      </w:r>
      <w:r w:rsidR="009143DB" w:rsidRPr="009143DB">
        <w:rPr>
          <w:highlight w:val="yellow"/>
        </w:rPr>
        <w:t xml:space="preserve">Source </w:t>
      </w:r>
      <w:proofErr w:type="spellStart"/>
      <w:r w:rsidR="009143DB" w:rsidRPr="009143DB">
        <w:rPr>
          <w:highlight w:val="yellow"/>
        </w:rPr>
        <w:t>VerifyThis</w:t>
      </w:r>
      <w:proofErr w:type="spellEnd"/>
      <w:r w:rsidR="009143DB" w:rsidRPr="009143DB">
        <w:rPr>
          <w:highlight w:val="yellow"/>
        </w:rPr>
        <w:t xml:space="preserve"> papers</w:t>
      </w:r>
      <w:r w:rsidR="009143DB">
        <w:t xml:space="preserve">). However, I believe I could have done better with my verification processes, as I did not manage to get any of the two large case studies verified within the </w:t>
      </w:r>
      <w:proofErr w:type="spellStart"/>
      <w:r w:rsidR="009143DB">
        <w:t>OpenJML</w:t>
      </w:r>
      <w:proofErr w:type="spellEnd"/>
      <w:r w:rsidR="009143DB">
        <w:t xml:space="preserve"> tool. I could perhaps have made use of </w:t>
      </w:r>
      <w:r w:rsidR="00B915D7">
        <w:t xml:space="preserve">the </w:t>
      </w:r>
      <w:proofErr w:type="spellStart"/>
      <w:r w:rsidR="00BD0965">
        <w:t>OpenJML</w:t>
      </w:r>
      <w:proofErr w:type="spellEnd"/>
      <w:r w:rsidR="00BD0965">
        <w:t xml:space="preserve"> </w:t>
      </w:r>
      <w:proofErr w:type="spellStart"/>
      <w:r w:rsidR="00BD0965">
        <w:t>developers</w:t>
      </w:r>
      <w:r w:rsidR="009143DB">
        <w:t>’s</w:t>
      </w:r>
      <w:proofErr w:type="spellEnd"/>
      <w:r w:rsidR="009143DB">
        <w:t xml:space="preserve"> expertise more often, however that would have made the point of this project mute as it would resulted in a verification from a tool developer once more.</w:t>
      </w:r>
    </w:p>
    <w:p w:rsidR="00793618" w:rsidRDefault="009143DB" w:rsidP="00AC4A72">
      <w:r>
        <w:t xml:space="preserve">I believe my approach </w:t>
      </w:r>
      <w:r w:rsidR="008E2BF2">
        <w:t xml:space="preserve">to use implementations and specifications already created was the right idea as we wanted to focus on </w:t>
      </w:r>
      <w:proofErr w:type="spellStart"/>
      <w:r w:rsidR="008E2BF2">
        <w:t>OpenJML’s</w:t>
      </w:r>
      <w:proofErr w:type="spellEnd"/>
      <w:r w:rsidR="008E2BF2">
        <w:t xml:space="preserve"> capabilities primarily and not on the codes functionality. Also the approach </w:t>
      </w:r>
      <w:r>
        <w:t>to modularise the specification process</w:t>
      </w:r>
      <w:r w:rsidR="008E2BF2">
        <w:t xml:space="preserve">, I believe, proved correct </w:t>
      </w:r>
      <w:r>
        <w:t>and allowed myself to collect important data and knowledge as to how the tool operated with the JML</w:t>
      </w:r>
      <w:r w:rsidR="008E2BF2">
        <w:t xml:space="preserve"> version</w:t>
      </w:r>
      <w:r>
        <w:t xml:space="preserve"> available. </w:t>
      </w:r>
    </w:p>
    <w:p w:rsidR="00620B06" w:rsidRDefault="009143DB" w:rsidP="00AC4A72">
      <w:r>
        <w:t>The inability to terminate long proofs cost the project many, many hours of lost time and I should have made this a priority immediately to</w:t>
      </w:r>
      <w:r w:rsidR="00C62A76">
        <w:t xml:space="preserve"> the</w:t>
      </w:r>
      <w:r>
        <w:t xml:space="preserve"> </w:t>
      </w:r>
      <w:proofErr w:type="spellStart"/>
      <w:r w:rsidR="00BD0965">
        <w:t>OpenJML</w:t>
      </w:r>
      <w:proofErr w:type="spellEnd"/>
      <w:r w:rsidR="00BD0965">
        <w:t xml:space="preserve"> developers</w:t>
      </w:r>
      <w:r>
        <w:t xml:space="preserve"> as an earlier update for this would have perhaps allowed me to catch other issues earlier, perhaps get at least the </w:t>
      </w:r>
      <w:proofErr w:type="spellStart"/>
      <w:r>
        <w:t>PrefixSum</w:t>
      </w:r>
      <w:proofErr w:type="spellEnd"/>
      <w:r>
        <w:t xml:space="preserve"> algorithm verified</w:t>
      </w:r>
      <w:r w:rsidR="00620B06">
        <w:t xml:space="preserve"> in </w:t>
      </w:r>
      <w:proofErr w:type="spellStart"/>
      <w:r w:rsidR="00620B06">
        <w:t>OpenJML</w:t>
      </w:r>
      <w:proofErr w:type="spellEnd"/>
      <w:r w:rsidR="00620B06">
        <w:t xml:space="preserve"> and allow more time to work on the Krakatoa version</w:t>
      </w:r>
      <w:r>
        <w:t xml:space="preserve">. </w:t>
      </w:r>
      <w:r w:rsidR="00620B06">
        <w:t>A valid</w:t>
      </w:r>
      <w:r>
        <w:t xml:space="preserve"> verification </w:t>
      </w:r>
      <w:r w:rsidR="00620B06">
        <w:t xml:space="preserve">in </w:t>
      </w:r>
      <w:proofErr w:type="spellStart"/>
      <w:r w:rsidR="00620B06">
        <w:t>OpenJML</w:t>
      </w:r>
      <w:proofErr w:type="spellEnd"/>
      <w:r w:rsidR="00620B06">
        <w:t xml:space="preserve"> and Krakatoa </w:t>
      </w:r>
      <w:r>
        <w:t>would have given more weight to the table developed i</w:t>
      </w:r>
      <w:r w:rsidR="00620B06">
        <w:t>n Chapter 4 for comparing the case study across the tools and would have provided at least a partial benchmark for future researchers to work within.</w:t>
      </w:r>
    </w:p>
    <w:p w:rsidR="003840F2" w:rsidRPr="006B5893" w:rsidRDefault="003840F2" w:rsidP="00AC4A72">
      <w:r w:rsidRPr="006B5893">
        <w:br w:type="page"/>
      </w:r>
    </w:p>
    <w:p w:rsidR="003840F2" w:rsidRPr="006B5893" w:rsidRDefault="003840F2" w:rsidP="003840F2">
      <w:pPr>
        <w:keepNext/>
        <w:keepLines/>
        <w:spacing w:before="240" w:after="0"/>
        <w:outlineLvl w:val="0"/>
        <w:rPr>
          <w:rFonts w:ascii="Times New Roman" w:eastAsiaTheme="majorEastAsia" w:hAnsi="Times New Roman" w:cs="Times New Roman"/>
          <w:b/>
          <w:color w:val="000000" w:themeColor="text1"/>
          <w:sz w:val="40"/>
          <w:szCs w:val="40"/>
          <w:lang w:val="en-GB"/>
        </w:rPr>
      </w:pPr>
      <w:bookmarkStart w:id="86" w:name="_Toc516738791"/>
      <w:r w:rsidRPr="006B5893">
        <w:rPr>
          <w:rFonts w:ascii="Times New Roman" w:eastAsiaTheme="majorEastAsia" w:hAnsi="Times New Roman" w:cs="Times New Roman"/>
          <w:b/>
          <w:color w:val="000000" w:themeColor="text1"/>
          <w:sz w:val="40"/>
          <w:szCs w:val="40"/>
          <w:lang w:val="en-GB"/>
        </w:rPr>
        <w:lastRenderedPageBreak/>
        <w:t>Chapter five: Conclusion</w:t>
      </w:r>
      <w:bookmarkEnd w:id="86"/>
    </w:p>
    <w:p w:rsidR="003840F2" w:rsidRPr="006B5893" w:rsidRDefault="003840F2" w:rsidP="003840F2">
      <w:pPr>
        <w:outlineLvl w:val="0"/>
        <w:rPr>
          <w:lang w:val="en-GB"/>
        </w:rPr>
      </w:pPr>
    </w:p>
    <w:p w:rsidR="003840F2" w:rsidRPr="006B5893" w:rsidRDefault="003840F2" w:rsidP="003840F2">
      <w:pPr>
        <w:outlineLvl w:val="0"/>
        <w:rPr>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b/>
          <w:color w:val="000000" w:themeColor="text1"/>
          <w:sz w:val="28"/>
          <w:szCs w:val="28"/>
          <w:lang w:val="en-GB" w:eastAsia="en-IE"/>
        </w:rPr>
      </w:pPr>
      <w:bookmarkStart w:id="87" w:name="_Toc516738792"/>
      <w:r w:rsidRPr="006B5893">
        <w:rPr>
          <w:rFonts w:ascii="Times New Roman" w:eastAsia="Arial Unicode MS" w:hAnsi="Times New Roman" w:cstheme="majorBidi"/>
          <w:b/>
          <w:color w:val="000000" w:themeColor="text1"/>
          <w:sz w:val="28"/>
          <w:szCs w:val="28"/>
          <w:lang w:val="en-GB" w:eastAsia="en-IE"/>
        </w:rPr>
        <w:t>Summary</w:t>
      </w:r>
      <w:bookmarkEnd w:id="87"/>
    </w:p>
    <w:p w:rsidR="005361BC" w:rsidRPr="006B5893" w:rsidRDefault="003840F2" w:rsidP="005361BC">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Chapter 5 </w:t>
      </w:r>
      <w:r w:rsidR="003C0007" w:rsidRPr="006B5893">
        <w:rPr>
          <w:rFonts w:ascii="Times New Roman" w:hAnsi="Times New Roman" w:cs="Times New Roman"/>
          <w:sz w:val="24"/>
          <w:szCs w:val="24"/>
          <w:lang w:val="en-GB"/>
        </w:rPr>
        <w:t>identifie</w:t>
      </w:r>
      <w:r w:rsidR="00327B57" w:rsidRPr="006B5893">
        <w:rPr>
          <w:rFonts w:ascii="Times New Roman" w:hAnsi="Times New Roman" w:cs="Times New Roman"/>
          <w:sz w:val="24"/>
          <w:szCs w:val="24"/>
          <w:lang w:val="en-GB"/>
        </w:rPr>
        <w:t>s</w:t>
      </w:r>
      <w:r w:rsidR="00177FF1" w:rsidRPr="006B5893">
        <w:rPr>
          <w:rFonts w:ascii="Times New Roman" w:hAnsi="Times New Roman" w:cs="Times New Roman"/>
          <w:sz w:val="24"/>
          <w:szCs w:val="24"/>
          <w:lang w:val="en-GB"/>
        </w:rPr>
        <w:t xml:space="preserve"> and discuss the implications of your work.</w:t>
      </w:r>
    </w:p>
    <w:p w:rsidR="005361BC" w:rsidRPr="006B5893" w:rsidRDefault="005361BC" w:rsidP="005361BC">
      <w:pPr>
        <w:spacing w:line="480" w:lineRule="auto"/>
        <w:jc w:val="both"/>
        <w:rPr>
          <w:rFonts w:ascii="Times New Roman" w:hAnsi="Times New Roman" w:cs="Times New Roman"/>
          <w:color w:val="0070C0"/>
          <w:sz w:val="24"/>
          <w:szCs w:val="24"/>
          <w:lang w:val="en-GB"/>
        </w:rPr>
      </w:pPr>
      <w:r w:rsidRPr="006B5893">
        <w:rPr>
          <w:rFonts w:ascii="Times New Roman" w:hAnsi="Times New Roman" w:cs="Times New Roman"/>
          <w:b/>
          <w:bCs/>
          <w:color w:val="0070C0"/>
          <w:sz w:val="20"/>
          <w:szCs w:val="20"/>
          <w:lang w:val="en-GB"/>
        </w:rPr>
        <w:t>Draws conclusions and identifies potential future work</w:t>
      </w:r>
    </w:p>
    <w:p w:rsidR="005361BC" w:rsidRPr="006B5893" w:rsidRDefault="005361BC" w:rsidP="009D4F6D">
      <w:pPr>
        <w:pStyle w:val="NormalWeb"/>
        <w:numPr>
          <w:ilvl w:val="1"/>
          <w:numId w:val="2"/>
        </w:numPr>
        <w:tabs>
          <w:tab w:val="num" w:pos="709"/>
        </w:tabs>
        <w:spacing w:before="0" w:beforeAutospacing="0" w:after="0" w:afterAutospacing="0"/>
        <w:ind w:left="709" w:hanging="709"/>
        <w:rPr>
          <w:bCs/>
          <w:color w:val="0070C0"/>
          <w:sz w:val="20"/>
          <w:szCs w:val="20"/>
          <w:lang w:val="en-GB"/>
        </w:rPr>
      </w:pPr>
      <w:r w:rsidRPr="006B5893">
        <w:rPr>
          <w:b/>
          <w:bCs/>
          <w:color w:val="0070C0"/>
          <w:sz w:val="20"/>
          <w:szCs w:val="20"/>
          <w:lang w:val="en-GB"/>
        </w:rPr>
        <w:t xml:space="preserve">Objectives – </w:t>
      </w:r>
      <w:r w:rsidRPr="006B5893">
        <w:rPr>
          <w:bCs/>
          <w:color w:val="0070C0"/>
          <w:sz w:val="20"/>
          <w:szCs w:val="20"/>
          <w:lang w:val="en-GB"/>
        </w:rPr>
        <w:t>A single sentence that describes the purpose of this section.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Summarize your results. Provide your conclusions (limitations &amp; recommendations) based on the results obtained. Detail the implications of your results with respect to the wider community.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Assess how well you have met your project goals. Identify the contributions made by this work. </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Critically </w:t>
      </w:r>
      <w:proofErr w:type="spellStart"/>
      <w:r w:rsidRPr="006B5893">
        <w:rPr>
          <w:color w:val="0070C0"/>
          <w:sz w:val="20"/>
          <w:szCs w:val="20"/>
          <w:lang w:val="en-GB"/>
        </w:rPr>
        <w:t>analyze</w:t>
      </w:r>
      <w:proofErr w:type="spellEnd"/>
      <w:r w:rsidRPr="006B5893">
        <w:rPr>
          <w:color w:val="0070C0"/>
          <w:sz w:val="20"/>
          <w:szCs w:val="20"/>
          <w:lang w:val="en-GB"/>
        </w:rPr>
        <w:t xml:space="preserve"> your approach to solving the research question by explaining what was effective in your approach, and what you could have been improved upon.</w:t>
      </w:r>
    </w:p>
    <w:p w:rsidR="005361BC" w:rsidRPr="006B5893" w:rsidRDefault="005361BC" w:rsidP="009D4F6D">
      <w:pPr>
        <w:pStyle w:val="NormalWeb"/>
        <w:numPr>
          <w:ilvl w:val="1"/>
          <w:numId w:val="2"/>
        </w:numPr>
        <w:tabs>
          <w:tab w:val="num" w:pos="709"/>
        </w:tabs>
        <w:spacing w:after="0" w:afterAutospacing="0"/>
        <w:ind w:left="709" w:hanging="709"/>
        <w:rPr>
          <w:color w:val="0070C0"/>
          <w:sz w:val="20"/>
          <w:szCs w:val="20"/>
          <w:lang w:val="en-GB"/>
        </w:rPr>
      </w:pPr>
      <w:r w:rsidRPr="006B5893">
        <w:rPr>
          <w:color w:val="0070C0"/>
          <w:sz w:val="20"/>
          <w:szCs w:val="20"/>
          <w:lang w:val="en-GB"/>
        </w:rPr>
        <w:t xml:space="preserve">Present possible future work - How could you/others build on your research to advance it further? </w:t>
      </w:r>
    </w:p>
    <w:p w:rsidR="005361BC" w:rsidRPr="006B5893" w:rsidRDefault="005361BC" w:rsidP="003840F2">
      <w:pPr>
        <w:spacing w:line="480" w:lineRule="auto"/>
        <w:jc w:val="both"/>
        <w:rPr>
          <w:rFonts w:ascii="Times New Roman" w:hAnsi="Times New Roman" w:cs="Times New Roman"/>
          <w:sz w:val="24"/>
          <w:szCs w:val="24"/>
          <w:lang w:val="en-GB"/>
        </w:rPr>
      </w:pP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8" w:name="_Toc516738793"/>
      <w:r w:rsidRPr="006B5893">
        <w:rPr>
          <w:rFonts w:ascii="Times New Roman" w:eastAsia="Arial Unicode MS" w:hAnsi="Times New Roman" w:cstheme="majorBidi"/>
          <w:color w:val="000000" w:themeColor="text1"/>
          <w:sz w:val="28"/>
          <w:szCs w:val="28"/>
          <w:lang w:val="en-GB" w:eastAsia="en-IE"/>
        </w:rPr>
        <w:t>5.1</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Contribution to the state-of-the-art</w:t>
      </w:r>
      <w:bookmarkEnd w:id="88"/>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 xml:space="preserve"> If you made a contribution to the state-of-the-art, clearly identify it here.</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89" w:name="_Toc516738794"/>
      <w:r w:rsidRPr="006B5893">
        <w:rPr>
          <w:rFonts w:ascii="Times New Roman" w:eastAsia="Arial Unicode MS" w:hAnsi="Times New Roman" w:cstheme="majorBidi"/>
          <w:color w:val="000000" w:themeColor="text1"/>
          <w:sz w:val="28"/>
          <w:szCs w:val="28"/>
          <w:lang w:val="en-GB" w:eastAsia="en-IE"/>
        </w:rPr>
        <w:t>5.2</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Results discussion</w:t>
      </w:r>
      <w:bookmarkEnd w:id="89"/>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whether your results are general, potentially generalizable, or specific to a particular case. Identify threats to the validity of your results (e.g. limitations, risks introduced by your approach, etc.)</w:t>
      </w:r>
    </w:p>
    <w:p w:rsidR="003C0007" w:rsidRPr="006B5893" w:rsidRDefault="003C0007" w:rsidP="003C0007">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0" w:name="_Toc516738795"/>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t>Project Approach</w:t>
      </w:r>
      <w:bookmarkEnd w:id="90"/>
    </w:p>
    <w:p w:rsidR="003C0007" w:rsidRPr="006B5893" w:rsidRDefault="003C0007" w:rsidP="003C0007">
      <w:pPr>
        <w:spacing w:line="480" w:lineRule="auto"/>
        <w:jc w:val="both"/>
        <w:rPr>
          <w:rFonts w:ascii="Times New Roman" w:hAnsi="Times New Roman" w:cs="Times New Roman"/>
          <w:sz w:val="24"/>
          <w:szCs w:val="24"/>
          <w:lang w:val="en-GB"/>
        </w:rPr>
      </w:pPr>
      <w:r w:rsidRPr="006B5893">
        <w:rPr>
          <w:rFonts w:ascii="Times New Roman" w:hAnsi="Times New Roman" w:cs="Times New Roman"/>
          <w:sz w:val="24"/>
          <w:szCs w:val="24"/>
          <w:lang w:val="en-GB"/>
        </w:rPr>
        <w:t>Discuss your project approach</w:t>
      </w:r>
    </w:p>
    <w:p w:rsidR="003840F2" w:rsidRPr="006B5893" w:rsidRDefault="003840F2" w:rsidP="003840F2">
      <w:pPr>
        <w:keepNext/>
        <w:keepLines/>
        <w:spacing w:before="40" w:after="0" w:line="480" w:lineRule="auto"/>
        <w:jc w:val="both"/>
        <w:outlineLvl w:val="1"/>
        <w:rPr>
          <w:rFonts w:ascii="Times New Roman" w:eastAsia="Arial Unicode MS" w:hAnsi="Times New Roman" w:cstheme="majorBidi"/>
          <w:color w:val="000000" w:themeColor="text1"/>
          <w:sz w:val="28"/>
          <w:szCs w:val="28"/>
          <w:lang w:val="en-GB" w:eastAsia="en-IE"/>
        </w:rPr>
      </w:pPr>
      <w:bookmarkStart w:id="91" w:name="_Toc516738796"/>
      <w:r w:rsidRPr="006B5893">
        <w:rPr>
          <w:rFonts w:ascii="Times New Roman" w:eastAsia="Arial Unicode MS" w:hAnsi="Times New Roman" w:cstheme="majorBidi"/>
          <w:color w:val="000000" w:themeColor="text1"/>
          <w:sz w:val="28"/>
          <w:szCs w:val="28"/>
          <w:lang w:val="en-GB" w:eastAsia="en-IE"/>
        </w:rPr>
        <w:t>5.3</w:t>
      </w:r>
      <w:r w:rsidRPr="006B5893">
        <w:rPr>
          <w:rFonts w:ascii="Times New Roman" w:eastAsia="Arial Unicode MS" w:hAnsi="Times New Roman" w:cstheme="majorBidi"/>
          <w:color w:val="000000" w:themeColor="text1"/>
          <w:sz w:val="28"/>
          <w:szCs w:val="28"/>
          <w:lang w:val="en-GB" w:eastAsia="en-IE"/>
        </w:rPr>
        <w:tab/>
      </w:r>
      <w:r w:rsidR="003C0007" w:rsidRPr="006B5893">
        <w:rPr>
          <w:rFonts w:ascii="Times New Roman" w:eastAsia="Arial Unicode MS" w:hAnsi="Times New Roman" w:cstheme="majorBidi"/>
          <w:color w:val="000000" w:themeColor="text1"/>
          <w:sz w:val="28"/>
          <w:szCs w:val="28"/>
          <w:lang w:val="en-GB" w:eastAsia="en-IE"/>
        </w:rPr>
        <w:t>Future Work</w:t>
      </w:r>
      <w:bookmarkEnd w:id="91"/>
    </w:p>
    <w:p w:rsidR="003840F2" w:rsidRPr="006B5893" w:rsidRDefault="00177FF1" w:rsidP="00177FF1">
      <w:pPr>
        <w:rPr>
          <w:rFonts w:ascii="Times New Roman" w:hAnsi="Times New Roman" w:cs="Times New Roman"/>
          <w:sz w:val="24"/>
          <w:szCs w:val="24"/>
          <w:lang w:val="en-GB"/>
        </w:rPr>
      </w:pPr>
      <w:r w:rsidRPr="006B5893">
        <w:rPr>
          <w:rFonts w:ascii="Times New Roman" w:hAnsi="Times New Roman" w:cs="Times New Roman"/>
          <w:sz w:val="24"/>
          <w:szCs w:val="24"/>
          <w:lang w:val="en-GB"/>
        </w:rPr>
        <w:t>Discuss future work, based on what you have done (and not done)</w:t>
      </w:r>
      <w:r w:rsidR="003840F2" w:rsidRPr="006B5893">
        <w:rPr>
          <w:rFonts w:ascii="Times New Roman" w:hAnsi="Times New Roman" w:cs="Times New Roman"/>
          <w:sz w:val="24"/>
          <w:szCs w:val="24"/>
          <w:lang w:val="en-GB"/>
        </w:rPr>
        <w:br w:type="page"/>
      </w:r>
    </w:p>
    <w:p w:rsidR="003952A8" w:rsidRPr="006B5893" w:rsidRDefault="003952A8" w:rsidP="0084031A">
      <w:pPr>
        <w:outlineLvl w:val="0"/>
        <w:rPr>
          <w:lang w:val="en-GB"/>
        </w:rPr>
      </w:pPr>
    </w:p>
    <w:p w:rsidR="00766D28" w:rsidRPr="006B5893" w:rsidRDefault="00766D28" w:rsidP="00F90A1F">
      <w:pPr>
        <w:pStyle w:val="Heading1"/>
        <w:rPr>
          <w:rFonts w:ascii="Times New Roman" w:hAnsi="Times New Roman" w:cs="Times New Roman"/>
          <w:b/>
          <w:color w:val="000000" w:themeColor="text1"/>
          <w:sz w:val="40"/>
          <w:szCs w:val="40"/>
          <w:lang w:val="en-GB"/>
        </w:rPr>
      </w:pPr>
      <w:bookmarkStart w:id="92" w:name="_Toc444517737"/>
      <w:bookmarkStart w:id="93" w:name="_Toc516738797"/>
      <w:bookmarkEnd w:id="80"/>
      <w:r w:rsidRPr="006B5893">
        <w:rPr>
          <w:rFonts w:ascii="Times New Roman" w:hAnsi="Times New Roman" w:cs="Times New Roman"/>
          <w:b/>
          <w:color w:val="000000" w:themeColor="text1"/>
          <w:sz w:val="40"/>
          <w:szCs w:val="40"/>
          <w:lang w:val="en-GB"/>
        </w:rPr>
        <w:t>References</w:t>
      </w:r>
      <w:bookmarkEnd w:id="92"/>
      <w:bookmarkEnd w:id="93"/>
    </w:p>
    <w:p w:rsidR="00BD6A7B" w:rsidRPr="006B5893" w:rsidRDefault="00BD6A7B" w:rsidP="00BD6A7B">
      <w:pPr>
        <w:widowControl w:val="0"/>
        <w:autoSpaceDE w:val="0"/>
        <w:autoSpaceDN w:val="0"/>
        <w:adjustRightInd w:val="0"/>
        <w:spacing w:line="360" w:lineRule="auto"/>
        <w:jc w:val="both"/>
        <w:rPr>
          <w:rFonts w:ascii="Century Schoolbook" w:hAnsi="Century Schoolbook"/>
          <w:i/>
          <w:sz w:val="20"/>
          <w:szCs w:val="20"/>
          <w:lang w:val="en-GB"/>
        </w:rPr>
      </w:pPr>
    </w:p>
    <w:p w:rsidR="00BD6A7B" w:rsidRPr="00163934"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163934">
        <w:rPr>
          <w:rFonts w:ascii="Century Schoolbook" w:eastAsia="Times New Roman" w:hAnsi="Century Schoolbook" w:cs="Times New Roman"/>
          <w:i/>
          <w:sz w:val="20"/>
          <w:szCs w:val="20"/>
          <w:lang w:val="en-GB" w:eastAsia="en-GB"/>
        </w:rPr>
        <w:t>Ahrendt</w:t>
      </w:r>
      <w:proofErr w:type="spellEnd"/>
      <w:r w:rsidRPr="00163934">
        <w:rPr>
          <w:rFonts w:ascii="Century Schoolbook" w:eastAsia="Times New Roman" w:hAnsi="Century Schoolbook" w:cs="Times New Roman"/>
          <w:i/>
          <w:sz w:val="20"/>
          <w:szCs w:val="20"/>
          <w:lang w:val="en-GB" w:eastAsia="en-GB"/>
        </w:rPr>
        <w:t xml:space="preserve">, W., </w:t>
      </w:r>
      <w:proofErr w:type="spellStart"/>
      <w:r w:rsidRPr="00163934">
        <w:rPr>
          <w:rFonts w:ascii="Century Schoolbook" w:eastAsia="Times New Roman" w:hAnsi="Century Schoolbook" w:cs="Times New Roman"/>
          <w:i/>
          <w:sz w:val="20"/>
          <w:szCs w:val="20"/>
          <w:lang w:val="en-GB" w:eastAsia="en-GB"/>
        </w:rPr>
        <w:t>Beckert</w:t>
      </w:r>
      <w:proofErr w:type="spellEnd"/>
      <w:r w:rsidRPr="00163934">
        <w:rPr>
          <w:rFonts w:ascii="Century Schoolbook" w:eastAsia="Times New Roman" w:hAnsi="Century Schoolbook" w:cs="Times New Roman"/>
          <w:i/>
          <w:sz w:val="20"/>
          <w:szCs w:val="20"/>
          <w:lang w:val="en-GB" w:eastAsia="en-GB"/>
        </w:rPr>
        <w:t xml:space="preserve">, B., </w:t>
      </w:r>
      <w:proofErr w:type="spellStart"/>
      <w:r w:rsidRPr="00163934">
        <w:rPr>
          <w:rFonts w:ascii="Century Schoolbook" w:eastAsia="Times New Roman" w:hAnsi="Century Schoolbook" w:cs="Times New Roman"/>
          <w:i/>
          <w:sz w:val="20"/>
          <w:szCs w:val="20"/>
          <w:lang w:val="en-GB" w:eastAsia="en-GB"/>
        </w:rPr>
        <w:t>Bubel</w:t>
      </w:r>
      <w:proofErr w:type="spellEnd"/>
      <w:r w:rsidRPr="00163934">
        <w:rPr>
          <w:rFonts w:ascii="Century Schoolbook" w:eastAsia="Times New Roman" w:hAnsi="Century Schoolbook" w:cs="Times New Roman"/>
          <w:i/>
          <w:sz w:val="20"/>
          <w:szCs w:val="20"/>
          <w:lang w:val="en-GB" w:eastAsia="en-GB"/>
        </w:rPr>
        <w:t xml:space="preserve">, R., </w:t>
      </w:r>
      <w:proofErr w:type="spellStart"/>
      <w:r w:rsidRPr="00163934">
        <w:rPr>
          <w:rFonts w:ascii="Century Schoolbook" w:eastAsia="Times New Roman" w:hAnsi="Century Schoolbook" w:cs="Times New Roman"/>
          <w:i/>
          <w:sz w:val="20"/>
          <w:szCs w:val="20"/>
          <w:lang w:val="en-GB" w:eastAsia="en-GB"/>
        </w:rPr>
        <w:t>Hähnle</w:t>
      </w:r>
      <w:proofErr w:type="spellEnd"/>
      <w:r w:rsidRPr="00163934">
        <w:rPr>
          <w:rFonts w:ascii="Century Schoolbook" w:eastAsia="Times New Roman" w:hAnsi="Century Schoolbook" w:cs="Times New Roman"/>
          <w:i/>
          <w:sz w:val="20"/>
          <w:szCs w:val="20"/>
          <w:lang w:val="en-GB" w:eastAsia="en-GB"/>
        </w:rPr>
        <w:t xml:space="preserve">, R. Schmitt, P., &amp; </w:t>
      </w:r>
      <w:proofErr w:type="spellStart"/>
      <w:r w:rsidRPr="00163934">
        <w:rPr>
          <w:rFonts w:ascii="Century Schoolbook" w:eastAsia="Times New Roman" w:hAnsi="Century Schoolbook" w:cs="Times New Roman"/>
          <w:i/>
          <w:sz w:val="20"/>
          <w:szCs w:val="20"/>
          <w:lang w:val="en-GB" w:eastAsia="en-GB"/>
        </w:rPr>
        <w:t>Ulbrich</w:t>
      </w:r>
      <w:proofErr w:type="spellEnd"/>
      <w:r w:rsidRPr="00163934">
        <w:rPr>
          <w:rFonts w:ascii="Century Schoolbook" w:eastAsia="Times New Roman" w:hAnsi="Century Schoolbook" w:cs="Times New Roman"/>
          <w:i/>
          <w:sz w:val="20"/>
          <w:szCs w:val="20"/>
          <w:lang w:val="en-GB" w:eastAsia="en-GB"/>
        </w:rPr>
        <w:t xml:space="preserve">, M. (2016). Deductive Software Verification – The </w:t>
      </w:r>
      <w:proofErr w:type="spellStart"/>
      <w:r w:rsidRPr="00163934">
        <w:rPr>
          <w:rFonts w:ascii="Century Schoolbook" w:eastAsia="Times New Roman" w:hAnsi="Century Schoolbook" w:cs="Times New Roman"/>
          <w:i/>
          <w:sz w:val="20"/>
          <w:szCs w:val="20"/>
          <w:lang w:val="en-GB" w:eastAsia="en-GB"/>
        </w:rPr>
        <w:t>KeY</w:t>
      </w:r>
      <w:proofErr w:type="spellEnd"/>
      <w:r w:rsidRPr="00163934">
        <w:rPr>
          <w:rFonts w:ascii="Century Schoolbook" w:eastAsia="Times New Roman" w:hAnsi="Century Schoolbook" w:cs="Times New Roman"/>
          <w:i/>
          <w:sz w:val="20"/>
          <w:szCs w:val="20"/>
          <w:lang w:val="en-GB" w:eastAsia="en-GB"/>
        </w:rPr>
        <w:t xml:space="preserve"> Book: From Theory to Practice. 10.1007/978-3-319-49812-6.</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002526CE">
        <w:rPr>
          <w:rFonts w:ascii="Century Schoolbook" w:eastAsia="Times New Roman" w:hAnsi="Century Schoolbook" w:cs="Times New Roman"/>
          <w:i/>
          <w:sz w:val="20"/>
          <w:szCs w:val="20"/>
          <w:lang w:val="en-GB" w:eastAsia="en-GB"/>
        </w:rPr>
        <w:t>Rümmer</w:t>
      </w:r>
      <w:proofErr w:type="spellEnd"/>
      <w:r w:rsidR="002526CE">
        <w:rPr>
          <w:rFonts w:ascii="Century Schoolbook" w:eastAsia="Times New Roman" w:hAnsi="Century Schoolbook" w:cs="Times New Roman"/>
          <w:i/>
          <w:sz w:val="20"/>
          <w:szCs w:val="20"/>
          <w:lang w:val="en-GB" w:eastAsia="en-GB"/>
        </w:rPr>
        <w:t>, P. &amp; Schmitt, P.H. (2007)</w:t>
      </w:r>
      <w:r w:rsidRPr="006B5893">
        <w:rPr>
          <w:rFonts w:ascii="Century Schoolbook" w:eastAsia="Times New Roman" w:hAnsi="Century Schoolbook" w:cs="Times New Roman"/>
          <w:i/>
          <w:sz w:val="20"/>
          <w:szCs w:val="20"/>
          <w:lang w:val="en-GB" w:eastAsia="en-GB"/>
        </w:rPr>
        <w:t xml:space="preserve"> "Verifying Object-Oriented Programs with </w:t>
      </w:r>
      <w:proofErr w:type="spellStart"/>
      <w:r w:rsidRPr="006B5893">
        <w:rPr>
          <w:rFonts w:ascii="Century Schoolbook" w:eastAsia="Times New Roman" w:hAnsi="Century Schoolbook" w:cs="Times New Roman"/>
          <w:i/>
          <w:sz w:val="20"/>
          <w:szCs w:val="20"/>
          <w:lang w:val="en-GB" w:eastAsia="en-GB"/>
        </w:rPr>
        <w:t>KeY</w:t>
      </w:r>
      <w:proofErr w:type="spellEnd"/>
      <w:r w:rsidRPr="006B5893">
        <w:rPr>
          <w:rFonts w:ascii="Century Schoolbook" w:eastAsia="Times New Roman" w:hAnsi="Century Schoolbook" w:cs="Times New Roman"/>
          <w:i/>
          <w:sz w:val="20"/>
          <w:szCs w:val="20"/>
          <w:lang w:val="en-GB" w:eastAsia="en-GB"/>
        </w:rPr>
        <w:t>: A Tutorial" in Springer Berlin Heidelberg, Berlin, Heidelberg, pp. 70-101.</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Beckert</w:t>
      </w:r>
      <w:proofErr w:type="spellEnd"/>
      <w:r w:rsidRPr="006B5893">
        <w:rPr>
          <w:rFonts w:ascii="Century Schoolbook" w:eastAsia="Times New Roman" w:hAnsi="Century Schoolbook" w:cs="Times New Roman"/>
          <w:i/>
          <w:sz w:val="20"/>
          <w:szCs w:val="20"/>
          <w:lang w:val="en-GB" w:eastAsia="en-GB"/>
        </w:rPr>
        <w:t xml:space="preserve">, B., </w:t>
      </w:r>
      <w:proofErr w:type="spellStart"/>
      <w:r w:rsidRPr="006B5893">
        <w:rPr>
          <w:rFonts w:ascii="Century Schoolbook" w:eastAsia="Times New Roman" w:hAnsi="Century Schoolbook" w:cs="Times New Roman"/>
          <w:i/>
          <w:sz w:val="20"/>
          <w:szCs w:val="20"/>
          <w:lang w:val="en-GB" w:eastAsia="en-GB"/>
        </w:rPr>
        <w:t>Hähnle</w:t>
      </w:r>
      <w:proofErr w:type="spellEnd"/>
      <w:r w:rsidRPr="006B5893">
        <w:rPr>
          <w:rFonts w:ascii="Century Schoolbook" w:eastAsia="Times New Roman" w:hAnsi="Century Schoolbook" w:cs="Times New Roman"/>
          <w:i/>
          <w:sz w:val="20"/>
          <w:szCs w:val="20"/>
          <w:lang w:val="en-GB" w:eastAsia="en-GB"/>
        </w:rPr>
        <w:t>, R., Schmitt, P.H.</w:t>
      </w:r>
      <w:r w:rsidR="006F72E7">
        <w:rPr>
          <w:rFonts w:ascii="Century Schoolbook" w:eastAsia="Times New Roman" w:hAnsi="Century Schoolbook" w:cs="Times New Roman"/>
          <w:i/>
          <w:sz w:val="20"/>
          <w:szCs w:val="20"/>
          <w:lang w:val="en-GB" w:eastAsia="en-GB"/>
        </w:rPr>
        <w:t xml:space="preserve"> (</w:t>
      </w:r>
      <w:r w:rsidR="006F72E7" w:rsidRPr="006B5893">
        <w:rPr>
          <w:rFonts w:ascii="Century Schoolbook" w:eastAsia="Times New Roman" w:hAnsi="Century Schoolbook" w:cs="Times New Roman"/>
          <w:i/>
          <w:sz w:val="20"/>
          <w:szCs w:val="20"/>
          <w:lang w:val="en-GB" w:eastAsia="en-GB"/>
        </w:rPr>
        <w:t>2007</w:t>
      </w:r>
      <w:r w:rsidR="006F72E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Chalmers University of Technology, </w:t>
      </w:r>
      <w:proofErr w:type="spellStart"/>
      <w:r w:rsidRPr="006B5893">
        <w:rPr>
          <w:rFonts w:ascii="Century Schoolbook" w:eastAsia="Times New Roman" w:hAnsi="Century Schoolbook" w:cs="Times New Roman"/>
          <w:i/>
          <w:sz w:val="20"/>
          <w:szCs w:val="20"/>
          <w:lang w:val="en-GB" w:eastAsia="en-GB"/>
        </w:rPr>
        <w:t>Institutionen</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för</w:t>
      </w:r>
      <w:proofErr w:type="spellEnd"/>
      <w:r w:rsidRPr="006B5893">
        <w:rPr>
          <w:rFonts w:ascii="Century Schoolbook" w:eastAsia="Times New Roman" w:hAnsi="Century Schoolbook" w:cs="Times New Roman"/>
          <w:i/>
          <w:sz w:val="20"/>
          <w:szCs w:val="20"/>
          <w:lang w:val="en-GB" w:eastAsia="en-GB"/>
        </w:rPr>
        <w:t xml:space="preserve"> data- </w:t>
      </w:r>
      <w:proofErr w:type="spellStart"/>
      <w:r w:rsidRPr="006B5893">
        <w:rPr>
          <w:rFonts w:ascii="Century Schoolbook" w:eastAsia="Times New Roman" w:hAnsi="Century Schoolbook" w:cs="Times New Roman"/>
          <w:i/>
          <w:sz w:val="20"/>
          <w:szCs w:val="20"/>
          <w:lang w:val="en-GB" w:eastAsia="en-GB"/>
        </w:rPr>
        <w:t>och</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informationsteknik</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Datavetenskap</w:t>
      </w:r>
      <w:proofErr w:type="spellEnd"/>
      <w:r w:rsidRPr="006B5893">
        <w:rPr>
          <w:rFonts w:ascii="Century Schoolbook" w:eastAsia="Times New Roman" w:hAnsi="Century Schoolbook" w:cs="Times New Roman"/>
          <w:i/>
          <w:sz w:val="20"/>
          <w:szCs w:val="20"/>
          <w:lang w:val="en-GB" w:eastAsia="en-GB"/>
        </w:rPr>
        <w:t xml:space="preserve"> (Chalmers), Chalmers </w:t>
      </w:r>
      <w:proofErr w:type="spellStart"/>
      <w:r w:rsidRPr="006B5893">
        <w:rPr>
          <w:rFonts w:ascii="Century Schoolbook" w:eastAsia="Times New Roman" w:hAnsi="Century Schoolbook" w:cs="Times New Roman"/>
          <w:i/>
          <w:sz w:val="20"/>
          <w:szCs w:val="20"/>
          <w:lang w:val="en-GB" w:eastAsia="en-GB"/>
        </w:rPr>
        <w:t>tekniska</w:t>
      </w:r>
      <w:proofErr w:type="spellEnd"/>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högskola</w:t>
      </w:r>
      <w:proofErr w:type="spellEnd"/>
      <w:r w:rsidRPr="006B5893">
        <w:rPr>
          <w:rFonts w:ascii="Century Schoolbook" w:eastAsia="Times New Roman" w:hAnsi="Century Schoolbook" w:cs="Times New Roman"/>
          <w:i/>
          <w:sz w:val="20"/>
          <w:szCs w:val="20"/>
          <w:lang w:val="en-GB" w:eastAsia="en-GB"/>
        </w:rPr>
        <w:t xml:space="preserve"> &amp; Department of Computer Science and Engineering, Computing Science (Chalmers) 2006;, </w:t>
      </w:r>
      <w:r w:rsidRPr="006B5893">
        <w:rPr>
          <w:rFonts w:ascii="Century Schoolbook" w:eastAsia="Times New Roman" w:hAnsi="Century Schoolbook" w:cs="Times New Roman"/>
          <w:i/>
          <w:iCs/>
          <w:sz w:val="20"/>
          <w:szCs w:val="20"/>
          <w:lang w:val="en-GB" w:eastAsia="en-GB"/>
        </w:rPr>
        <w:t xml:space="preserve">Verification of object-oriented software: the </w:t>
      </w:r>
      <w:proofErr w:type="spellStart"/>
      <w:r w:rsidRPr="006B5893">
        <w:rPr>
          <w:rFonts w:ascii="Century Schoolbook" w:eastAsia="Times New Roman" w:hAnsi="Century Schoolbook" w:cs="Times New Roman"/>
          <w:i/>
          <w:iCs/>
          <w:sz w:val="20"/>
          <w:szCs w:val="20"/>
          <w:lang w:val="en-GB" w:eastAsia="en-GB"/>
        </w:rPr>
        <w:t>KeY</w:t>
      </w:r>
      <w:proofErr w:type="spellEnd"/>
      <w:r w:rsidRPr="006B5893">
        <w:rPr>
          <w:rFonts w:ascii="Century Schoolbook" w:eastAsia="Times New Roman" w:hAnsi="Century Schoolbook" w:cs="Times New Roman"/>
          <w:i/>
          <w:iCs/>
          <w:sz w:val="20"/>
          <w:szCs w:val="20"/>
          <w:lang w:val="en-GB" w:eastAsia="en-GB"/>
        </w:rPr>
        <w:t xml:space="preserve"> approach, </w:t>
      </w:r>
      <w:r w:rsidRPr="006B5893">
        <w:rPr>
          <w:rFonts w:ascii="Century Schoolbook" w:eastAsia="Times New Roman" w:hAnsi="Century Schoolbook" w:cs="Times New Roman"/>
          <w:i/>
          <w:sz w:val="20"/>
          <w:szCs w:val="20"/>
          <w:lang w:val="en-GB" w:eastAsia="en-GB"/>
        </w:rPr>
        <w:t xml:space="preserve">Springer, New </w:t>
      </w:r>
      <w:proofErr w:type="spellStart"/>
      <w:r w:rsidRPr="006B5893">
        <w:rPr>
          <w:rFonts w:ascii="Century Schoolbook" w:eastAsia="Times New Roman" w:hAnsi="Century Schoolbook" w:cs="Times New Roman"/>
          <w:i/>
          <w:sz w:val="20"/>
          <w:szCs w:val="20"/>
          <w:lang w:val="en-GB" w:eastAsia="en-GB"/>
        </w:rPr>
        <w:t>York;Berlin</w:t>
      </w:r>
      <w:proofErr w:type="spellEnd"/>
      <w:r w:rsidRPr="006B5893">
        <w:rPr>
          <w:rFonts w:ascii="Century Schoolbook" w:eastAsia="Times New Roman" w:hAnsi="Century Schoolbook" w:cs="Times New Roman"/>
          <w:i/>
          <w:sz w:val="20"/>
          <w:szCs w:val="20"/>
          <w:lang w:val="en-GB" w:eastAsia="en-GB"/>
        </w:rPr>
        <w:t>;.</w:t>
      </w:r>
    </w:p>
    <w:p w:rsidR="007F3E65" w:rsidRPr="007F3E65" w:rsidRDefault="007F3E65" w:rsidP="007F3E65">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7F3E65">
        <w:rPr>
          <w:rFonts w:ascii="Century Schoolbook" w:eastAsia="Times New Roman" w:hAnsi="Century Schoolbook" w:cs="Helvetica"/>
          <w:i/>
          <w:color w:val="333333"/>
          <w:sz w:val="20"/>
          <w:szCs w:val="20"/>
          <w:lang w:val="en-GB" w:eastAsia="en-GB"/>
        </w:rPr>
        <w:t>Bernardeschi</w:t>
      </w:r>
      <w:proofErr w:type="spellEnd"/>
      <w:r w:rsidRPr="007F3E65">
        <w:rPr>
          <w:rFonts w:ascii="Century Schoolbook" w:eastAsia="Times New Roman" w:hAnsi="Century Schoolbook" w:cs="Helvetica"/>
          <w:i/>
          <w:color w:val="333333"/>
          <w:sz w:val="20"/>
          <w:szCs w:val="20"/>
          <w:lang w:val="en-GB" w:eastAsia="en-GB"/>
        </w:rPr>
        <w:t xml:space="preserve">, C. &amp; Domenici, A. </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F3E65">
        <w:rPr>
          <w:rFonts w:ascii="Century Schoolbook" w:eastAsia="Times New Roman" w:hAnsi="Century Schoolbook" w:cs="Helvetica"/>
          <w:i/>
          <w:color w:val="333333"/>
          <w:sz w:val="20"/>
          <w:szCs w:val="20"/>
          <w:lang w:val="en-GB" w:eastAsia="en-GB"/>
        </w:rPr>
        <w:t>, "Verifying safety properties of a nonlinear control by interactive theorem proving with the Prototype Verification System", </w:t>
      </w:r>
      <w:r w:rsidRPr="007F3E65">
        <w:rPr>
          <w:rFonts w:ascii="Century Schoolbook" w:eastAsia="Times New Roman" w:hAnsi="Century Schoolbook" w:cs="Helvetica"/>
          <w:i/>
          <w:iCs/>
          <w:color w:val="333333"/>
          <w:sz w:val="20"/>
          <w:szCs w:val="20"/>
          <w:lang w:val="en-GB" w:eastAsia="en-GB"/>
        </w:rPr>
        <w:t>Information Processing Letters, </w:t>
      </w:r>
      <w:r w:rsidRPr="007F3E65">
        <w:rPr>
          <w:rFonts w:ascii="Century Schoolbook" w:eastAsia="Times New Roman" w:hAnsi="Century Schoolbook" w:cs="Helvetica"/>
          <w:i/>
          <w:color w:val="333333"/>
          <w:sz w:val="20"/>
          <w:szCs w:val="20"/>
          <w:lang w:val="en-GB" w:eastAsia="en-GB"/>
        </w:rPr>
        <w:t>vol. 116, no. 6, pp. 409-415.</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Biere</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Bloem</w:t>
      </w:r>
      <w:proofErr w:type="spellEnd"/>
      <w:r w:rsidRPr="006B5893">
        <w:rPr>
          <w:rFonts w:ascii="Century Schoolbook" w:eastAsia="Times New Roman" w:hAnsi="Century Schoolbook" w:cs="Times New Roman"/>
          <w:i/>
          <w:sz w:val="20"/>
          <w:szCs w:val="20"/>
          <w:lang w:val="en-GB" w:eastAsia="en-GB"/>
        </w:rPr>
        <w:t xml:space="preserve">, R. &amp; </w:t>
      </w:r>
      <w:proofErr w:type="spellStart"/>
      <w:r w:rsidRPr="006B5893">
        <w:rPr>
          <w:rFonts w:ascii="Century Schoolbook" w:eastAsia="Times New Roman" w:hAnsi="Century Schoolbook" w:cs="Times New Roman"/>
          <w:i/>
          <w:sz w:val="20"/>
          <w:szCs w:val="20"/>
          <w:lang w:val="en-GB" w:eastAsia="en-GB"/>
        </w:rPr>
        <w:t>Spr</w:t>
      </w:r>
      <w:r w:rsidR="004930EA">
        <w:rPr>
          <w:rFonts w:ascii="Century Schoolbook" w:eastAsia="Times New Roman" w:hAnsi="Century Schoolbook" w:cs="Times New Roman"/>
          <w:i/>
          <w:sz w:val="20"/>
          <w:szCs w:val="20"/>
          <w:lang w:val="en-GB" w:eastAsia="en-GB"/>
        </w:rPr>
        <w:t>ingerLink</w:t>
      </w:r>
      <w:proofErr w:type="spellEnd"/>
      <w:r w:rsidR="004930EA">
        <w:rPr>
          <w:rFonts w:ascii="Century Schoolbook" w:eastAsia="Times New Roman" w:hAnsi="Century Schoolbook" w:cs="Times New Roman"/>
          <w:i/>
          <w:sz w:val="20"/>
          <w:szCs w:val="20"/>
          <w:lang w:val="en-GB" w:eastAsia="en-GB"/>
        </w:rPr>
        <w:t xml:space="preserve"> (Online service) (2014)</w:t>
      </w:r>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Computer Aided Verification: 26th International Conference, CAV 2014, Held as Part of the Vienna Summer of Logic, VSL 2014, Vienna, Austria, July 18-22, 2014. Proceedings, </w:t>
      </w:r>
      <w:r w:rsidRPr="006B5893">
        <w:rPr>
          <w:rFonts w:ascii="Century Schoolbook" w:eastAsia="Times New Roman" w:hAnsi="Century Schoolbook" w:cs="Times New Roman"/>
          <w:i/>
          <w:sz w:val="20"/>
          <w:szCs w:val="20"/>
          <w:lang w:val="en-GB" w:eastAsia="en-GB"/>
        </w:rPr>
        <w:t>Springer International Publishing, Cham.</w:t>
      </w:r>
    </w:p>
    <w:p w:rsidR="0072386D" w:rsidRPr="0072386D" w:rsidRDefault="0072386D" w:rsidP="0072386D">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72386D">
        <w:rPr>
          <w:rFonts w:ascii="Century Schoolbook" w:eastAsia="Times New Roman" w:hAnsi="Century Schoolbook" w:cs="Helvetica"/>
          <w:i/>
          <w:iCs/>
          <w:color w:val="333333"/>
          <w:sz w:val="20"/>
          <w:szCs w:val="20"/>
          <w:lang w:val="en-GB" w:eastAsia="en-GB"/>
        </w:rPr>
        <w:t>binary search algorithm</w:t>
      </w:r>
      <w:r w:rsidRPr="0072386D">
        <w:rPr>
          <w:rFonts w:ascii="Century Schoolbook" w:eastAsia="Times New Roman" w:hAnsi="Century Schoolbook" w:cs="Helvetica"/>
          <w:i/>
          <w:color w:val="333333"/>
          <w:sz w:val="20"/>
          <w:szCs w:val="20"/>
          <w:lang w:val="en-GB" w:eastAsia="en-GB"/>
        </w:rPr>
        <w:t> </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2016</w:t>
      </w:r>
      <w:r>
        <w:rPr>
          <w:rFonts w:ascii="Century Schoolbook" w:eastAsia="Times New Roman" w:hAnsi="Century Schoolbook" w:cs="Helvetica"/>
          <w:i/>
          <w:color w:val="333333"/>
          <w:sz w:val="20"/>
          <w:szCs w:val="20"/>
          <w:lang w:val="en-GB" w:eastAsia="en-GB"/>
        </w:rPr>
        <w:t>)</w:t>
      </w:r>
      <w:r w:rsidRPr="0072386D">
        <w:rPr>
          <w:rFonts w:ascii="Century Schoolbook" w:eastAsia="Times New Roman" w:hAnsi="Century Schoolbook" w:cs="Helvetica"/>
          <w:i/>
          <w:color w:val="333333"/>
          <w:sz w:val="20"/>
          <w:szCs w:val="20"/>
          <w:lang w:val="en-GB" w:eastAsia="en-GB"/>
        </w:rPr>
        <w:t xml:space="preserve">, , 7th </w:t>
      </w:r>
      <w:proofErr w:type="spellStart"/>
      <w:r w:rsidRPr="0072386D">
        <w:rPr>
          <w:rFonts w:ascii="Century Schoolbook" w:eastAsia="Times New Roman" w:hAnsi="Century Schoolbook" w:cs="Helvetica"/>
          <w:i/>
          <w:color w:val="333333"/>
          <w:sz w:val="20"/>
          <w:szCs w:val="20"/>
          <w:lang w:val="en-GB" w:eastAsia="en-GB"/>
        </w:rPr>
        <w:t>edn</w:t>
      </w:r>
      <w:proofErr w:type="spellEnd"/>
      <w:r w:rsidRPr="0072386D">
        <w:rPr>
          <w:rFonts w:ascii="Century Schoolbook" w:eastAsia="Times New Roman" w:hAnsi="Century Schoolbook" w:cs="Helvetica"/>
          <w:i/>
          <w:color w:val="333333"/>
          <w:sz w:val="20"/>
          <w:szCs w:val="20"/>
          <w:lang w:val="en-GB" w:eastAsia="en-GB"/>
        </w:rPr>
        <w:t>, Oxford University Press.</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Bobot</w:t>
      </w:r>
      <w:proofErr w:type="spellEnd"/>
      <w:r w:rsidRPr="006B5893">
        <w:rPr>
          <w:rFonts w:ascii="Century Schoolbook" w:eastAsia="Times New Roman" w:hAnsi="Century Schoolbook" w:cs="Times New Roman"/>
          <w:i/>
          <w:sz w:val="20"/>
          <w:szCs w:val="20"/>
          <w:lang w:val="en-GB" w:eastAsia="en-GB"/>
        </w:rPr>
        <w:t xml:space="preserve">, F., </w:t>
      </w:r>
      <w:proofErr w:type="spellStart"/>
      <w:r w:rsidRPr="006B5893">
        <w:rPr>
          <w:rFonts w:ascii="Century Schoolbook" w:eastAsia="Times New Roman" w:hAnsi="Century Schoolbook" w:cs="Times New Roman"/>
          <w:i/>
          <w:sz w:val="20"/>
          <w:szCs w:val="20"/>
          <w:lang w:val="en-GB" w:eastAsia="en-GB"/>
        </w:rPr>
        <w:t>Filliâtre</w:t>
      </w:r>
      <w:proofErr w:type="spellEnd"/>
      <w:r w:rsidRPr="006B5893">
        <w:rPr>
          <w:rFonts w:ascii="Century Schoolbook" w:eastAsia="Times New Roman" w:hAnsi="Century Schoolbook" w:cs="Times New Roman"/>
          <w:i/>
          <w:sz w:val="20"/>
          <w:szCs w:val="20"/>
          <w:lang w:val="en-GB" w:eastAsia="en-GB"/>
        </w:rPr>
        <w:t xml:space="preserve">, J., </w:t>
      </w:r>
      <w:r w:rsidR="004930EA">
        <w:rPr>
          <w:rFonts w:ascii="Century Schoolbook" w:eastAsia="Times New Roman" w:hAnsi="Century Schoolbook" w:cs="Times New Roman"/>
          <w:i/>
          <w:sz w:val="20"/>
          <w:szCs w:val="20"/>
          <w:lang w:val="en-GB" w:eastAsia="en-GB"/>
        </w:rPr>
        <w:t xml:space="preserve">Marché, C. &amp; </w:t>
      </w:r>
      <w:proofErr w:type="spellStart"/>
      <w:r w:rsidR="004930EA">
        <w:rPr>
          <w:rFonts w:ascii="Century Schoolbook" w:eastAsia="Times New Roman" w:hAnsi="Century Schoolbook" w:cs="Times New Roman"/>
          <w:i/>
          <w:sz w:val="20"/>
          <w:szCs w:val="20"/>
          <w:lang w:val="en-GB" w:eastAsia="en-GB"/>
        </w:rPr>
        <w:t>Paskevich</w:t>
      </w:r>
      <w:proofErr w:type="spellEnd"/>
      <w:r w:rsidR="004930EA">
        <w:rPr>
          <w:rFonts w:ascii="Century Schoolbook" w:eastAsia="Times New Roman" w:hAnsi="Century Schoolbook" w:cs="Times New Roman"/>
          <w:i/>
          <w:sz w:val="20"/>
          <w:szCs w:val="20"/>
          <w:lang w:val="en-GB" w:eastAsia="en-GB"/>
        </w:rPr>
        <w:t>, A. (2015)</w:t>
      </w:r>
      <w:r w:rsidRPr="006B5893">
        <w:rPr>
          <w:rFonts w:ascii="Century Schoolbook" w:eastAsia="Times New Roman" w:hAnsi="Century Schoolbook" w:cs="Times New Roman"/>
          <w:i/>
          <w:sz w:val="20"/>
          <w:szCs w:val="20"/>
          <w:lang w:val="en-GB" w:eastAsia="en-GB"/>
        </w:rPr>
        <w:t xml:space="preserve"> "Let's verify this with Why3",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709.</w:t>
      </w:r>
    </w:p>
    <w:p w:rsidR="00BD6A7B" w:rsidRPr="00C317A3" w:rsidRDefault="004930EA"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eastAsia="Times New Roman" w:hAnsi="Century Schoolbook" w:cs="Times New Roman"/>
          <w:i/>
          <w:sz w:val="20"/>
          <w:szCs w:val="20"/>
          <w:lang w:val="en-GB" w:eastAsia="en-GB"/>
        </w:rPr>
        <w:t>Bormer</w:t>
      </w:r>
      <w:proofErr w:type="spellEnd"/>
      <w:r w:rsidRPr="00C317A3">
        <w:rPr>
          <w:rFonts w:ascii="Century Schoolbook" w:eastAsia="Times New Roman" w:hAnsi="Century Schoolbook" w:cs="Times New Roman"/>
          <w:i/>
          <w:sz w:val="20"/>
          <w:szCs w:val="20"/>
          <w:lang w:val="en-GB" w:eastAsia="en-GB"/>
        </w:rPr>
        <w:t>, T. (2014)</w:t>
      </w:r>
      <w:r w:rsidR="00BD6A7B" w:rsidRPr="00C317A3">
        <w:rPr>
          <w:rFonts w:ascii="Century Schoolbook" w:eastAsia="Times New Roman" w:hAnsi="Century Schoolbook" w:cs="Times New Roman"/>
          <w:i/>
          <w:sz w:val="20"/>
          <w:szCs w:val="20"/>
          <w:lang w:val="en-GB" w:eastAsia="en-GB"/>
        </w:rPr>
        <w:t> </w:t>
      </w:r>
      <w:r w:rsidR="00BD6A7B" w:rsidRPr="00C317A3">
        <w:rPr>
          <w:rFonts w:ascii="Century Schoolbook" w:eastAsia="Times New Roman" w:hAnsi="Century Schoolbook" w:cs="Times New Roman"/>
          <w:i/>
          <w:iCs/>
          <w:sz w:val="20"/>
          <w:szCs w:val="20"/>
          <w:lang w:val="en-GB" w:eastAsia="en-GB"/>
        </w:rPr>
        <w:t>Advancing deductive program-level verification for real-world application: lessons learned from an industrial case study</w:t>
      </w:r>
      <w:r w:rsidR="00BD6A7B" w:rsidRPr="00C317A3">
        <w:rPr>
          <w:rFonts w:ascii="Century Schoolbook" w:eastAsia="Times New Roman" w:hAnsi="Century Schoolbook" w:cs="Times New Roman"/>
          <w:i/>
          <w:sz w:val="20"/>
          <w:szCs w:val="20"/>
          <w:lang w:val="en-GB" w:eastAsia="en-GB"/>
        </w:rPr>
        <w:t>, ProQuest Dissertations Publishing.</w:t>
      </w:r>
    </w:p>
    <w:p w:rsidR="00C317A3" w:rsidRPr="00C317A3" w:rsidRDefault="00C317A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C317A3">
        <w:rPr>
          <w:rFonts w:ascii="Century Schoolbook" w:hAnsi="Century Schoolbook" w:cs="Helvetica"/>
          <w:i/>
          <w:color w:val="333333"/>
          <w:sz w:val="20"/>
          <w:szCs w:val="20"/>
          <w:shd w:val="clear" w:color="auto" w:fill="F0F0F0"/>
        </w:rPr>
        <w:t>Burdy</w:t>
      </w:r>
      <w:proofErr w:type="spellEnd"/>
      <w:r w:rsidRPr="00C317A3">
        <w:rPr>
          <w:rFonts w:ascii="Century Schoolbook" w:hAnsi="Century Schoolbook" w:cs="Helvetica"/>
          <w:i/>
          <w:color w:val="333333"/>
          <w:sz w:val="20"/>
          <w:szCs w:val="20"/>
          <w:shd w:val="clear" w:color="auto" w:fill="F0F0F0"/>
        </w:rPr>
        <w:t xml:space="preserve">, L., </w:t>
      </w:r>
      <w:proofErr w:type="spellStart"/>
      <w:r w:rsidRPr="00C317A3">
        <w:rPr>
          <w:rFonts w:ascii="Century Schoolbook" w:hAnsi="Century Schoolbook" w:cs="Helvetica"/>
          <w:i/>
          <w:color w:val="333333"/>
          <w:sz w:val="20"/>
          <w:szCs w:val="20"/>
          <w:shd w:val="clear" w:color="auto" w:fill="F0F0F0"/>
        </w:rPr>
        <w:t>Cheon</w:t>
      </w:r>
      <w:proofErr w:type="spellEnd"/>
      <w:r w:rsidRPr="00C317A3">
        <w:rPr>
          <w:rFonts w:ascii="Century Schoolbook" w:hAnsi="Century Schoolbook" w:cs="Helvetica"/>
          <w:i/>
          <w:color w:val="333333"/>
          <w:sz w:val="20"/>
          <w:szCs w:val="20"/>
          <w:shd w:val="clear" w:color="auto" w:fill="F0F0F0"/>
        </w:rPr>
        <w:t xml:space="preserve">, Y., </w:t>
      </w:r>
      <w:proofErr w:type="spellStart"/>
      <w:r w:rsidRPr="00C317A3">
        <w:rPr>
          <w:rFonts w:ascii="Century Schoolbook" w:hAnsi="Century Schoolbook" w:cs="Helvetica"/>
          <w:i/>
          <w:color w:val="333333"/>
          <w:sz w:val="20"/>
          <w:szCs w:val="20"/>
          <w:shd w:val="clear" w:color="auto" w:fill="F0F0F0"/>
        </w:rPr>
        <w:t>Cok</w:t>
      </w:r>
      <w:proofErr w:type="spellEnd"/>
      <w:r w:rsidRPr="00C317A3">
        <w:rPr>
          <w:rFonts w:ascii="Century Schoolbook" w:hAnsi="Century Schoolbook" w:cs="Helvetica"/>
          <w:i/>
          <w:color w:val="333333"/>
          <w:sz w:val="20"/>
          <w:szCs w:val="20"/>
          <w:shd w:val="clear" w:color="auto" w:fill="F0F0F0"/>
        </w:rPr>
        <w:t xml:space="preserve">, D., Ernst, M., </w:t>
      </w:r>
      <w:proofErr w:type="spellStart"/>
      <w:r w:rsidRPr="00C317A3">
        <w:rPr>
          <w:rFonts w:ascii="Century Schoolbook" w:hAnsi="Century Schoolbook" w:cs="Helvetica"/>
          <w:i/>
          <w:color w:val="333333"/>
          <w:sz w:val="20"/>
          <w:szCs w:val="20"/>
          <w:shd w:val="clear" w:color="auto" w:fill="F0F0F0"/>
        </w:rPr>
        <w:t>Kiniry</w:t>
      </w:r>
      <w:proofErr w:type="spellEnd"/>
      <w:r w:rsidRPr="00C317A3">
        <w:rPr>
          <w:rFonts w:ascii="Century Schoolbook" w:hAnsi="Century Schoolbook" w:cs="Helvetica"/>
          <w:i/>
          <w:color w:val="333333"/>
          <w:sz w:val="20"/>
          <w:szCs w:val="20"/>
          <w:shd w:val="clear" w:color="auto" w:fill="F0F0F0"/>
        </w:rPr>
        <w:t xml:space="preserve">, J.R., Leavens, G.T., </w:t>
      </w:r>
      <w:proofErr w:type="spellStart"/>
      <w:r w:rsidRPr="00C317A3">
        <w:rPr>
          <w:rFonts w:ascii="Century Schoolbook" w:hAnsi="Century Schoolbook" w:cs="Helvetica"/>
          <w:i/>
          <w:color w:val="333333"/>
          <w:sz w:val="20"/>
          <w:szCs w:val="20"/>
          <w:shd w:val="clear" w:color="auto" w:fill="F0F0F0"/>
        </w:rPr>
        <w:t>Leino</w:t>
      </w:r>
      <w:proofErr w:type="spellEnd"/>
      <w:r w:rsidRPr="00C317A3">
        <w:rPr>
          <w:rFonts w:ascii="Century Schoolbook" w:hAnsi="Century Schoolbook" w:cs="Helvetica"/>
          <w:i/>
          <w:color w:val="333333"/>
          <w:sz w:val="20"/>
          <w:szCs w:val="20"/>
          <w:shd w:val="clear" w:color="auto" w:fill="F0F0F0"/>
        </w:rPr>
        <w:t xml:space="preserve">, K.R. &amp; Poll, E. </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2005</w:t>
      </w:r>
      <w:r w:rsidR="00FA019C">
        <w:rPr>
          <w:rFonts w:ascii="Century Schoolbook" w:hAnsi="Century Schoolbook" w:cs="Helvetica"/>
          <w:i/>
          <w:color w:val="333333"/>
          <w:sz w:val="20"/>
          <w:szCs w:val="20"/>
          <w:shd w:val="clear" w:color="auto" w:fill="F0F0F0"/>
        </w:rPr>
        <w:t>)</w:t>
      </w:r>
      <w:r w:rsidRPr="00C317A3">
        <w:rPr>
          <w:rFonts w:ascii="Century Schoolbook" w:hAnsi="Century Schoolbook" w:cs="Helvetica"/>
          <w:i/>
          <w:color w:val="333333"/>
          <w:sz w:val="20"/>
          <w:szCs w:val="20"/>
          <w:shd w:val="clear" w:color="auto" w:fill="F0F0F0"/>
        </w:rPr>
        <w:t>, "An overview of JML tools and applications", </w:t>
      </w:r>
      <w:r w:rsidRPr="00C317A3">
        <w:rPr>
          <w:rFonts w:ascii="Century Schoolbook" w:hAnsi="Century Schoolbook" w:cs="Helvetica"/>
          <w:i/>
          <w:iCs/>
          <w:color w:val="333333"/>
          <w:sz w:val="20"/>
          <w:szCs w:val="20"/>
          <w:shd w:val="clear" w:color="auto" w:fill="F0F0F0"/>
        </w:rPr>
        <w:t>International Journal on Software Tools for Technology Transfer, </w:t>
      </w:r>
      <w:r w:rsidRPr="00C317A3">
        <w:rPr>
          <w:rFonts w:ascii="Century Schoolbook" w:hAnsi="Century Schoolbook" w:cs="Helvetica"/>
          <w:i/>
          <w:color w:val="333333"/>
          <w:sz w:val="20"/>
          <w:szCs w:val="20"/>
          <w:shd w:val="clear" w:color="auto" w:fill="F0F0F0"/>
        </w:rPr>
        <w:t>vol. 7, no. 3, pp. 212-232</w:t>
      </w:r>
    </w:p>
    <w:p w:rsidR="00BD6A7B" w:rsidRPr="006B5893" w:rsidRDefault="005430A8"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B</w:t>
      </w:r>
      <w:r w:rsidR="00BD6A7B" w:rsidRPr="006B5893">
        <w:rPr>
          <w:rFonts w:ascii="Century Schoolbook" w:eastAsia="Times New Roman" w:hAnsi="Century Schoolbook" w:cs="Times New Roman"/>
          <w:i/>
          <w:sz w:val="20"/>
          <w:szCs w:val="20"/>
          <w:lang w:val="en-GB" w:eastAsia="en-GB"/>
        </w:rPr>
        <w:t>u</w:t>
      </w:r>
      <w:r w:rsidRPr="006B5893">
        <w:rPr>
          <w:rFonts w:ascii="Century Schoolbook" w:eastAsia="Times New Roman" w:hAnsi="Century Schoolbook" w:cs="Times New Roman"/>
          <w:i/>
          <w:sz w:val="20"/>
          <w:szCs w:val="20"/>
          <w:lang w:val="en-GB" w:eastAsia="en-GB"/>
        </w:rPr>
        <w:t>r</w:t>
      </w:r>
      <w:r w:rsidR="00BD6A7B" w:rsidRPr="006B5893">
        <w:rPr>
          <w:rFonts w:ascii="Century Schoolbook" w:eastAsia="Times New Roman" w:hAnsi="Century Schoolbook" w:cs="Times New Roman"/>
          <w:i/>
          <w:sz w:val="20"/>
          <w:szCs w:val="20"/>
          <w:lang w:val="en-GB" w:eastAsia="en-GB"/>
        </w:rPr>
        <w:t xml:space="preserve">ns, D., </w:t>
      </w:r>
      <w:proofErr w:type="spellStart"/>
      <w:r w:rsidR="00BD6A7B" w:rsidRPr="006B5893">
        <w:rPr>
          <w:rFonts w:ascii="Century Schoolbook" w:eastAsia="Times New Roman" w:hAnsi="Century Schoolbook" w:cs="Times New Roman"/>
          <w:i/>
          <w:sz w:val="20"/>
          <w:szCs w:val="20"/>
          <w:lang w:val="en-GB" w:eastAsia="en-GB"/>
        </w:rPr>
        <w:t>Mostowski</w:t>
      </w:r>
      <w:proofErr w:type="spellEnd"/>
      <w:r w:rsidR="00BD6A7B" w:rsidRPr="006B5893">
        <w:rPr>
          <w:rFonts w:ascii="Century Schoolbook" w:eastAsia="Times New Roman" w:hAnsi="Century Schoolbook" w:cs="Times New Roman"/>
          <w:i/>
          <w:sz w:val="20"/>
          <w:szCs w:val="20"/>
          <w:lang w:val="en-GB" w:eastAsia="en-GB"/>
        </w:rPr>
        <w:t xml:space="preserve">, W. &amp; </w:t>
      </w:r>
      <w:proofErr w:type="spellStart"/>
      <w:r w:rsidR="00BD6A7B" w:rsidRPr="006B5893">
        <w:rPr>
          <w:rFonts w:ascii="Century Schoolbook" w:eastAsia="Times New Roman" w:hAnsi="Century Schoolbook" w:cs="Times New Roman"/>
          <w:i/>
          <w:sz w:val="20"/>
          <w:szCs w:val="20"/>
          <w:lang w:val="en-GB" w:eastAsia="en-GB"/>
        </w:rPr>
        <w:t>Ulbrich</w:t>
      </w:r>
      <w:proofErr w:type="spellEnd"/>
      <w:r w:rsidR="00BD6A7B" w:rsidRPr="006B5893">
        <w:rPr>
          <w:rFonts w:ascii="Century Schoolbook" w:eastAsia="Times New Roman" w:hAnsi="Century Schoolbook" w:cs="Times New Roman"/>
          <w:i/>
          <w:sz w:val="20"/>
          <w:szCs w:val="20"/>
          <w:lang w:val="en-GB" w:eastAsia="en-GB"/>
        </w:rPr>
        <w:t xml:space="preserve">, M. </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2015</w:t>
      </w:r>
      <w:r w:rsidR="004930EA">
        <w:rPr>
          <w:rFonts w:ascii="Century Schoolbook" w:eastAsia="Times New Roman" w:hAnsi="Century Schoolbook" w:cs="Times New Roman"/>
          <w:i/>
          <w:sz w:val="20"/>
          <w:szCs w:val="20"/>
          <w:lang w:val="en-GB" w:eastAsia="en-GB"/>
        </w:rPr>
        <w:t>)</w:t>
      </w:r>
      <w:r w:rsidR="00BD6A7B" w:rsidRPr="006B5893">
        <w:rPr>
          <w:rFonts w:ascii="Century Schoolbook" w:eastAsia="Times New Roman" w:hAnsi="Century Schoolbook" w:cs="Times New Roman"/>
          <w:i/>
          <w:sz w:val="20"/>
          <w:szCs w:val="20"/>
          <w:lang w:val="en-GB" w:eastAsia="en-GB"/>
        </w:rPr>
        <w:t xml:space="preserve"> "Implementation-level verification of algorithms with </w:t>
      </w:r>
      <w:proofErr w:type="spellStart"/>
      <w:r w:rsidR="00BD6A7B" w:rsidRPr="006B5893">
        <w:rPr>
          <w:rFonts w:ascii="Century Schoolbook" w:eastAsia="Times New Roman" w:hAnsi="Century Schoolbook" w:cs="Times New Roman"/>
          <w:i/>
          <w:sz w:val="20"/>
          <w:szCs w:val="20"/>
          <w:lang w:val="en-GB" w:eastAsia="en-GB"/>
        </w:rPr>
        <w:t>KeY</w:t>
      </w:r>
      <w:proofErr w:type="spellEnd"/>
      <w:r w:rsidR="00BD6A7B" w:rsidRPr="006B5893">
        <w:rPr>
          <w:rFonts w:ascii="Century Schoolbook" w:eastAsia="Times New Roman" w:hAnsi="Century Schoolbook" w:cs="Times New Roman"/>
          <w:i/>
          <w:sz w:val="20"/>
          <w:szCs w:val="20"/>
          <w:lang w:val="en-GB" w:eastAsia="en-GB"/>
        </w:rPr>
        <w:t>", </w:t>
      </w:r>
      <w:r w:rsidR="00BD6A7B" w:rsidRPr="006B5893">
        <w:rPr>
          <w:rFonts w:ascii="Century Schoolbook" w:eastAsia="Times New Roman" w:hAnsi="Century Schoolbook" w:cs="Times New Roman"/>
          <w:i/>
          <w:iCs/>
          <w:sz w:val="20"/>
          <w:szCs w:val="20"/>
          <w:lang w:val="en-GB" w:eastAsia="en-GB"/>
        </w:rPr>
        <w:t>International Journal on Software Tools for Technology Transfer, </w:t>
      </w:r>
      <w:r w:rsidR="00BD6A7B" w:rsidRPr="006B5893">
        <w:rPr>
          <w:rFonts w:ascii="Century Schoolbook" w:eastAsia="Times New Roman" w:hAnsi="Century Schoolbook" w:cs="Times New Roman"/>
          <w:i/>
          <w:sz w:val="20"/>
          <w:szCs w:val="20"/>
          <w:lang w:val="en-GB" w:eastAsia="en-GB"/>
        </w:rPr>
        <w:t>vol. 17, no. 6, pp. 729-744.</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pacing w:val="2"/>
          <w:sz w:val="20"/>
          <w:szCs w:val="20"/>
          <w:shd w:val="clear" w:color="auto" w:fill="FCFCFC"/>
          <w:lang w:val="en-GB"/>
        </w:rPr>
      </w:pPr>
      <w:proofErr w:type="spellStart"/>
      <w:r w:rsidRPr="006B5893">
        <w:rPr>
          <w:rFonts w:ascii="Century Schoolbook" w:hAnsi="Century Schoolbook"/>
          <w:i/>
          <w:spacing w:val="2"/>
          <w:sz w:val="20"/>
          <w:szCs w:val="20"/>
          <w:shd w:val="clear" w:color="auto" w:fill="FCFCFC"/>
          <w:lang w:val="en-GB"/>
        </w:rPr>
        <w:t>Catano</w:t>
      </w:r>
      <w:proofErr w:type="spellEnd"/>
      <w:r w:rsidRPr="006B5893">
        <w:rPr>
          <w:rFonts w:ascii="Century Schoolbook" w:hAnsi="Century Schoolbook"/>
          <w:i/>
          <w:spacing w:val="2"/>
          <w:sz w:val="20"/>
          <w:szCs w:val="20"/>
          <w:shd w:val="clear" w:color="auto" w:fill="FCFCFC"/>
          <w:lang w:val="en-GB"/>
        </w:rPr>
        <w:t xml:space="preserve">, N., Barraza, F., García, D., Ortega, P., Rueda, C. (2009) A case study in JML-assisted </w:t>
      </w:r>
      <w:r w:rsidRPr="006B5893">
        <w:rPr>
          <w:rFonts w:ascii="Century Schoolbook" w:hAnsi="Century Schoolbook"/>
          <w:i/>
          <w:spacing w:val="2"/>
          <w:sz w:val="20"/>
          <w:szCs w:val="20"/>
          <w:shd w:val="clear" w:color="auto" w:fill="FCFCFC"/>
          <w:lang w:val="en-GB"/>
        </w:rPr>
        <w:lastRenderedPageBreak/>
        <w:t xml:space="preserve">software development. In: Proceedings of the Eleventh Brazilian Symposium on Formal Methods (SBMF 2008). ENTCS, July 2009, vol. 240, pp. 5–21 </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&amp;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2005</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"ESC/Java2: Uniting ESC/Java and JML: Progress and Issues in Building and Using ESC/Java2, Including a Case Study Involving the Use of the Tool to Verify Portions of an Internet Voting Tally System" in Springer Berlin Heidelberg, Berlin, Heidelberg, pp. 108-128.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Cok</w:t>
      </w:r>
      <w:proofErr w:type="spellEnd"/>
      <w:r w:rsidRPr="006B5893">
        <w:rPr>
          <w:rFonts w:ascii="Century Schoolbook" w:eastAsia="Times New Roman" w:hAnsi="Century Schoolbook" w:cs="Times New Roman"/>
          <w:i/>
          <w:sz w:val="20"/>
          <w:szCs w:val="20"/>
          <w:lang w:val="en-GB" w:eastAsia="en-GB"/>
        </w:rPr>
        <w:t xml:space="preserve">, D.R. </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4930EA">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Software verification for Java 7 using JML, OpenJDK, and Eclipse", </w:t>
      </w:r>
      <w:r w:rsidRPr="006B5893">
        <w:rPr>
          <w:rFonts w:ascii="Century Schoolbook" w:eastAsia="Times New Roman" w:hAnsi="Century Schoolbook" w:cs="Times New Roman"/>
          <w:i/>
          <w:iCs/>
          <w:sz w:val="20"/>
          <w:szCs w:val="20"/>
          <w:lang w:val="en-GB" w:eastAsia="en-GB"/>
        </w:rPr>
        <w:t>Electronic Proceedings in Theoretical Computer Science, </w:t>
      </w:r>
      <w:r w:rsidRPr="006B5893">
        <w:rPr>
          <w:rFonts w:ascii="Century Schoolbook" w:eastAsia="Times New Roman" w:hAnsi="Century Schoolbook" w:cs="Times New Roman"/>
          <w:i/>
          <w:sz w:val="20"/>
          <w:szCs w:val="20"/>
          <w:lang w:val="en-GB" w:eastAsia="en-GB"/>
        </w:rPr>
        <w:t>vol. 149, pp. 79-92.</w:t>
      </w:r>
    </w:p>
    <w:p w:rsidR="00BD6A7B" w:rsidRPr="006B5893"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proofErr w:type="spellStart"/>
      <w:r w:rsidRPr="006B5893">
        <w:rPr>
          <w:rFonts w:ascii="Century Schoolbook" w:hAnsi="Century Schoolbook"/>
          <w:i/>
          <w:sz w:val="20"/>
          <w:szCs w:val="20"/>
          <w:lang w:val="en-GB"/>
        </w:rPr>
        <w:t>Cok</w:t>
      </w:r>
      <w:proofErr w:type="spellEnd"/>
      <w:r w:rsidRPr="006B5893">
        <w:rPr>
          <w:rFonts w:ascii="Century Schoolbook" w:hAnsi="Century Schoolbook"/>
          <w:i/>
          <w:sz w:val="20"/>
          <w:szCs w:val="20"/>
          <w:lang w:val="en-GB"/>
        </w:rPr>
        <w:t xml:space="preserve">, D.R., (2016) “Does your software do what is should?” Specification and verification with the Java Modelling Language and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The </w:t>
      </w:r>
      <w:proofErr w:type="spellStart"/>
      <w:r w:rsidRPr="006B5893">
        <w:rPr>
          <w:rFonts w:ascii="Century Schoolbook" w:hAnsi="Century Schoolbook"/>
          <w:i/>
          <w:sz w:val="20"/>
          <w:szCs w:val="20"/>
          <w:lang w:val="en-GB"/>
        </w:rPr>
        <w:t>OpenJML</w:t>
      </w:r>
      <w:proofErr w:type="spellEnd"/>
      <w:r w:rsidRPr="006B5893">
        <w:rPr>
          <w:rFonts w:ascii="Century Schoolbook" w:hAnsi="Century Schoolbook"/>
          <w:i/>
          <w:sz w:val="20"/>
          <w:szCs w:val="20"/>
          <w:lang w:val="en-GB"/>
        </w:rPr>
        <w:t xml:space="preserve"> User Guide</w:t>
      </w:r>
    </w:p>
    <w:p w:rsidR="00547085" w:rsidRPr="004E61E3" w:rsidRDefault="00BD6A7B" w:rsidP="004E61E3">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proofErr w:type="spellStart"/>
      <w:r w:rsidRPr="006B5893">
        <w:rPr>
          <w:rFonts w:ascii="Century Schoolbook" w:hAnsi="Century Schoolbook" w:cs="Segoe UI"/>
          <w:i/>
          <w:sz w:val="20"/>
          <w:szCs w:val="20"/>
          <w:shd w:val="clear" w:color="auto" w:fill="FFFFFF"/>
          <w:lang w:val="en-GB"/>
        </w:rPr>
        <w:t>Cok</w:t>
      </w:r>
      <w:proofErr w:type="spellEnd"/>
      <w:r w:rsidRPr="006B5893">
        <w:rPr>
          <w:rFonts w:ascii="Century Schoolbook" w:hAnsi="Century Schoolbook" w:cs="Segoe UI"/>
          <w:i/>
          <w:sz w:val="20"/>
          <w:szCs w:val="20"/>
          <w:shd w:val="clear" w:color="auto" w:fill="FFFFFF"/>
          <w:lang w:val="en-GB"/>
        </w:rPr>
        <w:t xml:space="preserve">, D.R., Leavens, G.T., &amp; </w:t>
      </w:r>
      <w:proofErr w:type="spellStart"/>
      <w:r w:rsidRPr="006B5893">
        <w:rPr>
          <w:rFonts w:ascii="Century Schoolbook" w:hAnsi="Century Schoolbook" w:cs="Segoe UI"/>
          <w:i/>
          <w:sz w:val="20"/>
          <w:szCs w:val="20"/>
          <w:shd w:val="clear" w:color="auto" w:fill="FFFFFF"/>
          <w:lang w:val="en-GB"/>
        </w:rPr>
        <w:t>Ulbrich</w:t>
      </w:r>
      <w:proofErr w:type="spellEnd"/>
      <w:r w:rsidRPr="006B5893">
        <w:rPr>
          <w:rFonts w:ascii="Century Schoolbook" w:hAnsi="Century Schoolbook" w:cs="Segoe UI"/>
          <w:i/>
          <w:sz w:val="20"/>
          <w:szCs w:val="20"/>
          <w:shd w:val="clear" w:color="auto" w:fill="FFFFFF"/>
          <w:lang w:val="en-GB"/>
        </w:rPr>
        <w:t>, M. (2018), Java Mode</w:t>
      </w:r>
      <w:r w:rsidR="004E61E3">
        <w:rPr>
          <w:rFonts w:ascii="Century Schoolbook" w:hAnsi="Century Schoolbook" w:cs="Segoe UI"/>
          <w:i/>
          <w:sz w:val="20"/>
          <w:szCs w:val="20"/>
          <w:shd w:val="clear" w:color="auto" w:fill="FFFFFF"/>
          <w:lang w:val="en-GB"/>
        </w:rPr>
        <w:t>lling Language Reference Manual</w:t>
      </w:r>
    </w:p>
    <w:p w:rsidR="004E61E3" w:rsidRPr="004E61E3" w:rsidRDefault="004E61E3" w:rsidP="004E61E3">
      <w:pPr>
        <w:pStyle w:val="Heading4"/>
        <w:spacing w:before="0" w:line="360" w:lineRule="atLeast"/>
        <w:ind w:left="360"/>
        <w:rPr>
          <w:rFonts w:ascii="Century Schoolbook" w:hAnsi="Century Schoolbook" w:cs="Segoe UI"/>
          <w:color w:val="000000"/>
          <w:sz w:val="21"/>
          <w:szCs w:val="21"/>
        </w:rPr>
      </w:pPr>
      <w:r w:rsidRPr="004E61E3">
        <w:rPr>
          <w:rFonts w:ascii="Century Schoolbook" w:hAnsi="Century Schoolbook" w:cs="Segoe UI"/>
          <w:bCs/>
          <w:color w:val="000000"/>
          <w:sz w:val="20"/>
          <w:szCs w:val="21"/>
        </w:rPr>
        <w:t>Cs.ru.nl. (2018</w:t>
      </w:r>
      <w:r>
        <w:rPr>
          <w:rFonts w:ascii="Century Schoolbook" w:hAnsi="Century Schoolbook" w:cs="Segoe UI"/>
          <w:bCs/>
          <w:color w:val="000000"/>
          <w:sz w:val="20"/>
          <w:szCs w:val="21"/>
        </w:rPr>
        <w:t>a</w:t>
      </w:r>
      <w:r w:rsidRPr="004E61E3">
        <w:rPr>
          <w:rFonts w:ascii="Century Schoolbook" w:hAnsi="Century Schoolbook" w:cs="Segoe UI"/>
          <w:bCs/>
          <w:color w:val="000000"/>
          <w:sz w:val="20"/>
          <w:szCs w:val="21"/>
        </w:rPr>
        <w:t>). [online] Available at: https://www.cs.ru.nl/E.Poll/talks/jml_tutorial/1_intro_jml.pdf [Accessed 1 Jun. 2018].</w:t>
      </w:r>
    </w:p>
    <w:p w:rsidR="004E61E3" w:rsidRDefault="004E61E3" w:rsidP="00547085">
      <w:pPr>
        <w:rPr>
          <w:lang w:val="en-GB"/>
        </w:rPr>
      </w:pPr>
    </w:p>
    <w:p w:rsidR="00547085" w:rsidRPr="004E61E3" w:rsidRDefault="00547085" w:rsidP="004E61E3">
      <w:pPr>
        <w:pStyle w:val="Heading4"/>
        <w:spacing w:before="0" w:line="360" w:lineRule="atLeast"/>
        <w:ind w:left="360"/>
        <w:rPr>
          <w:rFonts w:ascii="Century Schoolbook" w:hAnsi="Century Schoolbook" w:cs="Segoe UI"/>
          <w:color w:val="000000"/>
          <w:sz w:val="20"/>
          <w:szCs w:val="21"/>
        </w:rPr>
      </w:pPr>
      <w:r w:rsidRPr="004E61E3">
        <w:rPr>
          <w:rFonts w:ascii="Century Schoolbook" w:hAnsi="Century Schoolbook" w:cs="Segoe UI"/>
          <w:bCs/>
          <w:color w:val="000000"/>
          <w:sz w:val="20"/>
          <w:szCs w:val="21"/>
        </w:rPr>
        <w:t>Cs.ru.nl. (2018</w:t>
      </w:r>
      <w:r w:rsidR="004E61E3">
        <w:rPr>
          <w:rFonts w:ascii="Century Schoolbook" w:hAnsi="Century Schoolbook" w:cs="Segoe UI"/>
          <w:bCs/>
          <w:color w:val="000000"/>
          <w:sz w:val="20"/>
          <w:szCs w:val="21"/>
        </w:rPr>
        <w:t>b</w:t>
      </w:r>
      <w:r w:rsidRPr="004E61E3">
        <w:rPr>
          <w:rFonts w:ascii="Century Schoolbook" w:hAnsi="Century Schoolbook" w:cs="Segoe UI"/>
          <w:bCs/>
          <w:color w:val="000000"/>
          <w:sz w:val="20"/>
          <w:szCs w:val="21"/>
        </w:rPr>
        <w:t>). [online] Available at: https://www.cs.ru.nl/E.Poll/talks/jmlrac.pdf [Accessed 1 Jun. 2018].</w:t>
      </w:r>
    </w:p>
    <w:p w:rsidR="00547085" w:rsidRDefault="00547085" w:rsidP="00547085">
      <w:pPr>
        <w:rPr>
          <w:lang w:val="en-GB"/>
        </w:rPr>
      </w:pPr>
    </w:p>
    <w:p w:rsidR="00C629F0" w:rsidRPr="006221C6" w:rsidRDefault="00C629F0" w:rsidP="006221C6">
      <w:pPr>
        <w:pStyle w:val="Heading4"/>
        <w:spacing w:before="0" w:line="360" w:lineRule="atLeast"/>
        <w:ind w:left="360"/>
        <w:rPr>
          <w:rFonts w:ascii="Century Schoolbook" w:hAnsi="Century Schoolbook" w:cs="Segoe UI"/>
          <w:color w:val="000000"/>
          <w:sz w:val="20"/>
          <w:szCs w:val="21"/>
        </w:rPr>
      </w:pPr>
      <w:r w:rsidRPr="006221C6">
        <w:rPr>
          <w:rFonts w:ascii="Century Schoolbook" w:hAnsi="Century Schoolbook" w:cs="Segoe UI"/>
          <w:bCs/>
          <w:color w:val="000000"/>
          <w:sz w:val="20"/>
          <w:szCs w:val="21"/>
        </w:rPr>
        <w:t>Cs.ru.nl. (2018</w:t>
      </w:r>
      <w:r w:rsidR="006221C6" w:rsidRPr="006221C6">
        <w:rPr>
          <w:rFonts w:ascii="Century Schoolbook" w:hAnsi="Century Schoolbook" w:cs="Segoe UI"/>
          <w:bCs/>
          <w:color w:val="000000"/>
          <w:sz w:val="20"/>
          <w:szCs w:val="21"/>
        </w:rPr>
        <w:t>c</w:t>
      </w:r>
      <w:r w:rsidRPr="006221C6">
        <w:rPr>
          <w:rFonts w:ascii="Century Schoolbook" w:hAnsi="Century Schoolbook" w:cs="Segoe UI"/>
          <w:bCs/>
          <w:color w:val="000000"/>
          <w:sz w:val="20"/>
          <w:szCs w:val="21"/>
        </w:rPr>
        <w:t>). [online] Available at: https://www.cs.ru.nl/E.Poll/talks/jml_tutorial/2_tool.pdf [Accessed 1 Jun. 2018].</w:t>
      </w:r>
    </w:p>
    <w:p w:rsidR="00C629F0" w:rsidRDefault="00C629F0" w:rsidP="00C629F0">
      <w:pPr>
        <w:rPr>
          <w:lang w:val="en-GB"/>
        </w:rPr>
      </w:pPr>
    </w:p>
    <w:p w:rsidR="003E2692" w:rsidRPr="00D4224E" w:rsidRDefault="00D4224E"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D4224E">
        <w:rPr>
          <w:rFonts w:ascii="Century Schoolbook" w:eastAsia="Times New Roman" w:hAnsi="Century Schoolbook" w:cs="Helvetica"/>
          <w:i/>
          <w:color w:val="333333"/>
          <w:sz w:val="20"/>
          <w:szCs w:val="20"/>
          <w:lang w:val="en-GB" w:eastAsia="en-GB"/>
        </w:rPr>
        <w:t xml:space="preserve">De Angelis, E., </w:t>
      </w:r>
      <w:proofErr w:type="spellStart"/>
      <w:r w:rsidRPr="00D4224E">
        <w:rPr>
          <w:rFonts w:ascii="Century Schoolbook" w:eastAsia="Times New Roman" w:hAnsi="Century Schoolbook" w:cs="Helvetica"/>
          <w:i/>
          <w:color w:val="333333"/>
          <w:sz w:val="20"/>
          <w:szCs w:val="20"/>
          <w:lang w:val="en-GB" w:eastAsia="en-GB"/>
        </w:rPr>
        <w:t>Fioravanti</w:t>
      </w:r>
      <w:proofErr w:type="spellEnd"/>
      <w:r w:rsidRPr="00D4224E">
        <w:rPr>
          <w:rFonts w:ascii="Century Schoolbook" w:eastAsia="Times New Roman" w:hAnsi="Century Schoolbook" w:cs="Helvetica"/>
          <w:i/>
          <w:color w:val="333333"/>
          <w:sz w:val="20"/>
          <w:szCs w:val="20"/>
          <w:lang w:val="en-GB" w:eastAsia="en-GB"/>
        </w:rPr>
        <w:t xml:space="preserve">, F., </w:t>
      </w:r>
      <w:proofErr w:type="spellStart"/>
      <w:r w:rsidRPr="00D4224E">
        <w:rPr>
          <w:rFonts w:ascii="Century Schoolbook" w:eastAsia="Times New Roman" w:hAnsi="Century Schoolbook" w:cs="Helvetica"/>
          <w:i/>
          <w:color w:val="333333"/>
          <w:sz w:val="20"/>
          <w:szCs w:val="20"/>
          <w:lang w:val="en-GB" w:eastAsia="en-GB"/>
        </w:rPr>
        <w:t>Pettorossi</w:t>
      </w:r>
      <w:proofErr w:type="spellEnd"/>
      <w:r w:rsidRPr="00D4224E">
        <w:rPr>
          <w:rFonts w:ascii="Century Schoolbook" w:eastAsia="Times New Roman" w:hAnsi="Century Schoolbook" w:cs="Helvetica"/>
          <w:i/>
          <w:color w:val="333333"/>
          <w:sz w:val="20"/>
          <w:szCs w:val="20"/>
          <w:lang w:val="en-GB" w:eastAsia="en-GB"/>
        </w:rPr>
        <w:t xml:space="preserve">, A. &amp; </w:t>
      </w:r>
      <w:proofErr w:type="spellStart"/>
      <w:r w:rsidRPr="00D4224E">
        <w:rPr>
          <w:rFonts w:ascii="Century Schoolbook" w:eastAsia="Times New Roman" w:hAnsi="Century Schoolbook" w:cs="Helvetica"/>
          <w:i/>
          <w:color w:val="333333"/>
          <w:sz w:val="20"/>
          <w:szCs w:val="20"/>
          <w:lang w:val="en-GB" w:eastAsia="en-GB"/>
        </w:rPr>
        <w:t>Proietti</w:t>
      </w:r>
      <w:proofErr w:type="spellEnd"/>
      <w:r w:rsidRPr="00D4224E">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2017</w:t>
      </w:r>
      <w:r>
        <w:rPr>
          <w:rFonts w:ascii="Century Schoolbook" w:eastAsia="Times New Roman" w:hAnsi="Century Schoolbook" w:cs="Helvetica"/>
          <w:i/>
          <w:color w:val="333333"/>
          <w:sz w:val="20"/>
          <w:szCs w:val="20"/>
          <w:lang w:val="en-GB" w:eastAsia="en-GB"/>
        </w:rPr>
        <w:t>)</w:t>
      </w:r>
      <w:r w:rsidRPr="00D4224E">
        <w:rPr>
          <w:rFonts w:ascii="Century Schoolbook" w:eastAsia="Times New Roman" w:hAnsi="Century Schoolbook" w:cs="Helvetica"/>
          <w:i/>
          <w:color w:val="333333"/>
          <w:sz w:val="20"/>
          <w:szCs w:val="20"/>
          <w:lang w:val="en-GB" w:eastAsia="en-GB"/>
        </w:rPr>
        <w:t>;2016;, "Semantics-based generation of verification conditions via program specialization", </w:t>
      </w:r>
      <w:r w:rsidRPr="00D4224E">
        <w:rPr>
          <w:rFonts w:ascii="Century Schoolbook" w:eastAsia="Times New Roman" w:hAnsi="Century Schoolbook" w:cs="Helvetica"/>
          <w:i/>
          <w:iCs/>
          <w:color w:val="333333"/>
          <w:sz w:val="20"/>
          <w:szCs w:val="20"/>
          <w:lang w:val="en-GB" w:eastAsia="en-GB"/>
        </w:rPr>
        <w:t>Science of Computer Programming, </w:t>
      </w:r>
      <w:r w:rsidRPr="00D4224E">
        <w:rPr>
          <w:rFonts w:ascii="Century Schoolbook" w:eastAsia="Times New Roman" w:hAnsi="Century Schoolbook" w:cs="Helvetica"/>
          <w:i/>
          <w:color w:val="333333"/>
          <w:sz w:val="20"/>
          <w:szCs w:val="20"/>
          <w:lang w:val="en-GB" w:eastAsia="en-GB"/>
        </w:rPr>
        <w:t>vol. 147, pp. 78-108.</w:t>
      </w:r>
    </w:p>
    <w:p w:rsidR="00BD6A7B" w:rsidRDefault="00BD6A7B" w:rsidP="003E2692">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de </w:t>
      </w:r>
      <w:proofErr w:type="spellStart"/>
      <w:r w:rsidRPr="006B5893">
        <w:rPr>
          <w:rFonts w:ascii="Century Schoolbook" w:eastAsia="Times New Roman" w:hAnsi="Century Schoolbook" w:cs="Times New Roman"/>
          <w:i/>
          <w:sz w:val="20"/>
          <w:szCs w:val="20"/>
          <w:lang w:val="en-GB" w:eastAsia="en-GB"/>
        </w:rPr>
        <w:t>Gouw</w:t>
      </w:r>
      <w:proofErr w:type="spellEnd"/>
      <w:r w:rsidRPr="006B5893">
        <w:rPr>
          <w:rFonts w:ascii="Century Schoolbook" w:eastAsia="Times New Roman" w:hAnsi="Century Schoolbook" w:cs="Times New Roman"/>
          <w:i/>
          <w:sz w:val="20"/>
          <w:szCs w:val="20"/>
          <w:lang w:val="en-GB" w:eastAsia="en-GB"/>
        </w:rPr>
        <w:t xml:space="preserve">, S., de Boer, F., </w:t>
      </w:r>
      <w:proofErr w:type="spellStart"/>
      <w:r w:rsidRPr="006B5893">
        <w:rPr>
          <w:rFonts w:ascii="Century Schoolbook" w:eastAsia="Times New Roman" w:hAnsi="Century Schoolbook" w:cs="Times New Roman"/>
          <w:i/>
          <w:sz w:val="20"/>
          <w:szCs w:val="20"/>
          <w:lang w:val="en-GB" w:eastAsia="en-GB"/>
        </w:rPr>
        <w:t>Ahrendt</w:t>
      </w:r>
      <w:proofErr w:type="spellEnd"/>
      <w:r w:rsidRPr="006B5893">
        <w:rPr>
          <w:rFonts w:ascii="Century Schoolbook" w:eastAsia="Times New Roman" w:hAnsi="Century Schoolbook" w:cs="Times New Roman"/>
          <w:i/>
          <w:sz w:val="20"/>
          <w:szCs w:val="20"/>
          <w:lang w:val="en-GB" w:eastAsia="en-GB"/>
        </w:rPr>
        <w:t xml:space="preserve">, W. &amp; </w:t>
      </w:r>
      <w:proofErr w:type="spellStart"/>
      <w:r w:rsidRPr="006B5893">
        <w:rPr>
          <w:rFonts w:ascii="Century Schoolbook" w:eastAsia="Times New Roman" w:hAnsi="Century Schoolbook" w:cs="Times New Roman"/>
          <w:i/>
          <w:sz w:val="20"/>
          <w:szCs w:val="20"/>
          <w:lang w:val="en-GB" w:eastAsia="en-GB"/>
        </w:rPr>
        <w:t>Bubel</w:t>
      </w:r>
      <w:proofErr w:type="spellEnd"/>
      <w:r w:rsidRPr="006B5893">
        <w:rPr>
          <w:rFonts w:ascii="Century Schoolbook" w:eastAsia="Times New Roman" w:hAnsi="Century Schoolbook" w:cs="Times New Roman"/>
          <w:i/>
          <w:sz w:val="20"/>
          <w:szCs w:val="20"/>
          <w:lang w:val="en-GB" w:eastAsia="en-GB"/>
        </w:rPr>
        <w:t>, R. 2016, "Integrating deductive verification and symbolic execution for abstract object creation in dynamic logic", </w:t>
      </w:r>
      <w:r w:rsidRPr="006B5893">
        <w:rPr>
          <w:rFonts w:ascii="Century Schoolbook" w:eastAsia="Times New Roman" w:hAnsi="Century Schoolbook" w:cs="Times New Roman"/>
          <w:i/>
          <w:iCs/>
          <w:sz w:val="20"/>
          <w:szCs w:val="20"/>
          <w:lang w:val="en-GB" w:eastAsia="en-GB"/>
        </w:rPr>
        <w:t xml:space="preserve">Software &amp; Systems </w:t>
      </w:r>
      <w:proofErr w:type="spellStart"/>
      <w:r w:rsidRPr="006B5893">
        <w:rPr>
          <w:rFonts w:ascii="Century Schoolbook" w:eastAsia="Times New Roman" w:hAnsi="Century Schoolbook" w:cs="Times New Roman"/>
          <w:i/>
          <w:iCs/>
          <w:sz w:val="20"/>
          <w:szCs w:val="20"/>
          <w:lang w:val="en-GB" w:eastAsia="en-GB"/>
        </w:rPr>
        <w:t>Modeling</w:t>
      </w:r>
      <w:proofErr w:type="spellEnd"/>
      <w:r w:rsidRPr="006B5893">
        <w:rPr>
          <w:rFonts w:ascii="Century Schoolbook" w:eastAsia="Times New Roman" w:hAnsi="Century Schoolbook" w:cs="Times New Roman"/>
          <w:i/>
          <w:iCs/>
          <w:sz w:val="20"/>
          <w:szCs w:val="20"/>
          <w:lang w:val="en-GB" w:eastAsia="en-GB"/>
        </w:rPr>
        <w:t>, </w:t>
      </w:r>
      <w:r w:rsidRPr="006B5893">
        <w:rPr>
          <w:rFonts w:ascii="Century Schoolbook" w:eastAsia="Times New Roman" w:hAnsi="Century Schoolbook" w:cs="Times New Roman"/>
          <w:i/>
          <w:sz w:val="20"/>
          <w:szCs w:val="20"/>
          <w:lang w:val="en-GB" w:eastAsia="en-GB"/>
        </w:rPr>
        <w:t>vol. 15, no. 4, pp. 1117-1140.</w:t>
      </w:r>
    </w:p>
    <w:p w:rsidR="003E2692" w:rsidRPr="003E2692" w:rsidRDefault="003E2692" w:rsidP="003E2692">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r w:rsidRPr="003E2692">
        <w:rPr>
          <w:rFonts w:ascii="Century Schoolbook" w:eastAsia="Times New Roman" w:hAnsi="Century Schoolbook" w:cs="Helvetica"/>
          <w:i/>
          <w:color w:val="333333"/>
          <w:sz w:val="20"/>
          <w:szCs w:val="20"/>
          <w:lang w:val="en-GB" w:eastAsia="en-GB"/>
        </w:rPr>
        <w:t xml:space="preserve">de Moura, L. &amp; </w:t>
      </w:r>
      <w:proofErr w:type="spellStart"/>
      <w:r w:rsidRPr="003E2692">
        <w:rPr>
          <w:rFonts w:ascii="Century Schoolbook" w:eastAsia="Times New Roman" w:hAnsi="Century Schoolbook" w:cs="Helvetica"/>
          <w:i/>
          <w:color w:val="333333"/>
          <w:sz w:val="20"/>
          <w:szCs w:val="20"/>
          <w:lang w:val="en-GB" w:eastAsia="en-GB"/>
        </w:rPr>
        <w:t>Bjørner</w:t>
      </w:r>
      <w:proofErr w:type="spellEnd"/>
      <w:r w:rsidRPr="003E2692">
        <w:rPr>
          <w:rFonts w:ascii="Century Schoolbook" w:eastAsia="Times New Roman" w:hAnsi="Century Schoolbook" w:cs="Helvetica"/>
          <w:i/>
          <w:color w:val="333333"/>
          <w:sz w:val="20"/>
          <w:szCs w:val="20"/>
          <w:lang w:val="en-GB" w:eastAsia="en-GB"/>
        </w:rPr>
        <w:t xml:space="preserve">, N. </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2008</w:t>
      </w:r>
      <w:r>
        <w:rPr>
          <w:rFonts w:ascii="Century Schoolbook" w:eastAsia="Times New Roman" w:hAnsi="Century Schoolbook" w:cs="Helvetica"/>
          <w:i/>
          <w:color w:val="333333"/>
          <w:sz w:val="20"/>
          <w:szCs w:val="20"/>
          <w:lang w:val="en-GB" w:eastAsia="en-GB"/>
        </w:rPr>
        <w:t>)</w:t>
      </w:r>
      <w:r w:rsidRPr="003E2692">
        <w:rPr>
          <w:rFonts w:ascii="Century Schoolbook" w:eastAsia="Times New Roman" w:hAnsi="Century Schoolbook" w:cs="Helvetica"/>
          <w:i/>
          <w:color w:val="333333"/>
          <w:sz w:val="20"/>
          <w:szCs w:val="20"/>
          <w:lang w:val="en-GB" w:eastAsia="en-GB"/>
        </w:rPr>
        <w:t>, "Z3: An Efficient SMT Solver" in Springer Berlin Heidelberg, Berlin, Heidelberg, pp. 337-340.</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Drops.dagstuhl.de. (2018). [online] Available at: http://drops.dagstuhl.de/opus/volltexte/2017/7259/pdf/LIPIcs-ECOOP-2017-9.pdf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lastRenderedPageBreak/>
        <w:t>Eecs.ucf.edu. (2018</w:t>
      </w:r>
      <w:r w:rsidR="004930EA">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Java </w:t>
      </w:r>
      <w:proofErr w:type="spellStart"/>
      <w:r w:rsidRPr="006B5893">
        <w:rPr>
          <w:rFonts w:ascii="Century Schoolbook" w:hAnsi="Century Schoolbook" w:cs="Segoe UI"/>
          <w:bCs/>
          <w:iCs w:val="0"/>
          <w:color w:val="auto"/>
          <w:sz w:val="20"/>
          <w:szCs w:val="20"/>
          <w:lang w:val="en-GB"/>
        </w:rPr>
        <w:t>Modeling</w:t>
      </w:r>
      <w:proofErr w:type="spellEnd"/>
      <w:r w:rsidRPr="006B5893">
        <w:rPr>
          <w:rFonts w:ascii="Century Schoolbook" w:hAnsi="Century Schoolbook" w:cs="Segoe UI"/>
          <w:bCs/>
          <w:iCs w:val="0"/>
          <w:color w:val="auto"/>
          <w:sz w:val="20"/>
          <w:szCs w:val="20"/>
          <w:lang w:val="en-GB"/>
        </w:rPr>
        <w:t xml:space="preserve"> Language (JML) Home Page</w:t>
      </w:r>
      <w:r w:rsidRPr="006B5893">
        <w:rPr>
          <w:rFonts w:ascii="Century Schoolbook" w:hAnsi="Century Schoolbook" w:cs="Segoe UI"/>
          <w:bCs/>
          <w:color w:val="auto"/>
          <w:sz w:val="20"/>
          <w:szCs w:val="20"/>
          <w:lang w:val="en-GB"/>
        </w:rPr>
        <w:t>. [online] Available at: http://www.eecs.ucf.edu/~leavens/JML//index.shtml [Accessed 13 May 2018].</w:t>
      </w:r>
    </w:p>
    <w:p w:rsidR="00BD6A7B" w:rsidRDefault="00BD6A7B" w:rsidP="00C832F5">
      <w:pPr>
        <w:widowControl w:val="0"/>
        <w:autoSpaceDE w:val="0"/>
        <w:autoSpaceDN w:val="0"/>
        <w:adjustRightInd w:val="0"/>
        <w:spacing w:line="360" w:lineRule="auto"/>
        <w:ind w:left="360"/>
        <w:jc w:val="both"/>
        <w:rPr>
          <w:rFonts w:ascii="Century Schoolbook" w:hAnsi="Century Schoolbook" w:cs="URWPalladioL-Bold"/>
          <w:bCs/>
          <w:i/>
          <w:sz w:val="20"/>
          <w:szCs w:val="20"/>
          <w:lang w:val="en-GB"/>
        </w:rPr>
      </w:pPr>
      <w:r w:rsidRPr="006B5893">
        <w:rPr>
          <w:rFonts w:ascii="Century Schoolbook" w:hAnsi="Century Schoolbook" w:cs="URWPalladioL-Bold"/>
          <w:bCs/>
          <w:i/>
          <w:sz w:val="20"/>
          <w:szCs w:val="20"/>
          <w:lang w:val="en-GB"/>
        </w:rPr>
        <w:t>for software ve</w:t>
      </w:r>
      <w:r w:rsidR="00C832F5">
        <w:rPr>
          <w:rFonts w:ascii="Century Schoolbook" w:hAnsi="Century Schoolbook" w:cs="URWPalladioL-Bold"/>
          <w:bCs/>
          <w:i/>
          <w:sz w:val="20"/>
          <w:szCs w:val="20"/>
          <w:lang w:val="en-GB"/>
        </w:rPr>
        <w:t xml:space="preserve">rification, </w:t>
      </w:r>
      <w:proofErr w:type="spellStart"/>
      <w:r w:rsidR="00C832F5">
        <w:rPr>
          <w:rFonts w:ascii="Century Schoolbook" w:hAnsi="Century Schoolbook" w:cs="URWPalladioL-Bold"/>
          <w:bCs/>
          <w:i/>
          <w:sz w:val="20"/>
          <w:szCs w:val="20"/>
          <w:lang w:val="en-GB"/>
        </w:rPr>
        <w:t>Maynooth</w:t>
      </w:r>
      <w:proofErr w:type="spellEnd"/>
      <w:r w:rsidR="00C832F5">
        <w:rPr>
          <w:rFonts w:ascii="Century Schoolbook" w:hAnsi="Century Schoolbook" w:cs="URWPalladioL-Bold"/>
          <w:bCs/>
          <w:i/>
          <w:sz w:val="20"/>
          <w:szCs w:val="20"/>
          <w:lang w:val="en-GB"/>
        </w:rPr>
        <w:t xml:space="preserve"> University</w:t>
      </w:r>
    </w:p>
    <w:p w:rsidR="00C832F5" w:rsidRDefault="00612C49" w:rsidP="00612C49">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612C49">
        <w:rPr>
          <w:rFonts w:ascii="Century Schoolbook" w:eastAsia="Times New Roman" w:hAnsi="Century Schoolbook" w:cs="Helvetica"/>
          <w:i/>
          <w:color w:val="333333"/>
          <w:sz w:val="20"/>
          <w:szCs w:val="20"/>
          <w:lang w:val="en-GB" w:eastAsia="en-GB"/>
        </w:rPr>
        <w:t>Felleisen</w:t>
      </w:r>
      <w:proofErr w:type="spellEnd"/>
      <w:r w:rsidRPr="00612C49">
        <w:rPr>
          <w:rFonts w:ascii="Century Schoolbook" w:eastAsia="Times New Roman" w:hAnsi="Century Schoolbook" w:cs="Helvetica"/>
          <w:i/>
          <w:color w:val="333333"/>
          <w:sz w:val="20"/>
          <w:szCs w:val="20"/>
          <w:lang w:val="en-GB" w:eastAsia="en-GB"/>
        </w:rPr>
        <w:t xml:space="preserve">, M., Gardner, P. &amp; </w:t>
      </w:r>
      <w:proofErr w:type="spellStart"/>
      <w:r w:rsidRPr="00612C49">
        <w:rPr>
          <w:rFonts w:ascii="Century Schoolbook" w:eastAsia="Times New Roman" w:hAnsi="Century Schoolbook" w:cs="Helvetica"/>
          <w:i/>
          <w:color w:val="333333"/>
          <w:sz w:val="20"/>
          <w:szCs w:val="20"/>
          <w:lang w:val="en-GB" w:eastAsia="en-GB"/>
        </w:rPr>
        <w:t>SpringerLink</w:t>
      </w:r>
      <w:proofErr w:type="spellEnd"/>
      <w:r w:rsidRPr="00612C49">
        <w:rPr>
          <w:rFonts w:ascii="Century Schoolbook" w:eastAsia="Times New Roman" w:hAnsi="Century Schoolbook" w:cs="Helvetica"/>
          <w:i/>
          <w:color w:val="333333"/>
          <w:sz w:val="20"/>
          <w:szCs w:val="20"/>
          <w:lang w:val="en-GB" w:eastAsia="en-GB"/>
        </w:rPr>
        <w:t xml:space="preserve"> (Online service) </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2013</w:t>
      </w:r>
      <w:r w:rsidR="00056197">
        <w:rPr>
          <w:rFonts w:ascii="Century Schoolbook" w:eastAsia="Times New Roman" w:hAnsi="Century Schoolbook" w:cs="Helvetica"/>
          <w:i/>
          <w:color w:val="333333"/>
          <w:sz w:val="20"/>
          <w:szCs w:val="20"/>
          <w:lang w:val="en-GB" w:eastAsia="en-GB"/>
        </w:rPr>
        <w:t>)</w:t>
      </w:r>
      <w:r w:rsidRPr="00612C49">
        <w:rPr>
          <w:rFonts w:ascii="Century Schoolbook" w:eastAsia="Times New Roman" w:hAnsi="Century Schoolbook" w:cs="Helvetica"/>
          <w:i/>
          <w:color w:val="333333"/>
          <w:sz w:val="20"/>
          <w:szCs w:val="20"/>
          <w:lang w:val="en-GB" w:eastAsia="en-GB"/>
        </w:rPr>
        <w:t>, </w:t>
      </w:r>
      <w:r w:rsidRPr="00612C49">
        <w:rPr>
          <w:rFonts w:ascii="Century Schoolbook" w:eastAsia="Times New Roman" w:hAnsi="Century Schoolbook" w:cs="Helvetica"/>
          <w:i/>
          <w:iCs/>
          <w:color w:val="333333"/>
          <w:sz w:val="20"/>
          <w:szCs w:val="20"/>
          <w:lang w:val="en-GB" w:eastAsia="en-GB"/>
        </w:rPr>
        <w:t>Programming Languages and Systems: 22nd European Symposium on Programming, ESOP 2013, Held as Part of the European Joint Conferences on Theory and Practice of Software, ETAPS 2013, Rome, Italy, March 16-24, 2013. Proceedings, </w:t>
      </w:r>
      <w:r w:rsidRPr="00612C49">
        <w:rPr>
          <w:rFonts w:ascii="Century Schoolbook" w:eastAsia="Times New Roman" w:hAnsi="Century Schoolbook" w:cs="Helvetica"/>
          <w:i/>
          <w:color w:val="333333"/>
          <w:sz w:val="20"/>
          <w:szCs w:val="20"/>
          <w:lang w:val="en-GB" w:eastAsia="en-GB"/>
        </w:rPr>
        <w:t>Springer Berlin Heidelberg, Berlin, Heidelberg.</w:t>
      </w:r>
    </w:p>
    <w:p w:rsidR="00FF31C4" w:rsidRPr="00612C49" w:rsidRDefault="00FF31C4" w:rsidP="00FF31C4">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FF31C4">
        <w:rPr>
          <w:rFonts w:ascii="Century Schoolbook" w:eastAsia="Times New Roman" w:hAnsi="Century Schoolbook" w:cs="Helvetica"/>
          <w:i/>
          <w:color w:val="333333"/>
          <w:sz w:val="20"/>
          <w:szCs w:val="20"/>
          <w:lang w:val="en-GB" w:eastAsia="en-GB"/>
        </w:rPr>
        <w:t>Filliâtre</w:t>
      </w:r>
      <w:proofErr w:type="spellEnd"/>
      <w:r w:rsidRPr="00FF31C4">
        <w:rPr>
          <w:rFonts w:ascii="Century Schoolbook" w:eastAsia="Times New Roman" w:hAnsi="Century Schoolbook" w:cs="Helvetica"/>
          <w:i/>
          <w:color w:val="333333"/>
          <w:sz w:val="20"/>
          <w:szCs w:val="20"/>
          <w:lang w:val="en-GB" w:eastAsia="en-GB"/>
        </w:rPr>
        <w:t xml:space="preserve">, J. </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FF31C4">
        <w:rPr>
          <w:rFonts w:ascii="Century Schoolbook" w:eastAsia="Times New Roman" w:hAnsi="Century Schoolbook" w:cs="Helvetica"/>
          <w:i/>
          <w:color w:val="333333"/>
          <w:sz w:val="20"/>
          <w:szCs w:val="20"/>
          <w:lang w:val="en-GB" w:eastAsia="en-GB"/>
        </w:rPr>
        <w:t>, "Deductive software verification", </w:t>
      </w:r>
      <w:r w:rsidRPr="00FF31C4">
        <w:rPr>
          <w:rFonts w:ascii="Century Schoolbook" w:eastAsia="Times New Roman" w:hAnsi="Century Schoolbook" w:cs="Helvetica"/>
          <w:i/>
          <w:iCs/>
          <w:color w:val="333333"/>
          <w:sz w:val="20"/>
          <w:szCs w:val="20"/>
          <w:lang w:val="en-GB" w:eastAsia="en-GB"/>
        </w:rPr>
        <w:t>International Journal on Software Tools for Technology Transfer, </w:t>
      </w:r>
      <w:r w:rsidRPr="00FF31C4">
        <w:rPr>
          <w:rFonts w:ascii="Century Schoolbook" w:eastAsia="Times New Roman" w:hAnsi="Century Schoolbook" w:cs="Helvetica"/>
          <w:i/>
          <w:color w:val="333333"/>
          <w:sz w:val="20"/>
          <w:szCs w:val="20"/>
          <w:lang w:val="en-GB" w:eastAsia="en-GB"/>
        </w:rPr>
        <w:t>vol. 13, no. 5, pp. 397-403.</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Formal.iti.kit.edu. (2018). [online] Available at: https://formal.iti.kit.edu/beckert/pub/keytutorial2016.pdf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Furia</w:t>
      </w:r>
      <w:proofErr w:type="spellEnd"/>
      <w:r w:rsidRPr="006B5893">
        <w:rPr>
          <w:rFonts w:ascii="Century Schoolbook" w:eastAsia="Times New Roman" w:hAnsi="Century Schoolbook" w:cs="Times New Roman"/>
          <w:i/>
          <w:sz w:val="20"/>
          <w:szCs w:val="20"/>
          <w:lang w:val="en-GB" w:eastAsia="en-GB"/>
        </w:rPr>
        <w:t xml:space="preserve">, C.A., Meyer, B. &amp; </w:t>
      </w:r>
      <w:proofErr w:type="spellStart"/>
      <w:r w:rsidRPr="006B5893">
        <w:rPr>
          <w:rFonts w:ascii="Century Schoolbook" w:eastAsia="Times New Roman" w:hAnsi="Century Schoolbook" w:cs="Times New Roman"/>
          <w:i/>
          <w:sz w:val="20"/>
          <w:szCs w:val="20"/>
          <w:lang w:val="en-GB" w:eastAsia="en-GB"/>
        </w:rPr>
        <w:t>Velder</w:t>
      </w:r>
      <w:proofErr w:type="spellEnd"/>
      <w:r w:rsidRPr="006B5893">
        <w:rPr>
          <w:rFonts w:ascii="Century Schoolbook" w:eastAsia="Times New Roman" w:hAnsi="Century Schoolbook" w:cs="Times New Roman"/>
          <w:i/>
          <w:sz w:val="20"/>
          <w:szCs w:val="20"/>
          <w:lang w:val="en-GB" w:eastAsia="en-GB"/>
        </w:rPr>
        <w:t>, S. 2014, "Loop invariants: Analysis, classification, and examples", </w:t>
      </w:r>
      <w:r w:rsidRPr="006B5893">
        <w:rPr>
          <w:rFonts w:ascii="Century Schoolbook" w:eastAsia="Times New Roman" w:hAnsi="Century Schoolbook" w:cs="Times New Roman"/>
          <w:i/>
          <w:iCs/>
          <w:sz w:val="20"/>
          <w:szCs w:val="20"/>
          <w:lang w:val="en-GB" w:eastAsia="en-GB"/>
        </w:rPr>
        <w:t>ACM Computing Surveys (CSUR), </w:t>
      </w:r>
      <w:r w:rsidRPr="006B5893">
        <w:rPr>
          <w:rFonts w:ascii="Century Schoolbook" w:eastAsia="Times New Roman" w:hAnsi="Century Schoolbook" w:cs="Times New Roman"/>
          <w:i/>
          <w:sz w:val="20"/>
          <w:szCs w:val="20"/>
          <w:lang w:val="en-GB" w:eastAsia="en-GB"/>
        </w:rPr>
        <w:t>vol. 46, no. 3, pp. 1-51.</w:t>
      </w:r>
    </w:p>
    <w:p w:rsidR="00F66B47" w:rsidRPr="00F66B47" w:rsidRDefault="00F66B47" w:rsidP="00BD6A7B">
      <w:pPr>
        <w:spacing w:before="100" w:beforeAutospacing="1" w:after="100" w:afterAutospacing="1" w:line="360" w:lineRule="auto"/>
        <w:ind w:left="360"/>
        <w:rPr>
          <w:rFonts w:ascii="Century Schoolbook" w:eastAsia="Times New Roman" w:hAnsi="Century Schoolbook" w:cs="Times New Roman"/>
          <w:i/>
          <w:sz w:val="18"/>
          <w:szCs w:val="20"/>
          <w:lang w:val="en-GB" w:eastAsia="en-GB"/>
        </w:rPr>
      </w:pPr>
      <w:proofErr w:type="spellStart"/>
      <w:r w:rsidRPr="00F66B47">
        <w:rPr>
          <w:rFonts w:ascii="Century Schoolbook" w:hAnsi="Century Schoolbook"/>
          <w:i/>
          <w:sz w:val="20"/>
        </w:rPr>
        <w:t>Ganzinger</w:t>
      </w:r>
      <w:proofErr w:type="spellEnd"/>
      <w:r w:rsidRPr="00F66B47">
        <w:rPr>
          <w:rFonts w:ascii="Century Schoolbook" w:hAnsi="Century Schoolbook"/>
          <w:i/>
          <w:sz w:val="20"/>
        </w:rPr>
        <w:t xml:space="preserve"> H., Hagen G., </w:t>
      </w:r>
      <w:proofErr w:type="spellStart"/>
      <w:r w:rsidRPr="00F66B47">
        <w:rPr>
          <w:rFonts w:ascii="Century Schoolbook" w:hAnsi="Century Schoolbook"/>
          <w:i/>
          <w:sz w:val="20"/>
        </w:rPr>
        <w:t>Nieuwenhuis</w:t>
      </w:r>
      <w:proofErr w:type="spellEnd"/>
      <w:r w:rsidRPr="00F66B47">
        <w:rPr>
          <w:rFonts w:ascii="Century Schoolbook" w:hAnsi="Century Schoolbook"/>
          <w:i/>
          <w:sz w:val="20"/>
        </w:rPr>
        <w:t xml:space="preserve"> R., </w:t>
      </w:r>
      <w:proofErr w:type="spellStart"/>
      <w:r w:rsidRPr="00F66B47">
        <w:rPr>
          <w:rFonts w:ascii="Century Schoolbook" w:hAnsi="Century Schoolbook"/>
          <w:i/>
          <w:sz w:val="20"/>
        </w:rPr>
        <w:t>Oliveras</w:t>
      </w:r>
      <w:proofErr w:type="spellEnd"/>
      <w:r w:rsidRPr="00F66B47">
        <w:rPr>
          <w:rFonts w:ascii="Century Schoolbook" w:hAnsi="Century Schoolbook"/>
          <w:i/>
          <w:sz w:val="20"/>
        </w:rPr>
        <w:t xml:space="preserve"> A., </w:t>
      </w:r>
      <w:proofErr w:type="spellStart"/>
      <w:r w:rsidRPr="00F66B47">
        <w:rPr>
          <w:rFonts w:ascii="Century Schoolbook" w:hAnsi="Century Schoolbook"/>
          <w:i/>
          <w:sz w:val="20"/>
        </w:rPr>
        <w:t>Tinelli</w:t>
      </w:r>
      <w:proofErr w:type="spellEnd"/>
      <w:r w:rsidRPr="00F66B47">
        <w:rPr>
          <w:rFonts w:ascii="Century Schoolbook" w:hAnsi="Century Schoolbook"/>
          <w:i/>
          <w:sz w:val="20"/>
        </w:rPr>
        <w:t xml:space="preserve"> C., (2004) DPLL(T): fast decision procedures, in: R. </w:t>
      </w:r>
      <w:proofErr w:type="spellStart"/>
      <w:r w:rsidRPr="00F66B47">
        <w:rPr>
          <w:rFonts w:ascii="Century Schoolbook" w:hAnsi="Century Schoolbook"/>
          <w:i/>
          <w:sz w:val="20"/>
        </w:rPr>
        <w:t>Alur</w:t>
      </w:r>
      <w:proofErr w:type="spellEnd"/>
      <w:r w:rsidRPr="00F66B47">
        <w:rPr>
          <w:rFonts w:ascii="Century Schoolbook" w:hAnsi="Century Schoolbook"/>
          <w:i/>
          <w:sz w:val="20"/>
        </w:rPr>
        <w:t xml:space="preserve">, D. </w:t>
      </w:r>
      <w:proofErr w:type="spellStart"/>
      <w:r w:rsidRPr="00F66B47">
        <w:rPr>
          <w:rFonts w:ascii="Century Schoolbook" w:hAnsi="Century Schoolbook"/>
          <w:i/>
          <w:sz w:val="20"/>
        </w:rPr>
        <w:t>Peled</w:t>
      </w:r>
      <w:proofErr w:type="spellEnd"/>
      <w:r w:rsidRPr="00F66B47">
        <w:rPr>
          <w:rFonts w:ascii="Century Schoolbook" w:hAnsi="Century Schoolbook"/>
          <w:i/>
          <w:sz w:val="20"/>
        </w:rPr>
        <w:t xml:space="preserve"> (Eds.), Proceedings of the 16th Conference on Computer Aided Verification, Lecture Notes in Computer Science, vol. 3114, pp. 175–188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Giacobazzi</w:t>
      </w:r>
      <w:proofErr w:type="spellEnd"/>
      <w:r w:rsidRPr="006B5893">
        <w:rPr>
          <w:rFonts w:ascii="Century Schoolbook" w:eastAsia="Times New Roman" w:hAnsi="Century Schoolbook" w:cs="Times New Roman"/>
          <w:i/>
          <w:sz w:val="20"/>
          <w:szCs w:val="20"/>
          <w:lang w:val="en-GB" w:eastAsia="en-GB"/>
        </w:rPr>
        <w:t xml:space="preserve">, R., </w:t>
      </w:r>
      <w:proofErr w:type="spellStart"/>
      <w:r w:rsidRPr="006B5893">
        <w:rPr>
          <w:rFonts w:ascii="Century Schoolbook" w:eastAsia="Times New Roman" w:hAnsi="Century Schoolbook" w:cs="Times New Roman"/>
          <w:i/>
          <w:sz w:val="20"/>
          <w:szCs w:val="20"/>
          <w:lang w:val="en-GB" w:eastAsia="en-GB"/>
        </w:rPr>
        <w:t>Berdine</w:t>
      </w:r>
      <w:proofErr w:type="spellEnd"/>
      <w:r w:rsidRPr="006B5893">
        <w:rPr>
          <w:rFonts w:ascii="Century Schoolbook" w:eastAsia="Times New Roman" w:hAnsi="Century Schoolbook" w:cs="Times New Roman"/>
          <w:i/>
          <w:sz w:val="20"/>
          <w:szCs w:val="20"/>
          <w:lang w:val="en-GB" w:eastAsia="en-GB"/>
        </w:rPr>
        <w:t>, J., Mastroeni, I. &amp; ebrary, I. 2013, </w:t>
      </w:r>
      <w:r w:rsidRPr="006B5893">
        <w:rPr>
          <w:rFonts w:ascii="Century Schoolbook" w:eastAsia="Times New Roman" w:hAnsi="Century Schoolbook" w:cs="Times New Roman"/>
          <w:i/>
          <w:iCs/>
          <w:sz w:val="20"/>
          <w:szCs w:val="20"/>
          <w:lang w:val="en-GB" w:eastAsia="en-GB"/>
        </w:rPr>
        <w:t>Verification, model checking, and abstract interpretation: 14th International Conference, VMCAI, 2013, Rome, Italy, January 20-22, 2013 : proceedings, </w:t>
      </w:r>
      <w:r w:rsidRPr="006B5893">
        <w:rPr>
          <w:rFonts w:ascii="Century Schoolbook" w:eastAsia="Times New Roman" w:hAnsi="Century Schoolbook" w:cs="Times New Roman"/>
          <w:i/>
          <w:sz w:val="20"/>
          <w:szCs w:val="20"/>
          <w:lang w:val="en-GB" w:eastAsia="en-GB"/>
        </w:rPr>
        <w:t>Springer, Heidelberg.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w:t>
      </w:r>
      <w:proofErr w:type="spellStart"/>
      <w:r w:rsidRPr="006B5893">
        <w:rPr>
          <w:rFonts w:ascii="Century Schoolbook" w:eastAsia="Times New Roman" w:hAnsi="Century Schoolbook" w:cs="Times New Roman"/>
          <w:i/>
          <w:sz w:val="20"/>
          <w:szCs w:val="20"/>
          <w:lang w:val="en-GB" w:eastAsia="en-GB"/>
        </w:rPr>
        <w:t>Groslambert</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Julliand</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(2008), "Verification of class liveness properties with Java modelling language", </w:t>
      </w:r>
      <w:r w:rsidRPr="006B5893">
        <w:rPr>
          <w:rFonts w:ascii="Century Schoolbook" w:eastAsia="Times New Roman" w:hAnsi="Century Schoolbook" w:cs="Times New Roman"/>
          <w:i/>
          <w:iCs/>
          <w:sz w:val="20"/>
          <w:szCs w:val="20"/>
          <w:lang w:val="en-GB" w:eastAsia="en-GB"/>
        </w:rPr>
        <w:t>IET Software, </w:t>
      </w:r>
      <w:r w:rsidRPr="006B5893">
        <w:rPr>
          <w:rFonts w:ascii="Century Schoolbook" w:eastAsia="Times New Roman" w:hAnsi="Century Schoolbook" w:cs="Times New Roman"/>
          <w:i/>
          <w:sz w:val="20"/>
          <w:szCs w:val="20"/>
          <w:lang w:val="en-GB" w:eastAsia="en-GB"/>
        </w:rPr>
        <w:t>vol. 2, no. 6, pp. 500-514.</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Giorgetti</w:t>
      </w:r>
      <w:proofErr w:type="spellEnd"/>
      <w:r w:rsidRPr="006B5893">
        <w:rPr>
          <w:rFonts w:ascii="Century Schoolbook" w:eastAsia="Times New Roman" w:hAnsi="Century Schoolbook" w:cs="Times New Roman"/>
          <w:i/>
          <w:sz w:val="20"/>
          <w:szCs w:val="20"/>
          <w:lang w:val="en-GB" w:eastAsia="en-GB"/>
        </w:rPr>
        <w:t xml:space="preserve">, A., Marché, C., </w:t>
      </w:r>
      <w:proofErr w:type="spellStart"/>
      <w:r w:rsidRPr="006B5893">
        <w:rPr>
          <w:rFonts w:ascii="Century Schoolbook" w:eastAsia="Times New Roman" w:hAnsi="Century Schoolbook" w:cs="Times New Roman"/>
          <w:i/>
          <w:sz w:val="20"/>
          <w:szCs w:val="20"/>
          <w:lang w:val="en-GB" w:eastAsia="en-GB"/>
        </w:rPr>
        <w:t>Tushkanova</w:t>
      </w:r>
      <w:proofErr w:type="spellEnd"/>
      <w:r w:rsidRPr="006B5893">
        <w:rPr>
          <w:rFonts w:ascii="Century Schoolbook" w:eastAsia="Times New Roman" w:hAnsi="Century Schoolbook" w:cs="Times New Roman"/>
          <w:i/>
          <w:sz w:val="20"/>
          <w:szCs w:val="20"/>
          <w:lang w:val="en-GB" w:eastAsia="en-GB"/>
        </w:rPr>
        <w:t xml:space="preserve">, E. &amp; </w:t>
      </w:r>
      <w:proofErr w:type="spellStart"/>
      <w:r w:rsidRPr="006B5893">
        <w:rPr>
          <w:rFonts w:ascii="Century Schoolbook" w:eastAsia="Times New Roman" w:hAnsi="Century Schoolbook" w:cs="Times New Roman"/>
          <w:i/>
          <w:sz w:val="20"/>
          <w:szCs w:val="20"/>
          <w:lang w:val="en-GB" w:eastAsia="en-GB"/>
        </w:rPr>
        <w:t>Kouchnarenko</w:t>
      </w:r>
      <w:proofErr w:type="spellEnd"/>
      <w:r w:rsidRPr="006B5893">
        <w:rPr>
          <w:rFonts w:ascii="Century Schoolbook" w:eastAsia="Times New Roman" w:hAnsi="Century Schoolbook" w:cs="Times New Roman"/>
          <w:i/>
          <w:sz w:val="20"/>
          <w:szCs w:val="20"/>
          <w:lang w:val="en-GB" w:eastAsia="en-GB"/>
        </w:rPr>
        <w:t>, O. 2010, "Specifying generic Java programs: two case studies", ACM, , pp. 1.</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https://hal.inria.fr/hal-01344110/document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Hal.inria.fr.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[online] Available at: https://hal.inria.fr/hal-00789533/document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autoSpaceDE w:val="0"/>
        <w:autoSpaceDN w:val="0"/>
        <w:adjustRightInd w:val="0"/>
        <w:spacing w:after="0" w:line="360" w:lineRule="auto"/>
        <w:ind w:left="360"/>
        <w:rPr>
          <w:rFonts w:ascii="Century Schoolbook" w:hAnsi="Century Schoolbook" w:cs="URWPalladioL-Bold"/>
          <w:bCs/>
          <w:i/>
          <w:sz w:val="20"/>
          <w:szCs w:val="20"/>
          <w:lang w:val="en-GB"/>
        </w:rPr>
      </w:pPr>
      <w:r w:rsidRPr="000223B5">
        <w:rPr>
          <w:rFonts w:ascii="Century Schoolbook" w:hAnsi="Century Schoolbook"/>
          <w:i/>
          <w:spacing w:val="2"/>
          <w:sz w:val="20"/>
          <w:szCs w:val="20"/>
          <w:highlight w:val="yellow"/>
          <w:shd w:val="clear" w:color="auto" w:fill="FCFCFC"/>
          <w:lang w:val="en-GB"/>
        </w:rPr>
        <w:t xml:space="preserve">Healy, A. (2016) </w:t>
      </w:r>
      <w:r w:rsidRPr="000223B5">
        <w:rPr>
          <w:rFonts w:ascii="Century Schoolbook" w:hAnsi="Century Schoolbook" w:cs="URWPalladioL-Bold"/>
          <w:bCs/>
          <w:i/>
          <w:sz w:val="20"/>
          <w:szCs w:val="20"/>
          <w:highlight w:val="yellow"/>
          <w:lang w:val="en-GB"/>
        </w:rPr>
        <w:t>Predicting SMT solver performance</w:t>
      </w:r>
    </w:p>
    <w:p w:rsidR="00C04097" w:rsidRPr="00C04097" w:rsidRDefault="00C04097"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C87E83">
        <w:rPr>
          <w:rFonts w:ascii="Century Schoolbook" w:hAnsi="Century Schoolbook" w:cs="Helvetica"/>
          <w:i/>
          <w:color w:val="333333"/>
          <w:sz w:val="20"/>
          <w:szCs w:val="20"/>
          <w:shd w:val="clear" w:color="auto" w:fill="F0F0F0"/>
        </w:rPr>
        <w:t xml:space="preserve">Hoare, C. </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1983</w:t>
      </w:r>
      <w:r w:rsidR="003D367A">
        <w:rPr>
          <w:rFonts w:ascii="Century Schoolbook" w:hAnsi="Century Schoolbook" w:cs="Helvetica"/>
          <w:i/>
          <w:color w:val="333333"/>
          <w:sz w:val="20"/>
          <w:szCs w:val="20"/>
          <w:shd w:val="clear" w:color="auto" w:fill="F0F0F0"/>
        </w:rPr>
        <w:t>)</w:t>
      </w:r>
      <w:r w:rsidRPr="00C87E83">
        <w:rPr>
          <w:rFonts w:ascii="Century Schoolbook" w:hAnsi="Century Schoolbook" w:cs="Helvetica"/>
          <w:i/>
          <w:color w:val="333333"/>
          <w:sz w:val="20"/>
          <w:szCs w:val="20"/>
          <w:shd w:val="clear" w:color="auto" w:fill="F0F0F0"/>
        </w:rPr>
        <w:t>, </w:t>
      </w:r>
      <w:r w:rsidRPr="00C87E83">
        <w:rPr>
          <w:rFonts w:ascii="Century Schoolbook" w:hAnsi="Century Schoolbook" w:cs="Helvetica"/>
          <w:i/>
          <w:iCs/>
          <w:color w:val="333333"/>
          <w:sz w:val="20"/>
          <w:szCs w:val="20"/>
          <w:shd w:val="clear" w:color="auto" w:fill="F0F0F0"/>
        </w:rPr>
        <w:t>An axiomatic basis for computer programming</w:t>
      </w:r>
      <w:r w:rsidRPr="00C87E83">
        <w:rPr>
          <w:rFonts w:ascii="Century Schoolbook" w:hAnsi="Century Schoolbook" w:cs="Helvetica"/>
          <w:i/>
          <w:color w:val="333333"/>
          <w:sz w:val="20"/>
          <w:szCs w:val="20"/>
          <w:shd w:val="clear" w:color="auto" w:fill="F0F0F0"/>
        </w:rPr>
        <w:t>, ACM</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lastRenderedPageBreak/>
        <w:t xml:space="preserve">Huisman, M., </w:t>
      </w:r>
      <w:proofErr w:type="spellStart"/>
      <w:r w:rsidRPr="006B5893">
        <w:rPr>
          <w:rFonts w:ascii="Century Schoolbook" w:eastAsia="Times New Roman" w:hAnsi="Century Schoolbook" w:cs="Times New Roman"/>
          <w:i/>
          <w:sz w:val="20"/>
          <w:szCs w:val="20"/>
          <w:lang w:val="en-GB" w:eastAsia="en-GB"/>
        </w:rPr>
        <w:t>Klebanov</w:t>
      </w:r>
      <w:proofErr w:type="spellEnd"/>
      <w:r w:rsidRPr="006B5893">
        <w:rPr>
          <w:rFonts w:ascii="Century Schoolbook" w:eastAsia="Times New Roman" w:hAnsi="Century Schoolbook" w:cs="Times New Roman"/>
          <w:i/>
          <w:sz w:val="20"/>
          <w:szCs w:val="20"/>
          <w:lang w:val="en-GB" w:eastAsia="en-GB"/>
        </w:rPr>
        <w:t xml:space="preserve">, V. &amp; Monahan, R. </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924C12">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 A Program Verification Competition",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647-657.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Jacobs, B.,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2015, "Solving the </w:t>
      </w:r>
      <w:proofErr w:type="spellStart"/>
      <w:r w:rsidRPr="006B5893">
        <w:rPr>
          <w:rFonts w:ascii="Century Schoolbook" w:eastAsia="Times New Roman" w:hAnsi="Century Schoolbook" w:cs="Times New Roman"/>
          <w:i/>
          <w:sz w:val="20"/>
          <w:szCs w:val="20"/>
          <w:lang w:val="en-GB" w:eastAsia="en-GB"/>
        </w:rPr>
        <w:t>VerifyThis</w:t>
      </w:r>
      <w:proofErr w:type="spellEnd"/>
      <w:r w:rsidRPr="006B5893">
        <w:rPr>
          <w:rFonts w:ascii="Century Schoolbook" w:eastAsia="Times New Roman" w:hAnsi="Century Schoolbook" w:cs="Times New Roman"/>
          <w:i/>
          <w:sz w:val="20"/>
          <w:szCs w:val="20"/>
          <w:lang w:val="en-GB" w:eastAsia="en-GB"/>
        </w:rPr>
        <w:t xml:space="preserve"> 2012 challenges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w:t>
      </w:r>
      <w:r w:rsidRPr="006B5893">
        <w:rPr>
          <w:rFonts w:ascii="Century Schoolbook" w:eastAsia="Times New Roman" w:hAnsi="Century Schoolbook" w:cs="Times New Roman"/>
          <w:i/>
          <w:iCs/>
          <w:sz w:val="20"/>
          <w:szCs w:val="20"/>
          <w:lang w:val="en-GB" w:eastAsia="en-GB"/>
        </w:rPr>
        <w:t>International Journal on Software Tools for Technology Transfer, </w:t>
      </w:r>
      <w:r w:rsidRPr="006B5893">
        <w:rPr>
          <w:rFonts w:ascii="Century Schoolbook" w:eastAsia="Times New Roman" w:hAnsi="Century Schoolbook" w:cs="Times New Roman"/>
          <w:i/>
          <w:sz w:val="20"/>
          <w:szCs w:val="20"/>
          <w:lang w:val="en-GB" w:eastAsia="en-GB"/>
        </w:rPr>
        <w:t>vol. 17, no. 6, pp. 659-676.</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Kandziora</w:t>
      </w:r>
      <w:proofErr w:type="spellEnd"/>
      <w:r w:rsidRPr="006B5893">
        <w:rPr>
          <w:rFonts w:ascii="Century Schoolbook" w:eastAsia="Times New Roman" w:hAnsi="Century Schoolbook" w:cs="Times New Roman"/>
          <w:i/>
          <w:sz w:val="20"/>
          <w:szCs w:val="20"/>
          <w:lang w:val="en-GB" w:eastAsia="en-GB"/>
        </w:rPr>
        <w:t xml:space="preserve">, J., Huisman, M., </w:t>
      </w:r>
      <w:proofErr w:type="spellStart"/>
      <w:r w:rsidRPr="006B5893">
        <w:rPr>
          <w:rFonts w:ascii="Century Schoolbook" w:eastAsia="Times New Roman" w:hAnsi="Century Schoolbook" w:cs="Times New Roman"/>
          <w:i/>
          <w:sz w:val="20"/>
          <w:szCs w:val="20"/>
          <w:lang w:val="en-GB" w:eastAsia="en-GB"/>
        </w:rPr>
        <w:t>Bockisch</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Zaharieva-Stojanovski</w:t>
      </w:r>
      <w:proofErr w:type="spellEnd"/>
      <w:r w:rsidRPr="006B5893">
        <w:rPr>
          <w:rFonts w:ascii="Century Schoolbook" w:eastAsia="Times New Roman" w:hAnsi="Century Schoolbook" w:cs="Times New Roman"/>
          <w:i/>
          <w:sz w:val="20"/>
          <w:szCs w:val="20"/>
          <w:lang w:val="en-GB" w:eastAsia="en-GB"/>
        </w:rPr>
        <w:t xml:space="preserve">, M. </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2015</w:t>
      </w:r>
      <w:r w:rsidR="00517D7E">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"Run-time assertion checking of JML annotations in multithreaded applications with e-</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w:t>
      </w:r>
    </w:p>
    <w:p w:rsidR="0018344C" w:rsidRPr="0018344C" w:rsidRDefault="0018344C" w:rsidP="0018344C">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18344C">
        <w:rPr>
          <w:rFonts w:ascii="Century Schoolbook" w:eastAsia="Times New Roman" w:hAnsi="Century Schoolbook" w:cs="Helvetica"/>
          <w:i/>
          <w:color w:val="333333"/>
          <w:sz w:val="20"/>
          <w:szCs w:val="20"/>
          <w:lang w:val="en-GB" w:eastAsia="en-GB"/>
        </w:rPr>
        <w:t>Kassios</w:t>
      </w:r>
      <w:proofErr w:type="spellEnd"/>
      <w:r w:rsidRPr="0018344C">
        <w:rPr>
          <w:rFonts w:ascii="Century Schoolbook" w:eastAsia="Times New Roman" w:hAnsi="Century Schoolbook" w:cs="Helvetica"/>
          <w:i/>
          <w:color w:val="333333"/>
          <w:sz w:val="20"/>
          <w:szCs w:val="20"/>
          <w:lang w:val="en-GB" w:eastAsia="en-GB"/>
        </w:rPr>
        <w:t xml:space="preserve">, I.T., Müller, P. &amp; </w:t>
      </w:r>
      <w:proofErr w:type="spellStart"/>
      <w:r w:rsidRPr="0018344C">
        <w:rPr>
          <w:rFonts w:ascii="Century Schoolbook" w:eastAsia="Times New Roman" w:hAnsi="Century Schoolbook" w:cs="Helvetica"/>
          <w:i/>
          <w:color w:val="333333"/>
          <w:sz w:val="20"/>
          <w:szCs w:val="20"/>
          <w:lang w:val="en-GB" w:eastAsia="en-GB"/>
        </w:rPr>
        <w:t>Schwerhoff</w:t>
      </w:r>
      <w:proofErr w:type="spellEnd"/>
      <w:r w:rsidRPr="0018344C">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2012</w:t>
      </w:r>
      <w:r>
        <w:rPr>
          <w:rFonts w:ascii="Century Schoolbook" w:eastAsia="Times New Roman" w:hAnsi="Century Schoolbook" w:cs="Helvetica"/>
          <w:i/>
          <w:color w:val="333333"/>
          <w:sz w:val="20"/>
          <w:szCs w:val="20"/>
          <w:lang w:val="en-GB" w:eastAsia="en-GB"/>
        </w:rPr>
        <w:t>)</w:t>
      </w:r>
      <w:r w:rsidRPr="0018344C">
        <w:rPr>
          <w:rFonts w:ascii="Century Schoolbook" w:eastAsia="Times New Roman" w:hAnsi="Century Schoolbook" w:cs="Helvetica"/>
          <w:i/>
          <w:color w:val="333333"/>
          <w:sz w:val="20"/>
          <w:szCs w:val="20"/>
          <w:lang w:val="en-GB" w:eastAsia="en-GB"/>
        </w:rPr>
        <w:t>, "Comparing Verification Condition Generation with Symbolic Execution: An Experience Report" in Springer Berlin Heidelberg, Berlin, Heidelberg, pp. 196-208.</w:t>
      </w: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https://www.key-project.org/wp-content/uploads/2017/10/slides-pp.pdf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Key-project.org.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 xml:space="preserve">The </w:t>
      </w:r>
      <w:proofErr w:type="spellStart"/>
      <w:r w:rsidRPr="006B5893">
        <w:rPr>
          <w:rFonts w:ascii="Century Schoolbook" w:hAnsi="Century Schoolbook" w:cs="Segoe UI"/>
          <w:bCs/>
          <w:iCs w:val="0"/>
          <w:color w:val="auto"/>
          <w:sz w:val="20"/>
          <w:szCs w:val="20"/>
          <w:lang w:val="en-GB"/>
        </w:rPr>
        <w:t>KeY</w:t>
      </w:r>
      <w:proofErr w:type="spellEnd"/>
      <w:r w:rsidRPr="006B5893">
        <w:rPr>
          <w:rFonts w:ascii="Century Schoolbook" w:hAnsi="Century Schoolbook" w:cs="Segoe UI"/>
          <w:bCs/>
          <w:iCs w:val="0"/>
          <w:color w:val="auto"/>
          <w:sz w:val="20"/>
          <w:szCs w:val="20"/>
          <w:lang w:val="en-GB"/>
        </w:rPr>
        <w:t xml:space="preserve"> Project</w:t>
      </w:r>
      <w:r w:rsidRPr="006B5893">
        <w:rPr>
          <w:rFonts w:ascii="Century Schoolbook" w:hAnsi="Century Schoolbook" w:cs="Segoe UI"/>
          <w:bCs/>
          <w:color w:val="auto"/>
          <w:sz w:val="20"/>
          <w:szCs w:val="20"/>
          <w:lang w:val="en-GB"/>
        </w:rPr>
        <w:t>. [online] Available at: https://www.key-project.org/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Kindsoftware.com. (2018). [online] Available at: http://kindsoftware.com/documents/talks/KSU_ESCJava2_Object_Logic.pdf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 </w:t>
      </w:r>
      <w:proofErr w:type="spellStart"/>
      <w:r w:rsidRPr="006B5893">
        <w:rPr>
          <w:rFonts w:ascii="Century Schoolbook" w:eastAsia="Times New Roman" w:hAnsi="Century Schoolbook" w:cs="Times New Roman"/>
          <w:i/>
          <w:sz w:val="20"/>
          <w:szCs w:val="20"/>
          <w:lang w:val="en-GB" w:eastAsia="en-GB"/>
        </w:rPr>
        <w:t>Morkan</w:t>
      </w:r>
      <w:proofErr w:type="spellEnd"/>
      <w:r w:rsidRPr="006B5893">
        <w:rPr>
          <w:rFonts w:ascii="Century Schoolbook" w:eastAsia="Times New Roman" w:hAnsi="Century Schoolbook" w:cs="Times New Roman"/>
          <w:i/>
          <w:sz w:val="20"/>
          <w:szCs w:val="20"/>
          <w:lang w:val="en-GB" w:eastAsia="en-GB"/>
        </w:rPr>
        <w:t xml:space="preserve">, A. &amp; </w:t>
      </w:r>
      <w:proofErr w:type="spellStart"/>
      <w:r w:rsidRPr="006B5893">
        <w:rPr>
          <w:rFonts w:ascii="Century Schoolbook" w:eastAsia="Times New Roman" w:hAnsi="Century Schoolbook" w:cs="Times New Roman"/>
          <w:i/>
          <w:sz w:val="20"/>
          <w:szCs w:val="20"/>
          <w:lang w:val="en-GB" w:eastAsia="en-GB"/>
        </w:rPr>
        <w:t>Denby</w:t>
      </w:r>
      <w:proofErr w:type="spellEnd"/>
      <w:r w:rsidRPr="006B5893">
        <w:rPr>
          <w:rFonts w:ascii="Century Schoolbook" w:eastAsia="Times New Roman" w:hAnsi="Century Schoolbook" w:cs="Times New Roman"/>
          <w:i/>
          <w:sz w:val="20"/>
          <w:szCs w:val="20"/>
          <w:lang w:val="en-GB" w:eastAsia="en-GB"/>
        </w:rPr>
        <w:t>, B. 2006, "Soundness and completeness warnings in ESC/Java2", ACM, , pp. 19.</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Krakatoa.lri.fr. (2018</w:t>
      </w:r>
      <w:r w:rsidR="00FD5AD6">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http://krakatoa.lri.fr/krakatoa.pdf [Accessed 13 May 2018].</w:t>
      </w:r>
    </w:p>
    <w:p w:rsidR="00BD6A7B" w:rsidRDefault="00BD6A7B" w:rsidP="00BD6A7B">
      <w:pPr>
        <w:widowControl w:val="0"/>
        <w:autoSpaceDE w:val="0"/>
        <w:autoSpaceDN w:val="0"/>
        <w:adjustRightInd w:val="0"/>
        <w:spacing w:line="360" w:lineRule="auto"/>
        <w:ind w:left="360"/>
        <w:jc w:val="both"/>
        <w:rPr>
          <w:rFonts w:ascii="Century Schoolbook" w:hAnsi="Century Schoolbook" w:cs="Segoe UI"/>
          <w:i/>
          <w:sz w:val="20"/>
          <w:szCs w:val="20"/>
          <w:shd w:val="clear" w:color="auto" w:fill="FFFFFF"/>
          <w:lang w:val="en-GB"/>
        </w:rPr>
      </w:pPr>
      <w:r w:rsidRPr="006B5893">
        <w:rPr>
          <w:rFonts w:ascii="Century Schoolbook" w:hAnsi="Century Schoolbook" w:cs="Segoe UI"/>
          <w:i/>
          <w:sz w:val="20"/>
          <w:szCs w:val="20"/>
          <w:shd w:val="clear" w:color="auto" w:fill="FFFFFF"/>
          <w:lang w:val="en-GB"/>
        </w:rPr>
        <w:t xml:space="preserve">Leavens, G.T., &amp; </w:t>
      </w:r>
      <w:proofErr w:type="spellStart"/>
      <w:r w:rsidRPr="006B5893">
        <w:rPr>
          <w:rFonts w:ascii="Century Schoolbook" w:hAnsi="Century Schoolbook" w:cs="Segoe UI"/>
          <w:i/>
          <w:sz w:val="20"/>
          <w:szCs w:val="20"/>
          <w:shd w:val="clear" w:color="auto" w:fill="FFFFFF"/>
          <w:lang w:val="en-GB"/>
        </w:rPr>
        <w:t>Cheon</w:t>
      </w:r>
      <w:proofErr w:type="spellEnd"/>
      <w:r w:rsidRPr="006B5893">
        <w:rPr>
          <w:rFonts w:ascii="Century Schoolbook" w:hAnsi="Century Schoolbook" w:cs="Segoe UI"/>
          <w:i/>
          <w:sz w:val="20"/>
          <w:szCs w:val="20"/>
          <w:shd w:val="clear" w:color="auto" w:fill="FFFFFF"/>
          <w:lang w:val="en-GB"/>
        </w:rPr>
        <w:t>, Y. (2003). Design by Contract with JML.</w:t>
      </w:r>
    </w:p>
    <w:p w:rsidR="00FD5AD6" w:rsidRDefault="00FD5AD6" w:rsidP="00FD5AD6">
      <w:pPr>
        <w:pStyle w:val="Heading4"/>
        <w:spacing w:before="0" w:line="360" w:lineRule="atLeast"/>
        <w:ind w:left="360"/>
        <w:rPr>
          <w:rFonts w:ascii="Century Schoolbook" w:hAnsi="Century Schoolbook" w:cs="Segoe UI"/>
          <w:bCs/>
          <w:color w:val="000000"/>
          <w:sz w:val="20"/>
          <w:szCs w:val="20"/>
        </w:rPr>
      </w:pPr>
      <w:r w:rsidRPr="00FD5AD6">
        <w:rPr>
          <w:rFonts w:ascii="Century Schoolbook" w:hAnsi="Century Schoolbook" w:cs="Segoe UI"/>
          <w:bCs/>
          <w:color w:val="000000"/>
          <w:sz w:val="20"/>
          <w:szCs w:val="20"/>
        </w:rPr>
        <w:t>Krakatoa.lri.fr. (2018b). </w:t>
      </w:r>
      <w:r w:rsidRPr="00FD5AD6">
        <w:rPr>
          <w:rFonts w:ascii="Century Schoolbook" w:hAnsi="Century Schoolbook" w:cs="Segoe UI"/>
          <w:bCs/>
          <w:iCs w:val="0"/>
          <w:color w:val="000000"/>
          <w:sz w:val="20"/>
          <w:szCs w:val="20"/>
        </w:rPr>
        <w:t>Krakatoa and Jessie: verification tools for Java and C programs</w:t>
      </w:r>
      <w:r w:rsidRPr="00FD5AD6">
        <w:rPr>
          <w:rFonts w:ascii="Century Schoolbook" w:hAnsi="Century Schoolbook" w:cs="Segoe UI"/>
          <w:bCs/>
          <w:color w:val="000000"/>
          <w:sz w:val="20"/>
          <w:szCs w:val="20"/>
        </w:rPr>
        <w:t>. [online] Available at: http://krakatoa.lri.fr/#krakatoa [Accessed 28 May 2018].</w:t>
      </w:r>
    </w:p>
    <w:p w:rsidR="005568ED" w:rsidRDefault="005568ED" w:rsidP="005568ED"/>
    <w:p w:rsidR="00FD5AD6" w:rsidRDefault="005568ED"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5568ED">
        <w:rPr>
          <w:rFonts w:ascii="Century Schoolbook" w:eastAsia="Times New Roman" w:hAnsi="Century Schoolbook" w:cs="Helvetica"/>
          <w:i/>
          <w:color w:val="333333"/>
          <w:sz w:val="20"/>
          <w:szCs w:val="20"/>
          <w:lang w:val="en-GB" w:eastAsia="en-GB"/>
        </w:rPr>
        <w:t>Kuhtz</w:t>
      </w:r>
      <w:proofErr w:type="spellEnd"/>
      <w:r w:rsidRPr="005568ED">
        <w:rPr>
          <w:rFonts w:ascii="Century Schoolbook" w:eastAsia="Times New Roman" w:hAnsi="Century Schoolbook" w:cs="Helvetica"/>
          <w:i/>
          <w:color w:val="333333"/>
          <w:sz w:val="20"/>
          <w:szCs w:val="20"/>
          <w:lang w:val="en-GB" w:eastAsia="en-GB"/>
        </w:rPr>
        <w:t xml:space="preserve">, L. &amp; </w:t>
      </w:r>
      <w:proofErr w:type="spellStart"/>
      <w:r w:rsidRPr="005568ED">
        <w:rPr>
          <w:rFonts w:ascii="Century Schoolbook" w:eastAsia="Times New Roman" w:hAnsi="Century Schoolbook" w:cs="Helvetica"/>
          <w:i/>
          <w:color w:val="333333"/>
          <w:sz w:val="20"/>
          <w:szCs w:val="20"/>
          <w:lang w:val="en-GB" w:eastAsia="en-GB"/>
        </w:rPr>
        <w:t>Finkbeiner</w:t>
      </w:r>
      <w:proofErr w:type="spellEnd"/>
      <w:r w:rsidRPr="005568ED">
        <w:rPr>
          <w:rFonts w:ascii="Century Schoolbook" w:eastAsia="Times New Roman" w:hAnsi="Century Schoolbook" w:cs="Helvetica"/>
          <w:i/>
          <w:color w:val="333333"/>
          <w:sz w:val="20"/>
          <w:szCs w:val="20"/>
          <w:lang w:val="en-GB" w:eastAsia="en-GB"/>
        </w:rPr>
        <w:t xml:space="preserve">, B. </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2011</w:t>
      </w:r>
      <w:r>
        <w:rPr>
          <w:rFonts w:ascii="Century Schoolbook" w:eastAsia="Times New Roman" w:hAnsi="Century Schoolbook" w:cs="Helvetica"/>
          <w:i/>
          <w:color w:val="333333"/>
          <w:sz w:val="20"/>
          <w:szCs w:val="20"/>
          <w:lang w:val="en-GB" w:eastAsia="en-GB"/>
        </w:rPr>
        <w:t>)</w:t>
      </w:r>
      <w:r w:rsidRPr="005568ED">
        <w:rPr>
          <w:rFonts w:ascii="Century Schoolbook" w:eastAsia="Times New Roman" w:hAnsi="Century Schoolbook" w:cs="Helvetica"/>
          <w:i/>
          <w:color w:val="333333"/>
          <w:sz w:val="20"/>
          <w:szCs w:val="20"/>
          <w:lang w:val="en-GB" w:eastAsia="en-GB"/>
        </w:rPr>
        <w:t xml:space="preserve">, "Weak </w:t>
      </w:r>
      <w:proofErr w:type="spellStart"/>
      <w:r w:rsidRPr="005568ED">
        <w:rPr>
          <w:rFonts w:ascii="Century Schoolbook" w:eastAsia="Times New Roman" w:hAnsi="Century Schoolbook" w:cs="Helvetica"/>
          <w:i/>
          <w:color w:val="333333"/>
          <w:sz w:val="20"/>
          <w:szCs w:val="20"/>
          <w:lang w:val="en-GB" w:eastAsia="en-GB"/>
        </w:rPr>
        <w:t>Kripke</w:t>
      </w:r>
      <w:proofErr w:type="spellEnd"/>
      <w:r w:rsidRPr="005568ED">
        <w:rPr>
          <w:rFonts w:ascii="Century Schoolbook" w:eastAsia="Times New Roman" w:hAnsi="Century Schoolbook" w:cs="Helvetica"/>
          <w:i/>
          <w:color w:val="333333"/>
          <w:sz w:val="20"/>
          <w:szCs w:val="20"/>
          <w:lang w:val="en-GB" w:eastAsia="en-GB"/>
        </w:rPr>
        <w:t xml:space="preserve"> Structures and LTL" in Springer Berlin Heidelberg, Berlin, Heidelberg, pp. 419-433.</w:t>
      </w:r>
    </w:p>
    <w:p w:rsidR="00915ECB" w:rsidRPr="00915ECB" w:rsidRDefault="00915ECB"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915ECB">
        <w:rPr>
          <w:rFonts w:ascii="Century Schoolbook" w:eastAsia="Times New Roman" w:hAnsi="Century Schoolbook" w:cs="Helvetica"/>
          <w:i/>
          <w:color w:val="333333"/>
          <w:sz w:val="20"/>
          <w:szCs w:val="20"/>
          <w:lang w:val="en-GB" w:eastAsia="en-GB"/>
        </w:rPr>
        <w:t xml:space="preserve">Leavens, G.T., </w:t>
      </w:r>
      <w:proofErr w:type="spellStart"/>
      <w:r w:rsidRPr="00915ECB">
        <w:rPr>
          <w:rFonts w:ascii="Century Schoolbook" w:eastAsia="Times New Roman" w:hAnsi="Century Schoolbook" w:cs="Helvetica"/>
          <w:i/>
          <w:color w:val="333333"/>
          <w:sz w:val="20"/>
          <w:szCs w:val="20"/>
          <w:lang w:val="en-GB" w:eastAsia="en-GB"/>
        </w:rPr>
        <w:t>Cheon</w:t>
      </w:r>
      <w:proofErr w:type="spellEnd"/>
      <w:r w:rsidRPr="00915ECB">
        <w:rPr>
          <w:rFonts w:ascii="Century Schoolbook" w:eastAsia="Times New Roman" w:hAnsi="Century Schoolbook" w:cs="Helvetica"/>
          <w:i/>
          <w:color w:val="333333"/>
          <w:sz w:val="20"/>
          <w:szCs w:val="20"/>
          <w:lang w:val="en-GB" w:eastAsia="en-GB"/>
        </w:rPr>
        <w:t xml:space="preserve">, Y., Clifton, C., Ruby, C. &amp; </w:t>
      </w:r>
      <w:proofErr w:type="spellStart"/>
      <w:r w:rsidRPr="00915ECB">
        <w:rPr>
          <w:rFonts w:ascii="Century Schoolbook" w:eastAsia="Times New Roman" w:hAnsi="Century Schoolbook" w:cs="Helvetica"/>
          <w:i/>
          <w:color w:val="333333"/>
          <w:sz w:val="20"/>
          <w:szCs w:val="20"/>
          <w:lang w:val="en-GB" w:eastAsia="en-GB"/>
        </w:rPr>
        <w:t>Cok</w:t>
      </w:r>
      <w:proofErr w:type="spellEnd"/>
      <w:r w:rsidRPr="00915ECB">
        <w:rPr>
          <w:rFonts w:ascii="Century Schoolbook" w:eastAsia="Times New Roman" w:hAnsi="Century Schoolbook" w:cs="Helvetica"/>
          <w:i/>
          <w:color w:val="333333"/>
          <w:sz w:val="20"/>
          <w:szCs w:val="20"/>
          <w:lang w:val="en-GB" w:eastAsia="en-GB"/>
        </w:rPr>
        <w:t xml:space="preserve">, D.R. </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2005</w:t>
      </w:r>
      <w:r>
        <w:rPr>
          <w:rFonts w:ascii="Century Schoolbook" w:eastAsia="Times New Roman" w:hAnsi="Century Schoolbook" w:cs="Helvetica"/>
          <w:i/>
          <w:color w:val="333333"/>
          <w:sz w:val="20"/>
          <w:szCs w:val="20"/>
          <w:lang w:val="en-GB" w:eastAsia="en-GB"/>
        </w:rPr>
        <w:t>)</w:t>
      </w:r>
      <w:r w:rsidRPr="00915ECB">
        <w:rPr>
          <w:rFonts w:ascii="Century Schoolbook" w:eastAsia="Times New Roman" w:hAnsi="Century Schoolbook" w:cs="Helvetica"/>
          <w:i/>
          <w:color w:val="333333"/>
          <w:sz w:val="20"/>
          <w:szCs w:val="20"/>
          <w:lang w:val="en-GB" w:eastAsia="en-GB"/>
        </w:rPr>
        <w:t>, "How the design of JML accommodates both runtime assertion checking and formal verification", </w:t>
      </w:r>
      <w:r w:rsidRPr="00915ECB">
        <w:rPr>
          <w:rFonts w:ascii="Century Schoolbook" w:eastAsia="Times New Roman" w:hAnsi="Century Schoolbook" w:cs="Helvetica"/>
          <w:i/>
          <w:iCs/>
          <w:color w:val="333333"/>
          <w:sz w:val="20"/>
          <w:szCs w:val="20"/>
          <w:lang w:val="en-GB" w:eastAsia="en-GB"/>
        </w:rPr>
        <w:t>Science of Computer Programming, </w:t>
      </w:r>
      <w:r w:rsidRPr="00915ECB">
        <w:rPr>
          <w:rFonts w:ascii="Century Schoolbook" w:eastAsia="Times New Roman" w:hAnsi="Century Schoolbook" w:cs="Helvetica"/>
          <w:i/>
          <w:color w:val="333333"/>
          <w:sz w:val="20"/>
          <w:szCs w:val="20"/>
          <w:lang w:val="en-GB" w:eastAsia="en-GB"/>
        </w:rPr>
        <w:t>vol. 55, no. 1, pp. 185-208.</w:t>
      </w:r>
    </w:p>
    <w:p w:rsidR="00915ECB" w:rsidRPr="002137FE" w:rsidRDefault="004A1212" w:rsidP="005568E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2137FE">
        <w:rPr>
          <w:rFonts w:ascii="Century Schoolbook" w:eastAsia="Times New Roman" w:hAnsi="Century Schoolbook" w:cs="Helvetica"/>
          <w:i/>
          <w:color w:val="333333"/>
          <w:sz w:val="20"/>
          <w:szCs w:val="20"/>
          <w:lang w:val="en-GB" w:eastAsia="en-GB"/>
        </w:rPr>
        <w:lastRenderedPageBreak/>
        <w:t>Leavens, G.</w:t>
      </w:r>
      <w:r w:rsidR="00DE5C2E">
        <w:rPr>
          <w:rFonts w:ascii="Century Schoolbook" w:eastAsia="Times New Roman" w:hAnsi="Century Schoolbook" w:cs="Helvetica"/>
          <w:i/>
          <w:color w:val="333333"/>
          <w:sz w:val="20"/>
          <w:szCs w:val="20"/>
          <w:lang w:val="en-GB" w:eastAsia="en-GB"/>
        </w:rPr>
        <w:t xml:space="preserve">T., Poll, E., Clifton, C., </w:t>
      </w:r>
      <w:proofErr w:type="spellStart"/>
      <w:r w:rsidR="00DE5C2E">
        <w:rPr>
          <w:rFonts w:ascii="Century Schoolbook" w:eastAsia="Times New Roman" w:hAnsi="Century Schoolbook" w:cs="Helvetica"/>
          <w:i/>
          <w:color w:val="333333"/>
          <w:sz w:val="20"/>
          <w:szCs w:val="20"/>
          <w:lang w:val="en-GB" w:eastAsia="en-GB"/>
        </w:rPr>
        <w:t>Cheon</w:t>
      </w:r>
      <w:proofErr w:type="spellEnd"/>
      <w:r w:rsidR="00DE5C2E">
        <w:rPr>
          <w:rFonts w:ascii="Century Schoolbook" w:eastAsia="Times New Roman" w:hAnsi="Century Schoolbook" w:cs="Helvetica"/>
          <w:i/>
          <w:color w:val="333333"/>
          <w:sz w:val="20"/>
          <w:szCs w:val="20"/>
          <w:lang w:val="en-GB" w:eastAsia="en-GB"/>
        </w:rPr>
        <w:t xml:space="preserve">, Y., Ruby, C., </w:t>
      </w:r>
      <w:proofErr w:type="spellStart"/>
      <w:r w:rsidR="00DE5C2E">
        <w:rPr>
          <w:rFonts w:ascii="Century Schoolbook" w:eastAsia="Times New Roman" w:hAnsi="Century Schoolbook" w:cs="Helvetica"/>
          <w:i/>
          <w:color w:val="333333"/>
          <w:sz w:val="20"/>
          <w:szCs w:val="20"/>
          <w:lang w:val="en-GB" w:eastAsia="en-GB"/>
        </w:rPr>
        <w:t>Cok</w:t>
      </w:r>
      <w:proofErr w:type="spellEnd"/>
      <w:r w:rsidR="00DE5C2E">
        <w:rPr>
          <w:rFonts w:ascii="Century Schoolbook" w:eastAsia="Times New Roman" w:hAnsi="Century Schoolbook" w:cs="Helvetica"/>
          <w:i/>
          <w:color w:val="333333"/>
          <w:sz w:val="20"/>
          <w:szCs w:val="20"/>
          <w:lang w:val="en-GB" w:eastAsia="en-GB"/>
        </w:rPr>
        <w:t xml:space="preserve">, D., Muller, P., </w:t>
      </w:r>
      <w:proofErr w:type="spellStart"/>
      <w:r w:rsidR="00DE5C2E">
        <w:rPr>
          <w:rFonts w:ascii="Century Schoolbook" w:eastAsia="Times New Roman" w:hAnsi="Century Schoolbook" w:cs="Helvetica"/>
          <w:i/>
          <w:color w:val="333333"/>
          <w:sz w:val="20"/>
          <w:szCs w:val="20"/>
          <w:lang w:val="en-GB" w:eastAsia="en-GB"/>
        </w:rPr>
        <w:t>Kiniry</w:t>
      </w:r>
      <w:proofErr w:type="spellEnd"/>
      <w:r w:rsidR="00DE5C2E">
        <w:rPr>
          <w:rFonts w:ascii="Century Schoolbook" w:eastAsia="Times New Roman" w:hAnsi="Century Schoolbook" w:cs="Helvetica"/>
          <w:i/>
          <w:color w:val="333333"/>
          <w:sz w:val="20"/>
          <w:szCs w:val="20"/>
          <w:lang w:val="en-GB" w:eastAsia="en-GB"/>
        </w:rPr>
        <w:t xml:space="preserve">, J., </w:t>
      </w:r>
      <w:proofErr w:type="spellStart"/>
      <w:r w:rsidR="00DE5C2E">
        <w:rPr>
          <w:rFonts w:ascii="Century Schoolbook" w:eastAsia="Times New Roman" w:hAnsi="Century Schoolbook" w:cs="Helvetica"/>
          <w:i/>
          <w:color w:val="333333"/>
          <w:sz w:val="20"/>
          <w:szCs w:val="20"/>
          <w:lang w:val="en-GB" w:eastAsia="en-GB"/>
        </w:rPr>
        <w:t>Chalin</w:t>
      </w:r>
      <w:proofErr w:type="spellEnd"/>
      <w:r w:rsidR="00DE5C2E">
        <w:rPr>
          <w:rFonts w:ascii="Century Schoolbook" w:eastAsia="Times New Roman" w:hAnsi="Century Schoolbook" w:cs="Helvetica"/>
          <w:i/>
          <w:color w:val="333333"/>
          <w:sz w:val="20"/>
          <w:szCs w:val="20"/>
          <w:lang w:val="en-GB" w:eastAsia="en-GB"/>
        </w:rPr>
        <w:t>, P., Zimmerman, D.M., Werner, D.</w:t>
      </w:r>
      <w:r w:rsidR="002137FE" w:rsidRPr="002137FE">
        <w:rPr>
          <w:rFonts w:ascii="Century Schoolbook" w:eastAsia="Times New Roman" w:hAnsi="Century Schoolbook" w:cs="Helvetica"/>
          <w:i/>
          <w:color w:val="333333"/>
          <w:sz w:val="20"/>
          <w:szCs w:val="20"/>
          <w:lang w:val="en-GB" w:eastAsia="en-GB"/>
        </w:rPr>
        <w:t>,</w:t>
      </w:r>
      <w:r w:rsidRPr="002137FE">
        <w:rPr>
          <w:rFonts w:ascii="Century Schoolbook" w:eastAsia="Times New Roman" w:hAnsi="Century Schoolbook" w:cs="Helvetica"/>
          <w:i/>
          <w:color w:val="333333"/>
          <w:sz w:val="20"/>
          <w:szCs w:val="20"/>
          <w:lang w:val="en-GB" w:eastAsia="en-GB"/>
        </w:rPr>
        <w:t xml:space="preserve"> (2013) “</w:t>
      </w:r>
      <w:r w:rsidRPr="002137FE">
        <w:rPr>
          <w:rFonts w:ascii="Century Schoolbook" w:hAnsi="Century Schoolbook" w:cs="Segoe UI"/>
          <w:bCs/>
          <w:i/>
          <w:iCs/>
          <w:sz w:val="20"/>
          <w:szCs w:val="20"/>
          <w:lang w:val="en-GB"/>
        </w:rPr>
        <w:t>JML Reference Manual: JML Reference Manual</w:t>
      </w:r>
      <w:r w:rsidRPr="002137FE">
        <w:rPr>
          <w:rFonts w:ascii="Century Schoolbook" w:hAnsi="Century Schoolbook" w:cs="Segoe UI"/>
          <w:bCs/>
          <w:i/>
          <w:sz w:val="20"/>
          <w:szCs w:val="20"/>
          <w:lang w:val="en-GB"/>
        </w:rPr>
        <w:t>.</w:t>
      </w:r>
      <w:r w:rsidR="00FA5E11" w:rsidRPr="002137FE">
        <w:rPr>
          <w:rFonts w:ascii="Century Schoolbook" w:hAnsi="Century Schoolbook" w:cs="Segoe UI"/>
          <w:bCs/>
          <w:i/>
          <w:sz w:val="20"/>
          <w:szCs w:val="20"/>
          <w:lang w:val="en-GB"/>
        </w:rPr>
        <w:t>” [online] Available at: http://www.eecs.ucf.edu/~leavens/JML/jmlrefman/jmlrefman.html [Accessed 13 May 2018]</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Leavens, G.T., </w:t>
      </w:r>
      <w:proofErr w:type="spellStart"/>
      <w:r w:rsidRPr="006B5893">
        <w:rPr>
          <w:rFonts w:ascii="Century Schoolbook" w:eastAsia="Times New Roman" w:hAnsi="Century Schoolbook" w:cs="Times New Roman"/>
          <w:i/>
          <w:sz w:val="20"/>
          <w:szCs w:val="20"/>
          <w:lang w:val="en-GB" w:eastAsia="en-GB"/>
        </w:rPr>
        <w:t>Kiniry</w:t>
      </w:r>
      <w:proofErr w:type="spellEnd"/>
      <w:r w:rsidRPr="006B5893">
        <w:rPr>
          <w:rFonts w:ascii="Century Schoolbook" w:eastAsia="Times New Roman" w:hAnsi="Century Schoolbook" w:cs="Times New Roman"/>
          <w:i/>
          <w:sz w:val="20"/>
          <w:szCs w:val="20"/>
          <w:lang w:val="en-GB" w:eastAsia="en-GB"/>
        </w:rPr>
        <w:t xml:space="preserve">, J.R. &amp; Poll, E.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2007</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"A JML Tutorial: Modular Specification and Verification of Functional </w:t>
      </w:r>
      <w:proofErr w:type="spellStart"/>
      <w:r w:rsidRPr="006B5893">
        <w:rPr>
          <w:rFonts w:ascii="Century Schoolbook" w:eastAsia="Times New Roman" w:hAnsi="Century Schoolbook" w:cs="Times New Roman"/>
          <w:i/>
          <w:sz w:val="20"/>
          <w:szCs w:val="20"/>
          <w:lang w:val="en-GB" w:eastAsia="en-GB"/>
        </w:rPr>
        <w:t>Behavior</w:t>
      </w:r>
      <w:proofErr w:type="spellEnd"/>
      <w:r w:rsidRPr="006B5893">
        <w:rPr>
          <w:rFonts w:ascii="Century Schoolbook" w:eastAsia="Times New Roman" w:hAnsi="Century Schoolbook" w:cs="Times New Roman"/>
          <w:i/>
          <w:sz w:val="20"/>
          <w:szCs w:val="20"/>
          <w:lang w:val="en-GB" w:eastAsia="en-GB"/>
        </w:rPr>
        <w:t xml:space="preserve"> for Java" in Springer Berlin Heidelberg, Berlin, Heidelberg, pp. 37-37.</w:t>
      </w:r>
    </w:p>
    <w:p w:rsidR="007468B6" w:rsidRDefault="007468B6" w:rsidP="007468B6">
      <w:pPr>
        <w:autoSpaceDE w:val="0"/>
        <w:autoSpaceDN w:val="0"/>
        <w:adjustRightInd w:val="0"/>
        <w:spacing w:after="0" w:line="240" w:lineRule="auto"/>
        <w:ind w:left="360"/>
        <w:jc w:val="both"/>
        <w:rPr>
          <w:rFonts w:ascii="Century Schoolbook" w:hAnsi="Century Schoolbook"/>
          <w:i/>
          <w:sz w:val="20"/>
        </w:rPr>
      </w:pPr>
      <w:r w:rsidRPr="007468B6">
        <w:rPr>
          <w:rFonts w:ascii="Century Schoolbook" w:hAnsi="Century Schoolbook"/>
          <w:i/>
          <w:sz w:val="20"/>
        </w:rPr>
        <w:t xml:space="preserve">Leavens, G. T. , Baker, A. L. &amp; Ruby, C. (1999) JML: A notation for detailed design. In H. </w:t>
      </w:r>
      <w:proofErr w:type="spellStart"/>
      <w:r w:rsidRPr="007468B6">
        <w:rPr>
          <w:rFonts w:ascii="Century Schoolbook" w:hAnsi="Century Schoolbook"/>
          <w:i/>
          <w:sz w:val="20"/>
        </w:rPr>
        <w:t>Kilov</w:t>
      </w:r>
      <w:proofErr w:type="spellEnd"/>
      <w:r w:rsidRPr="007468B6">
        <w:rPr>
          <w:rFonts w:ascii="Century Schoolbook" w:hAnsi="Century Schoolbook"/>
          <w:i/>
          <w:sz w:val="20"/>
        </w:rPr>
        <w:t xml:space="preserve">, B. </w:t>
      </w:r>
      <w:proofErr w:type="spellStart"/>
      <w:r w:rsidRPr="007468B6">
        <w:rPr>
          <w:rFonts w:ascii="Century Schoolbook" w:hAnsi="Century Schoolbook"/>
          <w:i/>
          <w:sz w:val="20"/>
        </w:rPr>
        <w:t>Rumpe</w:t>
      </w:r>
      <w:proofErr w:type="spellEnd"/>
      <w:r w:rsidRPr="007468B6">
        <w:rPr>
          <w:rFonts w:ascii="Century Schoolbook" w:hAnsi="Century Schoolbook"/>
          <w:i/>
          <w:sz w:val="20"/>
        </w:rPr>
        <w:t xml:space="preserve">, and I. Simmonds, editors, </w:t>
      </w:r>
      <w:proofErr w:type="spellStart"/>
      <w:r w:rsidRPr="007468B6">
        <w:rPr>
          <w:rFonts w:ascii="Century Schoolbook" w:hAnsi="Century Schoolbook"/>
          <w:i/>
          <w:sz w:val="20"/>
        </w:rPr>
        <w:t>Behavioral</w:t>
      </w:r>
      <w:proofErr w:type="spellEnd"/>
      <w:r w:rsidRPr="007468B6">
        <w:rPr>
          <w:rFonts w:ascii="Century Schoolbook" w:hAnsi="Century Schoolbook"/>
          <w:i/>
          <w:sz w:val="20"/>
        </w:rPr>
        <w:t xml:space="preserve"> Specifications of Businesses and Systems, pages 175–188. Kluwer Academic Publishers, Boston</w:t>
      </w:r>
    </w:p>
    <w:p w:rsidR="00266CD3" w:rsidRDefault="00266CD3" w:rsidP="007468B6">
      <w:pPr>
        <w:autoSpaceDE w:val="0"/>
        <w:autoSpaceDN w:val="0"/>
        <w:adjustRightInd w:val="0"/>
        <w:spacing w:after="0" w:line="240" w:lineRule="auto"/>
        <w:ind w:left="360"/>
        <w:jc w:val="both"/>
        <w:rPr>
          <w:rFonts w:ascii="Century Schoolbook" w:hAnsi="Century Schoolbook"/>
          <w:i/>
          <w:sz w:val="20"/>
        </w:rPr>
      </w:pPr>
    </w:p>
    <w:p w:rsidR="00266CD3" w:rsidRPr="00915ECB" w:rsidRDefault="00266CD3" w:rsidP="00915ECB">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proofErr w:type="spellStart"/>
      <w:r w:rsidRPr="00266CD3">
        <w:rPr>
          <w:rFonts w:ascii="Century Schoolbook" w:eastAsia="Times New Roman" w:hAnsi="Century Schoolbook" w:cs="Helvetica"/>
          <w:i/>
          <w:color w:val="333333"/>
          <w:sz w:val="20"/>
          <w:szCs w:val="20"/>
          <w:lang w:val="en-GB" w:eastAsia="en-GB"/>
        </w:rPr>
        <w:t>Maidi</w:t>
      </w:r>
      <w:proofErr w:type="spellEnd"/>
      <w:r w:rsidRPr="00266CD3">
        <w:rPr>
          <w:rFonts w:ascii="Century Schoolbook" w:eastAsia="Times New Roman" w:hAnsi="Century Schoolbook" w:cs="Helvetica"/>
          <w:i/>
          <w:color w:val="333333"/>
          <w:sz w:val="20"/>
          <w:szCs w:val="20"/>
          <w:lang w:val="en-GB" w:eastAsia="en-GB"/>
        </w:rPr>
        <w:t xml:space="preserve">, M. </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2000</w:t>
      </w:r>
      <w:r>
        <w:rPr>
          <w:rFonts w:ascii="Century Schoolbook" w:eastAsia="Times New Roman" w:hAnsi="Century Schoolbook" w:cs="Helvetica"/>
          <w:i/>
          <w:color w:val="333333"/>
          <w:sz w:val="20"/>
          <w:szCs w:val="20"/>
          <w:lang w:val="en-GB" w:eastAsia="en-GB"/>
        </w:rPr>
        <w:t>)</w:t>
      </w:r>
      <w:r w:rsidRPr="00266CD3">
        <w:rPr>
          <w:rFonts w:ascii="Century Schoolbook" w:eastAsia="Times New Roman" w:hAnsi="Century Schoolbook" w:cs="Helvetica"/>
          <w:i/>
          <w:color w:val="333333"/>
          <w:sz w:val="20"/>
          <w:szCs w:val="20"/>
          <w:lang w:val="en-GB" w:eastAsia="en-GB"/>
        </w:rPr>
        <w:t>, "The common fragment of CTL</w:t>
      </w:r>
      <w:r w:rsidR="00915ECB">
        <w:rPr>
          <w:rFonts w:ascii="Century Schoolbook" w:eastAsia="Times New Roman" w:hAnsi="Century Schoolbook" w:cs="Helvetica"/>
          <w:i/>
          <w:color w:val="333333"/>
          <w:sz w:val="20"/>
          <w:szCs w:val="20"/>
          <w:lang w:val="en-GB" w:eastAsia="en-GB"/>
        </w:rPr>
        <w:t xml:space="preserve"> and LTL", , pp. 643.</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 Paulin-</w:t>
      </w:r>
      <w:proofErr w:type="spellStart"/>
      <w:r w:rsidRPr="006B5893">
        <w:rPr>
          <w:rFonts w:ascii="Century Schoolbook" w:eastAsia="Times New Roman" w:hAnsi="Century Schoolbook" w:cs="Times New Roman"/>
          <w:i/>
          <w:sz w:val="20"/>
          <w:szCs w:val="20"/>
          <w:lang w:val="en-GB" w:eastAsia="en-GB"/>
        </w:rPr>
        <w:t>Mohring</w:t>
      </w:r>
      <w:proofErr w:type="spellEnd"/>
      <w:r w:rsidRPr="006B5893">
        <w:rPr>
          <w:rFonts w:ascii="Century Schoolbook" w:eastAsia="Times New Roman" w:hAnsi="Century Schoolbook" w:cs="Times New Roman"/>
          <w:i/>
          <w:sz w:val="20"/>
          <w:szCs w:val="20"/>
          <w:lang w:val="en-GB" w:eastAsia="en-GB"/>
        </w:rPr>
        <w:t xml:space="preserve">, C. &amp; </w:t>
      </w:r>
      <w:proofErr w:type="spellStart"/>
      <w:r w:rsidRPr="006B5893">
        <w:rPr>
          <w:rFonts w:ascii="Century Schoolbook" w:eastAsia="Times New Roman" w:hAnsi="Century Schoolbook" w:cs="Times New Roman"/>
          <w:i/>
          <w:sz w:val="20"/>
          <w:szCs w:val="20"/>
          <w:lang w:val="en-GB" w:eastAsia="en-GB"/>
        </w:rPr>
        <w:t>Urbain</w:t>
      </w:r>
      <w:proofErr w:type="spellEnd"/>
      <w:r w:rsidRPr="006B5893">
        <w:rPr>
          <w:rFonts w:ascii="Century Schoolbook" w:eastAsia="Times New Roman" w:hAnsi="Century Schoolbook" w:cs="Times New Roman"/>
          <w:i/>
          <w:sz w:val="20"/>
          <w:szCs w:val="20"/>
          <w:lang w:val="en-GB" w:eastAsia="en-GB"/>
        </w:rPr>
        <w:t xml:space="preserve">, X. </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2004</w:t>
      </w:r>
      <w:r w:rsidR="00215E47">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"The KRAKATOA tool for </w:t>
      </w:r>
      <w:proofErr w:type="spellStart"/>
      <w:r w:rsidRPr="006B5893">
        <w:rPr>
          <w:rFonts w:ascii="Century Schoolbook" w:eastAsia="Times New Roman" w:hAnsi="Century Schoolbook" w:cs="Times New Roman"/>
          <w:i/>
          <w:sz w:val="20"/>
          <w:szCs w:val="20"/>
          <w:lang w:val="en-GB" w:eastAsia="en-GB"/>
        </w:rPr>
        <w:t>certificationof</w:t>
      </w:r>
      <w:proofErr w:type="spellEnd"/>
      <w:r w:rsidRPr="006B5893">
        <w:rPr>
          <w:rFonts w:ascii="Century Schoolbook" w:eastAsia="Times New Roman" w:hAnsi="Century Schoolbook" w:cs="Times New Roman"/>
          <w:i/>
          <w:sz w:val="20"/>
          <w:szCs w:val="20"/>
          <w:lang w:val="en-GB" w:eastAsia="en-GB"/>
        </w:rPr>
        <w:t xml:space="preserve"> JAVA/JAVACARD programs annotated in JML", </w:t>
      </w:r>
      <w:r w:rsidRPr="006B5893">
        <w:rPr>
          <w:rFonts w:ascii="Century Schoolbook" w:eastAsia="Times New Roman" w:hAnsi="Century Schoolbook" w:cs="Times New Roman"/>
          <w:i/>
          <w:iCs/>
          <w:sz w:val="20"/>
          <w:szCs w:val="20"/>
          <w:lang w:val="en-GB" w:eastAsia="en-GB"/>
        </w:rPr>
        <w:t>Journal of Logic and Algebraic Programming, </w:t>
      </w:r>
      <w:r w:rsidRPr="006B5893">
        <w:rPr>
          <w:rFonts w:ascii="Century Schoolbook" w:eastAsia="Times New Roman" w:hAnsi="Century Schoolbook" w:cs="Times New Roman"/>
          <w:i/>
          <w:sz w:val="20"/>
          <w:szCs w:val="20"/>
          <w:lang w:val="en-GB" w:eastAsia="en-GB"/>
        </w:rPr>
        <w:t>vol. 58, no. 1, pp. 89-106.</w:t>
      </w:r>
    </w:p>
    <w:p w:rsidR="007F1A93" w:rsidRPr="006B5893" w:rsidRDefault="007F1A93"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Marché, C.</w:t>
      </w:r>
      <w:r>
        <w:rPr>
          <w:rFonts w:ascii="Century Schoolbook" w:eastAsia="Times New Roman" w:hAnsi="Century Schoolbook" w:cs="Times New Roman"/>
          <w:i/>
          <w:sz w:val="20"/>
          <w:szCs w:val="20"/>
          <w:lang w:val="en-GB" w:eastAsia="en-GB"/>
        </w:rPr>
        <w:t xml:space="preserve"> (2009), “The Krakatoa tool for Deductive Verification of Java Programs”, </w:t>
      </w:r>
      <w:r w:rsidRPr="007F1A93">
        <w:rPr>
          <w:rFonts w:ascii="Century Schoolbook" w:hAnsi="Century Schoolbook"/>
          <w:i/>
          <w:sz w:val="20"/>
        </w:rPr>
        <w:t xml:space="preserve">INRIA </w:t>
      </w:r>
      <w:proofErr w:type="spellStart"/>
      <w:r w:rsidRPr="007F1A93">
        <w:rPr>
          <w:rFonts w:ascii="Century Schoolbook" w:hAnsi="Century Schoolbook"/>
          <w:i/>
          <w:sz w:val="20"/>
        </w:rPr>
        <w:t>Saclay</w:t>
      </w:r>
      <w:proofErr w:type="spellEnd"/>
      <w:r w:rsidRPr="007F1A93">
        <w:rPr>
          <w:rFonts w:ascii="Century Schoolbook" w:hAnsi="Century Schoolbook"/>
          <w:i/>
          <w:sz w:val="20"/>
        </w:rPr>
        <w:t xml:space="preserve"> – F-91893 Orsay </w:t>
      </w:r>
      <w:proofErr w:type="spellStart"/>
      <w:r w:rsidRPr="007F1A93">
        <w:rPr>
          <w:rFonts w:ascii="Century Schoolbook" w:hAnsi="Century Schoolbook"/>
          <w:i/>
          <w:sz w:val="20"/>
        </w:rPr>
        <w:t>cedex</w:t>
      </w:r>
      <w:proofErr w:type="spellEnd"/>
    </w:p>
    <w:p w:rsidR="00BD6A7B" w:rsidRDefault="00BD6A7B" w:rsidP="00BD6A7B">
      <w:pPr>
        <w:widowControl w:val="0"/>
        <w:autoSpaceDE w:val="0"/>
        <w:autoSpaceDN w:val="0"/>
        <w:adjustRightInd w:val="0"/>
        <w:spacing w:line="360" w:lineRule="auto"/>
        <w:ind w:left="360"/>
        <w:jc w:val="both"/>
        <w:rPr>
          <w:rFonts w:ascii="Century Schoolbook" w:hAnsi="Century Schoolbook"/>
          <w:i/>
          <w:sz w:val="20"/>
          <w:szCs w:val="20"/>
          <w:lang w:val="en-GB"/>
        </w:rPr>
      </w:pPr>
      <w:r w:rsidRPr="006B5893">
        <w:rPr>
          <w:rFonts w:ascii="Century Schoolbook" w:hAnsi="Century Schoolbook"/>
          <w:i/>
          <w:sz w:val="20"/>
          <w:szCs w:val="20"/>
          <w:lang w:val="en-GB"/>
        </w:rPr>
        <w:t>Meyer, B. (1992), "Applying 'design by contract'", </w:t>
      </w:r>
      <w:r w:rsidRPr="006B5893">
        <w:rPr>
          <w:rFonts w:ascii="Century Schoolbook" w:hAnsi="Century Schoolbook"/>
          <w:i/>
          <w:iCs/>
          <w:sz w:val="20"/>
          <w:szCs w:val="20"/>
          <w:lang w:val="en-GB"/>
        </w:rPr>
        <w:t>Computer, </w:t>
      </w:r>
      <w:r w:rsidRPr="006B5893">
        <w:rPr>
          <w:rFonts w:ascii="Century Schoolbook" w:hAnsi="Century Schoolbook"/>
          <w:i/>
          <w:sz w:val="20"/>
          <w:szCs w:val="20"/>
          <w:lang w:val="en-GB"/>
        </w:rPr>
        <w:t>vol. 25, no. 10, pp. 40-51</w:t>
      </w:r>
    </w:p>
    <w:p w:rsidR="00B76F43" w:rsidRPr="00713FDB" w:rsidRDefault="00B76F43" w:rsidP="006D0BF5">
      <w:pPr>
        <w:shd w:val="clear" w:color="auto" w:fill="FFFFFF" w:themeFill="background1"/>
        <w:spacing w:before="100" w:beforeAutospacing="1" w:after="100" w:afterAutospacing="1" w:line="360" w:lineRule="auto"/>
        <w:ind w:left="360"/>
        <w:rPr>
          <w:rFonts w:ascii="Century Schoolbook" w:eastAsia="Times New Roman" w:hAnsi="Century Schoolbook" w:cs="Helvetica"/>
          <w:i/>
          <w:color w:val="333333"/>
          <w:sz w:val="20"/>
          <w:szCs w:val="20"/>
          <w:lang w:val="en-GB" w:eastAsia="en-GB"/>
        </w:rPr>
      </w:pPr>
      <w:proofErr w:type="spellStart"/>
      <w:r w:rsidRPr="00B76F43">
        <w:rPr>
          <w:rFonts w:ascii="Century Schoolbook" w:eastAsia="Times New Roman" w:hAnsi="Century Schoolbook" w:cs="Helvetica"/>
          <w:i/>
          <w:color w:val="333333"/>
          <w:sz w:val="20"/>
          <w:szCs w:val="20"/>
          <w:lang w:val="en-GB" w:eastAsia="en-GB"/>
        </w:rPr>
        <w:t>Nieuwenhuis</w:t>
      </w:r>
      <w:proofErr w:type="spellEnd"/>
      <w:r w:rsidRPr="00B76F43">
        <w:rPr>
          <w:rFonts w:ascii="Century Schoolbook" w:eastAsia="Times New Roman" w:hAnsi="Century Schoolbook" w:cs="Helvetica"/>
          <w:i/>
          <w:color w:val="333333"/>
          <w:sz w:val="20"/>
          <w:szCs w:val="20"/>
          <w:lang w:val="en-GB" w:eastAsia="en-GB"/>
        </w:rPr>
        <w:t xml:space="preserve">, R., </w:t>
      </w:r>
      <w:proofErr w:type="spellStart"/>
      <w:r w:rsidRPr="00B76F43">
        <w:rPr>
          <w:rFonts w:ascii="Century Schoolbook" w:eastAsia="Times New Roman" w:hAnsi="Century Schoolbook" w:cs="Helvetica"/>
          <w:i/>
          <w:color w:val="333333"/>
          <w:sz w:val="20"/>
          <w:szCs w:val="20"/>
          <w:lang w:val="en-GB" w:eastAsia="en-GB"/>
        </w:rPr>
        <w:t>Oliveras</w:t>
      </w:r>
      <w:proofErr w:type="spellEnd"/>
      <w:r w:rsidRPr="00B76F43">
        <w:rPr>
          <w:rFonts w:ascii="Century Schoolbook" w:eastAsia="Times New Roman" w:hAnsi="Century Schoolbook" w:cs="Helvetica"/>
          <w:i/>
          <w:color w:val="333333"/>
          <w:sz w:val="20"/>
          <w:szCs w:val="20"/>
          <w:lang w:val="en-GB" w:eastAsia="en-GB"/>
        </w:rPr>
        <w:t xml:space="preserve">, A. &amp; </w:t>
      </w:r>
      <w:proofErr w:type="spellStart"/>
      <w:r w:rsidRPr="00B76F43">
        <w:rPr>
          <w:rFonts w:ascii="Century Schoolbook" w:eastAsia="Times New Roman" w:hAnsi="Century Schoolbook" w:cs="Helvetica"/>
          <w:i/>
          <w:color w:val="333333"/>
          <w:sz w:val="20"/>
          <w:szCs w:val="20"/>
          <w:lang w:val="en-GB" w:eastAsia="en-GB"/>
        </w:rPr>
        <w:t>Tinelli</w:t>
      </w:r>
      <w:proofErr w:type="spellEnd"/>
      <w:r w:rsidRPr="00B76F43">
        <w:rPr>
          <w:rFonts w:ascii="Century Schoolbook" w:eastAsia="Times New Roman" w:hAnsi="Century Schoolbook" w:cs="Helvetica"/>
          <w:i/>
          <w:color w:val="333333"/>
          <w:sz w:val="20"/>
          <w:szCs w:val="20"/>
          <w:lang w:val="en-GB" w:eastAsia="en-GB"/>
        </w:rPr>
        <w:t xml:space="preserve">, C. </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2006</w:t>
      </w:r>
      <w:r w:rsidR="00215E47">
        <w:rPr>
          <w:rFonts w:ascii="Century Schoolbook" w:eastAsia="Times New Roman" w:hAnsi="Century Schoolbook" w:cs="Helvetica"/>
          <w:i/>
          <w:color w:val="333333"/>
          <w:sz w:val="20"/>
          <w:szCs w:val="20"/>
          <w:lang w:val="en-GB" w:eastAsia="en-GB"/>
        </w:rPr>
        <w:t>)</w:t>
      </w:r>
      <w:r w:rsidRPr="00B76F43">
        <w:rPr>
          <w:rFonts w:ascii="Century Schoolbook" w:eastAsia="Times New Roman" w:hAnsi="Century Schoolbook" w:cs="Helvetica"/>
          <w:i/>
          <w:color w:val="333333"/>
          <w:sz w:val="20"/>
          <w:szCs w:val="20"/>
          <w:lang w:val="en-GB" w:eastAsia="en-GB"/>
        </w:rPr>
        <w:t>, "Solving SAT and SAT Modulo Theories: From an abstract Davis--Putnam--</w:t>
      </w:r>
      <w:proofErr w:type="spellStart"/>
      <w:r w:rsidRPr="00B76F43">
        <w:rPr>
          <w:rFonts w:ascii="Century Schoolbook" w:eastAsia="Times New Roman" w:hAnsi="Century Schoolbook" w:cs="Helvetica"/>
          <w:i/>
          <w:color w:val="333333"/>
          <w:sz w:val="20"/>
          <w:szCs w:val="20"/>
          <w:lang w:val="en-GB" w:eastAsia="en-GB"/>
        </w:rPr>
        <w:t>Logemann</w:t>
      </w:r>
      <w:proofErr w:type="spellEnd"/>
      <w:r w:rsidRPr="00B76F43">
        <w:rPr>
          <w:rFonts w:ascii="Century Schoolbook" w:eastAsia="Times New Roman" w:hAnsi="Century Schoolbook" w:cs="Helvetica"/>
          <w:i/>
          <w:color w:val="333333"/>
          <w:sz w:val="20"/>
          <w:szCs w:val="20"/>
          <w:lang w:val="en-GB" w:eastAsia="en-GB"/>
        </w:rPr>
        <w:t>--Loveland procedure to DPLL( T )", </w:t>
      </w:r>
      <w:r w:rsidRPr="00B76F43">
        <w:rPr>
          <w:rFonts w:ascii="Century Schoolbook" w:eastAsia="Times New Roman" w:hAnsi="Century Schoolbook" w:cs="Helvetica"/>
          <w:i/>
          <w:iCs/>
          <w:color w:val="333333"/>
          <w:sz w:val="20"/>
          <w:szCs w:val="20"/>
          <w:lang w:val="en-GB" w:eastAsia="en-GB"/>
        </w:rPr>
        <w:t>Journal of the ACM (JACM), </w:t>
      </w:r>
      <w:r w:rsidRPr="00B76F43">
        <w:rPr>
          <w:rFonts w:ascii="Century Schoolbook" w:eastAsia="Times New Roman" w:hAnsi="Century Schoolbook" w:cs="Helvetica"/>
          <w:i/>
          <w:color w:val="333333"/>
          <w:sz w:val="20"/>
          <w:szCs w:val="20"/>
          <w:lang w:val="en-GB" w:eastAsia="en-GB"/>
        </w:rPr>
        <w:t>vol. 53, no. 6, pp. 937-977.</w:t>
      </w:r>
    </w:p>
    <w:p w:rsidR="00823C8F" w:rsidRPr="00823C8F" w:rsidRDefault="00823C8F" w:rsidP="00823C8F">
      <w:pPr>
        <w:pStyle w:val="Heading4"/>
        <w:shd w:val="clear" w:color="auto" w:fill="FFFFFF" w:themeFill="background1"/>
        <w:spacing w:before="0" w:line="360" w:lineRule="auto"/>
        <w:ind w:left="360"/>
        <w:rPr>
          <w:rFonts w:ascii="Century Schoolbook" w:hAnsi="Century Schoolbook" w:cs="Segoe UI"/>
          <w:bCs/>
          <w:color w:val="auto"/>
          <w:sz w:val="20"/>
          <w:szCs w:val="20"/>
          <w:lang w:val="en-GB"/>
        </w:rPr>
      </w:pPr>
      <w:proofErr w:type="spellStart"/>
      <w:r w:rsidRPr="00823C8F">
        <w:rPr>
          <w:rFonts w:ascii="Century Schoolbook" w:hAnsi="Century Schoolbook" w:cs="Helvetica"/>
          <w:color w:val="auto"/>
          <w:sz w:val="20"/>
          <w:szCs w:val="20"/>
          <w:shd w:val="clear" w:color="auto" w:fill="F0F0F0"/>
        </w:rPr>
        <w:t>Nipkow</w:t>
      </w:r>
      <w:proofErr w:type="spellEnd"/>
      <w:r w:rsidRPr="00823C8F">
        <w:rPr>
          <w:rFonts w:ascii="Century Schoolbook" w:hAnsi="Century Schoolbook" w:cs="Helvetica"/>
          <w:color w:val="auto"/>
          <w:sz w:val="20"/>
          <w:szCs w:val="20"/>
          <w:shd w:val="clear" w:color="auto" w:fill="F0F0F0"/>
        </w:rPr>
        <w:t xml:space="preserve">, T., Paulson, L.C., Wenzel, M. &amp; </w:t>
      </w:r>
      <w:proofErr w:type="spellStart"/>
      <w:r w:rsidRPr="00823C8F">
        <w:rPr>
          <w:rFonts w:ascii="Century Schoolbook" w:hAnsi="Century Schoolbook" w:cs="Helvetica"/>
          <w:color w:val="auto"/>
          <w:sz w:val="20"/>
          <w:szCs w:val="20"/>
          <w:shd w:val="clear" w:color="auto" w:fill="F0F0F0"/>
        </w:rPr>
        <w:t>SpringerLink</w:t>
      </w:r>
      <w:proofErr w:type="spellEnd"/>
      <w:r w:rsidRPr="00823C8F">
        <w:rPr>
          <w:rFonts w:ascii="Century Schoolbook" w:hAnsi="Century Schoolbook" w:cs="Helvetica"/>
          <w:color w:val="auto"/>
          <w:sz w:val="20"/>
          <w:szCs w:val="20"/>
          <w:shd w:val="clear" w:color="auto" w:fill="F0F0F0"/>
        </w:rPr>
        <w:t xml:space="preserve"> (Online service) 2002;2000;2006;, </w:t>
      </w:r>
      <w:r w:rsidRPr="00823C8F">
        <w:rPr>
          <w:rFonts w:ascii="Century Schoolbook" w:hAnsi="Century Schoolbook" w:cs="Helvetica"/>
          <w:iCs w:val="0"/>
          <w:color w:val="auto"/>
          <w:sz w:val="20"/>
          <w:szCs w:val="20"/>
          <w:shd w:val="clear" w:color="auto" w:fill="F0F0F0"/>
        </w:rPr>
        <w:t>Isabelle/HOL: a proof assistant for higher-order logic, </w:t>
      </w:r>
      <w:r w:rsidRPr="00823C8F">
        <w:rPr>
          <w:rFonts w:ascii="Century Schoolbook" w:hAnsi="Century Schoolbook" w:cs="Helvetica"/>
          <w:color w:val="auto"/>
          <w:sz w:val="20"/>
          <w:szCs w:val="20"/>
          <w:shd w:val="clear" w:color="auto" w:fill="F0F0F0"/>
        </w:rPr>
        <w:t xml:space="preserve">Springer, New </w:t>
      </w:r>
      <w:proofErr w:type="spellStart"/>
      <w:r w:rsidRPr="00823C8F">
        <w:rPr>
          <w:rFonts w:ascii="Century Schoolbook" w:hAnsi="Century Schoolbook" w:cs="Helvetica"/>
          <w:color w:val="auto"/>
          <w:sz w:val="20"/>
          <w:szCs w:val="20"/>
          <w:shd w:val="clear" w:color="auto" w:fill="F0F0F0"/>
        </w:rPr>
        <w:t>York;Berlin</w:t>
      </w:r>
      <w:proofErr w:type="spellEnd"/>
      <w:r w:rsidRPr="00823C8F">
        <w:rPr>
          <w:rFonts w:ascii="Century Schoolbook" w:hAnsi="Century Schoolbook" w:cs="Helvetica"/>
          <w:color w:val="auto"/>
          <w:sz w:val="20"/>
          <w:szCs w:val="20"/>
          <w:shd w:val="clear" w:color="auto" w:fill="F0F0F0"/>
        </w:rPr>
        <w:t>;</w:t>
      </w:r>
    </w:p>
    <w:p w:rsidR="00823C8F" w:rsidRDefault="00823C8F" w:rsidP="00BD6A7B">
      <w:pPr>
        <w:pStyle w:val="Heading4"/>
        <w:spacing w:before="0" w:line="360" w:lineRule="auto"/>
        <w:ind w:left="360"/>
        <w:rPr>
          <w:rFonts w:ascii="Century Schoolbook" w:hAnsi="Century Schoolbook" w:cs="Segoe UI"/>
          <w:bCs/>
          <w:color w:val="auto"/>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Pdfs.semanticscholar.org. (2018). [online] Available at: https://pdfs.semanticscholar.org/ce71/23d4388ea2b776f31967377b10d4ff11698e.pdf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Pedersen, J.B. &amp; Welch, P.H. 2018, "The symbiosis of concurrency and verification: teaching and case studies", </w:t>
      </w:r>
      <w:r w:rsidRPr="006B5893">
        <w:rPr>
          <w:rFonts w:ascii="Century Schoolbook" w:eastAsia="Times New Roman" w:hAnsi="Century Schoolbook" w:cs="Times New Roman"/>
          <w:i/>
          <w:iCs/>
          <w:sz w:val="20"/>
          <w:szCs w:val="20"/>
          <w:lang w:val="en-GB" w:eastAsia="en-GB"/>
        </w:rPr>
        <w:t>Formal Aspects of Computing, </w:t>
      </w:r>
      <w:r w:rsidRPr="006B5893">
        <w:rPr>
          <w:rFonts w:ascii="Century Schoolbook" w:eastAsia="Times New Roman" w:hAnsi="Century Schoolbook" w:cs="Times New Roman"/>
          <w:i/>
          <w:sz w:val="20"/>
          <w:szCs w:val="20"/>
          <w:lang w:val="en-GB" w:eastAsia="en-GB"/>
        </w:rPr>
        <w:t>vol. 30, no. 2, pp. 239-277.</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t>Pek</w:t>
      </w:r>
      <w:proofErr w:type="spellEnd"/>
      <w:r w:rsidRPr="006B5893">
        <w:rPr>
          <w:rFonts w:ascii="Century Schoolbook" w:eastAsia="Times New Roman" w:hAnsi="Century Schoolbook" w:cs="Times New Roman"/>
          <w:i/>
          <w:sz w:val="20"/>
          <w:szCs w:val="20"/>
          <w:lang w:val="en-GB" w:eastAsia="en-GB"/>
        </w:rPr>
        <w:t>, E. 2015, </w:t>
      </w:r>
      <w:r w:rsidRPr="006B5893">
        <w:rPr>
          <w:rFonts w:ascii="Century Schoolbook" w:eastAsia="Times New Roman" w:hAnsi="Century Schoolbook" w:cs="Times New Roman"/>
          <w:i/>
          <w:iCs/>
          <w:sz w:val="20"/>
          <w:szCs w:val="20"/>
          <w:lang w:val="en-GB" w:eastAsia="en-GB"/>
        </w:rPr>
        <w:t>Automated deductive verification of systems software</w:t>
      </w:r>
      <w:r w:rsidRPr="006B5893">
        <w:rPr>
          <w:rFonts w:ascii="Century Schoolbook" w:eastAsia="Times New Roman" w:hAnsi="Century Schoolbook" w:cs="Times New Roman"/>
          <w:i/>
          <w:sz w:val="20"/>
          <w:szCs w:val="20"/>
          <w:lang w:val="en-GB" w:eastAsia="en-GB"/>
        </w:rPr>
        <w:t>, ProQuest Dissertations Publishing.</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proofErr w:type="spellStart"/>
      <w:r w:rsidRPr="006B5893">
        <w:rPr>
          <w:rFonts w:ascii="Century Schoolbook" w:eastAsia="Times New Roman" w:hAnsi="Century Schoolbook" w:cs="Times New Roman"/>
          <w:i/>
          <w:sz w:val="20"/>
          <w:szCs w:val="20"/>
          <w:lang w:val="en-GB" w:eastAsia="en-GB"/>
        </w:rPr>
        <w:lastRenderedPageBreak/>
        <w:t>Philippaerts</w:t>
      </w:r>
      <w:proofErr w:type="spellEnd"/>
      <w:r w:rsidRPr="006B5893">
        <w:rPr>
          <w:rFonts w:ascii="Century Schoolbook" w:eastAsia="Times New Roman" w:hAnsi="Century Schoolbook" w:cs="Times New Roman"/>
          <w:i/>
          <w:sz w:val="20"/>
          <w:szCs w:val="20"/>
          <w:lang w:val="en-GB" w:eastAsia="en-GB"/>
        </w:rPr>
        <w:t xml:space="preserve">, P., </w:t>
      </w:r>
      <w:proofErr w:type="spellStart"/>
      <w:r w:rsidRPr="006B5893">
        <w:rPr>
          <w:rFonts w:ascii="Century Schoolbook" w:eastAsia="Times New Roman" w:hAnsi="Century Schoolbook" w:cs="Times New Roman"/>
          <w:i/>
          <w:sz w:val="20"/>
          <w:szCs w:val="20"/>
          <w:lang w:val="en-GB" w:eastAsia="en-GB"/>
        </w:rPr>
        <w:t>Muhlberg</w:t>
      </w:r>
      <w:proofErr w:type="spellEnd"/>
      <w:r w:rsidRPr="006B5893">
        <w:rPr>
          <w:rFonts w:ascii="Century Schoolbook" w:eastAsia="Times New Roman" w:hAnsi="Century Schoolbook" w:cs="Times New Roman"/>
          <w:i/>
          <w:sz w:val="20"/>
          <w:szCs w:val="20"/>
          <w:lang w:val="en-GB" w:eastAsia="en-GB"/>
        </w:rPr>
        <w:t xml:space="preserve">, J.T., </w:t>
      </w:r>
      <w:proofErr w:type="spellStart"/>
      <w:r w:rsidRPr="006B5893">
        <w:rPr>
          <w:rFonts w:ascii="Century Schoolbook" w:eastAsia="Times New Roman" w:hAnsi="Century Schoolbook" w:cs="Times New Roman"/>
          <w:i/>
          <w:sz w:val="20"/>
          <w:szCs w:val="20"/>
          <w:lang w:val="en-GB" w:eastAsia="en-GB"/>
        </w:rPr>
        <w:t>Penninckx</w:t>
      </w:r>
      <w:proofErr w:type="spellEnd"/>
      <w:r w:rsidRPr="006B5893">
        <w:rPr>
          <w:rFonts w:ascii="Century Schoolbook" w:eastAsia="Times New Roman" w:hAnsi="Century Schoolbook" w:cs="Times New Roman"/>
          <w:i/>
          <w:sz w:val="20"/>
          <w:szCs w:val="20"/>
          <w:lang w:val="en-GB" w:eastAsia="en-GB"/>
        </w:rPr>
        <w:t xml:space="preserve">, W., </w:t>
      </w:r>
      <w:proofErr w:type="spellStart"/>
      <w:r w:rsidRPr="006B5893">
        <w:rPr>
          <w:rFonts w:ascii="Century Schoolbook" w:eastAsia="Times New Roman" w:hAnsi="Century Schoolbook" w:cs="Times New Roman"/>
          <w:i/>
          <w:sz w:val="20"/>
          <w:szCs w:val="20"/>
          <w:lang w:val="en-GB" w:eastAsia="en-GB"/>
        </w:rPr>
        <w:t>Smans</w:t>
      </w:r>
      <w:proofErr w:type="spellEnd"/>
      <w:r w:rsidRPr="006B5893">
        <w:rPr>
          <w:rFonts w:ascii="Century Schoolbook" w:eastAsia="Times New Roman" w:hAnsi="Century Schoolbook" w:cs="Times New Roman"/>
          <w:i/>
          <w:sz w:val="20"/>
          <w:szCs w:val="20"/>
          <w:lang w:val="en-GB" w:eastAsia="en-GB"/>
        </w:rPr>
        <w:t xml:space="preserve">, J., Jacobs, B. &amp; </w:t>
      </w:r>
      <w:proofErr w:type="spellStart"/>
      <w:r w:rsidRPr="006B5893">
        <w:rPr>
          <w:rFonts w:ascii="Century Schoolbook" w:eastAsia="Times New Roman" w:hAnsi="Century Schoolbook" w:cs="Times New Roman"/>
          <w:i/>
          <w:sz w:val="20"/>
          <w:szCs w:val="20"/>
          <w:lang w:val="en-GB" w:eastAsia="en-GB"/>
        </w:rPr>
        <w:t>Piessens</w:t>
      </w:r>
      <w:proofErr w:type="spellEnd"/>
      <w:r w:rsidRPr="006B5893">
        <w:rPr>
          <w:rFonts w:ascii="Century Schoolbook" w:eastAsia="Times New Roman" w:hAnsi="Century Schoolbook" w:cs="Times New Roman"/>
          <w:i/>
          <w:sz w:val="20"/>
          <w:szCs w:val="20"/>
          <w:lang w:val="en-GB" w:eastAsia="en-GB"/>
        </w:rPr>
        <w:t xml:space="preserve">, F. 2014, "Software verification with </w:t>
      </w:r>
      <w:proofErr w:type="spellStart"/>
      <w:r w:rsidRPr="006B5893">
        <w:rPr>
          <w:rFonts w:ascii="Century Schoolbook" w:eastAsia="Times New Roman" w:hAnsi="Century Schoolbook" w:cs="Times New Roman"/>
          <w:i/>
          <w:sz w:val="20"/>
          <w:szCs w:val="20"/>
          <w:lang w:val="en-GB" w:eastAsia="en-GB"/>
        </w:rPr>
        <w:t>VeriFast</w:t>
      </w:r>
      <w:proofErr w:type="spellEnd"/>
      <w:r w:rsidRPr="006B5893">
        <w:rPr>
          <w:rFonts w:ascii="Century Schoolbook" w:eastAsia="Times New Roman" w:hAnsi="Century Schoolbook" w:cs="Times New Roman"/>
          <w:i/>
          <w:sz w:val="20"/>
          <w:szCs w:val="20"/>
          <w:lang w:val="en-GB" w:eastAsia="en-GB"/>
        </w:rPr>
        <w:t>: Industrial case studies", </w:t>
      </w:r>
      <w:r w:rsidRPr="006B5893">
        <w:rPr>
          <w:rFonts w:ascii="Century Schoolbook" w:eastAsia="Times New Roman" w:hAnsi="Century Schoolbook" w:cs="Times New Roman"/>
          <w:i/>
          <w:iCs/>
          <w:sz w:val="20"/>
          <w:szCs w:val="20"/>
          <w:lang w:val="en-GB" w:eastAsia="en-GB"/>
        </w:rPr>
        <w:t>Science of Computer Programming, </w:t>
      </w:r>
      <w:r w:rsidRPr="006B5893">
        <w:rPr>
          <w:rFonts w:ascii="Century Schoolbook" w:eastAsia="Times New Roman" w:hAnsi="Century Schoolbook" w:cs="Times New Roman"/>
          <w:i/>
          <w:sz w:val="20"/>
          <w:szCs w:val="20"/>
          <w:lang w:val="en-GB" w:eastAsia="en-GB"/>
        </w:rPr>
        <w:t>vol. 82, pp. 77.</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Pm.inf.ethz.ch. (2018). </w:t>
      </w:r>
      <w:proofErr w:type="spellStart"/>
      <w:r w:rsidRPr="006B5893">
        <w:rPr>
          <w:rFonts w:ascii="Century Schoolbook" w:hAnsi="Century Schoolbook" w:cs="Segoe UI"/>
          <w:bCs/>
          <w:iCs w:val="0"/>
          <w:color w:val="auto"/>
          <w:sz w:val="20"/>
          <w:szCs w:val="20"/>
          <w:lang w:val="en-GB"/>
        </w:rPr>
        <w:t>VerifyThis</w:t>
      </w:r>
      <w:proofErr w:type="spellEnd"/>
      <w:r w:rsidRPr="006B5893">
        <w:rPr>
          <w:rFonts w:ascii="Century Schoolbook" w:hAnsi="Century Schoolbook" w:cs="Segoe UI"/>
          <w:bCs/>
          <w:iCs w:val="0"/>
          <w:color w:val="auto"/>
          <w:sz w:val="20"/>
          <w:szCs w:val="20"/>
          <w:lang w:val="en-GB"/>
        </w:rPr>
        <w:t xml:space="preserve"> Competition</w:t>
      </w:r>
      <w:r w:rsidRPr="006B5893">
        <w:rPr>
          <w:rFonts w:ascii="Century Schoolbook" w:hAnsi="Century Schoolbook" w:cs="Segoe UI"/>
          <w:bCs/>
          <w:color w:val="auto"/>
          <w:sz w:val="20"/>
          <w:szCs w:val="20"/>
          <w:lang w:val="en-GB"/>
        </w:rPr>
        <w:t>. [online] Available at: http://www.pm.inf.ethz.ch/research/verifythis.html [Accessed 13 May 2018].</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Poll, E. (2009), "Teaching Program Specification and Verification Using JML and ESC/Java2", </w:t>
      </w:r>
      <w:r w:rsidRPr="006B5893">
        <w:rPr>
          <w:rFonts w:ascii="Century Schoolbook" w:eastAsia="Times New Roman" w:hAnsi="Century Schoolbook" w:cs="Times New Roman"/>
          <w:i/>
          <w:iCs/>
          <w:sz w:val="20"/>
          <w:szCs w:val="20"/>
          <w:lang w:val="en-GB" w:eastAsia="en-GB"/>
        </w:rPr>
        <w:t>Teaching Formal Methods : Second International Conference, TFM 2009, Eindhoven, The Netherlands, November 2-6, 2009. Proceedings, </w:t>
      </w:r>
      <w:r w:rsidRPr="006B5893">
        <w:rPr>
          <w:rFonts w:ascii="Century Schoolbook" w:eastAsia="Times New Roman" w:hAnsi="Century Schoolbook" w:cs="Times New Roman"/>
          <w:i/>
          <w:sz w:val="20"/>
          <w:szCs w:val="20"/>
          <w:lang w:val="en-GB" w:eastAsia="en-GB"/>
        </w:rPr>
        <w:t>vol. 5846, pp. 92-104.</w:t>
      </w:r>
    </w:p>
    <w:p w:rsidR="00BD6A7B"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Sánchez, J. &amp; Leavens, G. </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2014</w:t>
      </w:r>
      <w:r w:rsidR="00B95D60">
        <w:rPr>
          <w:rFonts w:ascii="Century Schoolbook" w:eastAsia="Times New Roman" w:hAnsi="Century Schoolbook" w:cs="Times New Roman"/>
          <w:i/>
          <w:sz w:val="20"/>
          <w:szCs w:val="20"/>
          <w:lang w:val="en-GB" w:eastAsia="en-GB"/>
        </w:rPr>
        <w:t>)</w:t>
      </w:r>
      <w:r w:rsidRPr="006B5893">
        <w:rPr>
          <w:rFonts w:ascii="Century Schoolbook" w:eastAsia="Times New Roman" w:hAnsi="Century Schoolbook" w:cs="Times New Roman"/>
          <w:i/>
          <w:sz w:val="20"/>
          <w:szCs w:val="20"/>
          <w:lang w:val="en-GB" w:eastAsia="en-GB"/>
        </w:rPr>
        <w:t xml:space="preserve">, "Static verification of </w:t>
      </w:r>
      <w:proofErr w:type="spellStart"/>
      <w:r w:rsidRPr="006B5893">
        <w:rPr>
          <w:rFonts w:ascii="Century Schoolbook" w:eastAsia="Times New Roman" w:hAnsi="Century Schoolbook" w:cs="Times New Roman"/>
          <w:i/>
          <w:sz w:val="20"/>
          <w:szCs w:val="20"/>
          <w:lang w:val="en-GB" w:eastAsia="en-GB"/>
        </w:rPr>
        <w:t>ptolemyrely</w:t>
      </w:r>
      <w:proofErr w:type="spellEnd"/>
      <w:r w:rsidRPr="006B5893">
        <w:rPr>
          <w:rFonts w:ascii="Century Schoolbook" w:eastAsia="Times New Roman" w:hAnsi="Century Schoolbook" w:cs="Times New Roman"/>
          <w:i/>
          <w:sz w:val="20"/>
          <w:szCs w:val="20"/>
          <w:lang w:val="en-GB" w:eastAsia="en-GB"/>
        </w:rPr>
        <w:t xml:space="preserve"> programs using </w:t>
      </w:r>
      <w:proofErr w:type="spellStart"/>
      <w:r w:rsidRPr="006B5893">
        <w:rPr>
          <w:rFonts w:ascii="Century Schoolbook" w:eastAsia="Times New Roman" w:hAnsi="Century Schoolbook" w:cs="Times New Roman"/>
          <w:i/>
          <w:sz w:val="20"/>
          <w:szCs w:val="20"/>
          <w:lang w:val="en-GB" w:eastAsia="en-GB"/>
        </w:rPr>
        <w:t>openJML</w:t>
      </w:r>
      <w:proofErr w:type="spellEnd"/>
      <w:r w:rsidRPr="006B5893">
        <w:rPr>
          <w:rFonts w:ascii="Century Schoolbook" w:eastAsia="Times New Roman" w:hAnsi="Century Schoolbook" w:cs="Times New Roman"/>
          <w:i/>
          <w:sz w:val="20"/>
          <w:szCs w:val="20"/>
          <w:lang w:val="en-GB" w:eastAsia="en-GB"/>
        </w:rPr>
        <w:t>", ACM, , pp. 13.</w:t>
      </w:r>
    </w:p>
    <w:p w:rsidR="00BD003F" w:rsidRPr="000A3B0B" w:rsidRDefault="00BD003F" w:rsidP="00BD003F">
      <w:pPr>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0A3B0B">
        <w:rPr>
          <w:rFonts w:ascii="Century Schoolbook" w:eastAsia="Times New Roman" w:hAnsi="Century Schoolbook" w:cs="Helvetica"/>
          <w:i/>
          <w:color w:val="333333"/>
          <w:sz w:val="20"/>
          <w:szCs w:val="20"/>
          <w:lang w:val="en-GB" w:eastAsia="en-GB"/>
        </w:rPr>
        <w:t xml:space="preserve">Segal, L. &amp; </w:t>
      </w:r>
      <w:proofErr w:type="spellStart"/>
      <w:r w:rsidRPr="000A3B0B">
        <w:rPr>
          <w:rFonts w:ascii="Century Schoolbook" w:eastAsia="Times New Roman" w:hAnsi="Century Schoolbook" w:cs="Helvetica"/>
          <w:i/>
          <w:color w:val="333333"/>
          <w:sz w:val="20"/>
          <w:szCs w:val="20"/>
          <w:lang w:val="en-GB" w:eastAsia="en-GB"/>
        </w:rPr>
        <w:t>Chalin</w:t>
      </w:r>
      <w:proofErr w:type="spellEnd"/>
      <w:r w:rsidRPr="000A3B0B">
        <w:rPr>
          <w:rFonts w:ascii="Century Schoolbook" w:eastAsia="Times New Roman" w:hAnsi="Century Schoolbook" w:cs="Helvetica"/>
          <w:i/>
          <w:color w:val="333333"/>
          <w:sz w:val="20"/>
          <w:szCs w:val="20"/>
          <w:lang w:val="en-GB" w:eastAsia="en-GB"/>
        </w:rPr>
        <w:t xml:space="preserve">, P. </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2012</w:t>
      </w:r>
      <w:r w:rsidR="000A3B0B">
        <w:rPr>
          <w:rFonts w:ascii="Century Schoolbook" w:eastAsia="Times New Roman" w:hAnsi="Century Schoolbook" w:cs="Helvetica"/>
          <w:i/>
          <w:color w:val="333333"/>
          <w:sz w:val="20"/>
          <w:szCs w:val="20"/>
          <w:lang w:val="en-GB" w:eastAsia="en-GB"/>
        </w:rPr>
        <w:t>)</w:t>
      </w:r>
      <w:r w:rsidRPr="000A3B0B">
        <w:rPr>
          <w:rFonts w:ascii="Century Schoolbook" w:eastAsia="Times New Roman" w:hAnsi="Century Schoolbook" w:cs="Helvetica"/>
          <w:i/>
          <w:color w:val="333333"/>
          <w:sz w:val="20"/>
          <w:szCs w:val="20"/>
          <w:lang w:val="en-GB" w:eastAsia="en-GB"/>
        </w:rPr>
        <w:t xml:space="preserve">, "A Comparison of Intermediate Verification Languages: Boogie and </w:t>
      </w:r>
      <w:proofErr w:type="spellStart"/>
      <w:r w:rsidRPr="000A3B0B">
        <w:rPr>
          <w:rFonts w:ascii="Century Schoolbook" w:eastAsia="Times New Roman" w:hAnsi="Century Schoolbook" w:cs="Helvetica"/>
          <w:i/>
          <w:color w:val="333333"/>
          <w:sz w:val="20"/>
          <w:szCs w:val="20"/>
          <w:lang w:val="en-GB" w:eastAsia="en-GB"/>
        </w:rPr>
        <w:t>Sireum</w:t>
      </w:r>
      <w:proofErr w:type="spellEnd"/>
      <w:r w:rsidRPr="000A3B0B">
        <w:rPr>
          <w:rFonts w:ascii="Century Schoolbook" w:eastAsia="Times New Roman" w:hAnsi="Century Schoolbook" w:cs="Helvetica"/>
          <w:i/>
          <w:color w:val="333333"/>
          <w:sz w:val="20"/>
          <w:szCs w:val="20"/>
          <w:lang w:val="en-GB" w:eastAsia="en-GB"/>
        </w:rPr>
        <w:t>/Pilar" in Springer Berlin Heidelberg, Berlin, Heidelberg, pp. 130-145.</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Schmitt, P., </w:t>
      </w:r>
      <w:proofErr w:type="spellStart"/>
      <w:r w:rsidRPr="006B5893">
        <w:rPr>
          <w:rFonts w:ascii="Century Schoolbook" w:eastAsia="Times New Roman" w:hAnsi="Century Schoolbook" w:cs="Times New Roman"/>
          <w:i/>
          <w:sz w:val="20"/>
          <w:szCs w:val="20"/>
          <w:lang w:val="en-GB" w:eastAsia="en-GB"/>
        </w:rPr>
        <w:t>Tonin</w:t>
      </w:r>
      <w:proofErr w:type="spellEnd"/>
      <w:r w:rsidRPr="006B5893">
        <w:rPr>
          <w:rFonts w:ascii="Century Schoolbook" w:eastAsia="Times New Roman" w:hAnsi="Century Schoolbook" w:cs="Times New Roman"/>
          <w:i/>
          <w:sz w:val="20"/>
          <w:szCs w:val="20"/>
          <w:lang w:val="en-GB" w:eastAsia="en-GB"/>
        </w:rPr>
        <w:t xml:space="preserve">, I., </w:t>
      </w:r>
      <w:proofErr w:type="spellStart"/>
      <w:r w:rsidRPr="006B5893">
        <w:rPr>
          <w:rFonts w:ascii="Century Schoolbook" w:eastAsia="Times New Roman" w:hAnsi="Century Schoolbook" w:cs="Times New Roman"/>
          <w:i/>
          <w:sz w:val="20"/>
          <w:szCs w:val="20"/>
          <w:lang w:val="en-GB" w:eastAsia="en-GB"/>
        </w:rPr>
        <w:t>Wonnemann</w:t>
      </w:r>
      <w:proofErr w:type="spellEnd"/>
      <w:r w:rsidRPr="006B5893">
        <w:rPr>
          <w:rFonts w:ascii="Century Schoolbook" w:eastAsia="Times New Roman" w:hAnsi="Century Schoolbook" w:cs="Times New Roman"/>
          <w:i/>
          <w:sz w:val="20"/>
          <w:szCs w:val="20"/>
          <w:lang w:val="en-GB" w:eastAsia="en-GB"/>
        </w:rPr>
        <w:t xml:space="preserve">, C., Jenn, E., </w:t>
      </w:r>
      <w:proofErr w:type="spellStart"/>
      <w:r w:rsidRPr="006B5893">
        <w:rPr>
          <w:rFonts w:ascii="Century Schoolbook" w:eastAsia="Times New Roman" w:hAnsi="Century Schoolbook" w:cs="Times New Roman"/>
          <w:i/>
          <w:sz w:val="20"/>
          <w:szCs w:val="20"/>
          <w:lang w:val="en-GB" w:eastAsia="en-GB"/>
        </w:rPr>
        <w:t>Leriche</w:t>
      </w:r>
      <w:proofErr w:type="spellEnd"/>
      <w:r w:rsidRPr="006B5893">
        <w:rPr>
          <w:rFonts w:ascii="Century Schoolbook" w:eastAsia="Times New Roman" w:hAnsi="Century Schoolbook" w:cs="Times New Roman"/>
          <w:i/>
          <w:sz w:val="20"/>
          <w:szCs w:val="20"/>
          <w:lang w:val="en-GB" w:eastAsia="en-GB"/>
        </w:rPr>
        <w:t>, S. &amp; Hunt, J. 2006, "A case study of specification and verification using JML in an avionics application", ACM, , pp. 107.</w:t>
      </w:r>
    </w:p>
    <w:p w:rsidR="009713DB" w:rsidRDefault="00BD6A7B" w:rsidP="009713D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Shonan.nii.ac.jp. (2018). [online] Available at: http://shonan.nii.ac.jp/shonan/wp-content/uploads/2011/09/No.2013-3.pdf [Accessed 13 May 2018].</w:t>
      </w:r>
    </w:p>
    <w:p w:rsidR="00900119" w:rsidRPr="009713DB" w:rsidRDefault="00900119" w:rsidP="009713DB">
      <w:pPr>
        <w:rPr>
          <w:lang w:val="en-GB"/>
        </w:rPr>
      </w:pPr>
    </w:p>
    <w:p w:rsidR="009713DB" w:rsidRDefault="009713DB" w:rsidP="009713DB">
      <w:pPr>
        <w:pStyle w:val="Heading4"/>
        <w:spacing w:before="0" w:line="360" w:lineRule="atLeast"/>
        <w:ind w:left="360"/>
        <w:rPr>
          <w:rFonts w:ascii="Century Schoolbook" w:hAnsi="Century Schoolbook" w:cs="Segoe UI"/>
          <w:bCs/>
          <w:color w:val="000000"/>
          <w:sz w:val="20"/>
          <w:szCs w:val="21"/>
        </w:rPr>
      </w:pPr>
      <w:r w:rsidRPr="009713DB">
        <w:rPr>
          <w:rFonts w:ascii="Century Schoolbook" w:hAnsi="Century Schoolbook" w:cs="Segoe UI"/>
          <w:bCs/>
          <w:color w:val="000000"/>
          <w:sz w:val="20"/>
          <w:szCs w:val="21"/>
        </w:rPr>
        <w:t>Toccata.lri.fr. (2018</w:t>
      </w:r>
      <w:r w:rsidR="00E023CF">
        <w:rPr>
          <w:rFonts w:ascii="Century Schoolbook" w:hAnsi="Century Schoolbook" w:cs="Segoe UI"/>
          <w:bCs/>
          <w:color w:val="000000"/>
          <w:sz w:val="20"/>
          <w:szCs w:val="21"/>
        </w:rPr>
        <w:t>a</w:t>
      </w:r>
      <w:r w:rsidRPr="009713DB">
        <w:rPr>
          <w:rFonts w:ascii="Century Schoolbook" w:hAnsi="Century Schoolbook" w:cs="Segoe UI"/>
          <w:bCs/>
          <w:color w:val="000000"/>
          <w:sz w:val="20"/>
          <w:szCs w:val="21"/>
        </w:rPr>
        <w:t>). </w:t>
      </w:r>
      <w:r w:rsidRPr="009713DB">
        <w:rPr>
          <w:rFonts w:ascii="Century Schoolbook" w:hAnsi="Century Schoolbook" w:cs="Segoe UI"/>
          <w:bCs/>
          <w:iCs w:val="0"/>
          <w:color w:val="000000"/>
          <w:sz w:val="20"/>
          <w:szCs w:val="21"/>
        </w:rPr>
        <w:t>Binary Search, Java version </w:t>
      </w:r>
      <w:r w:rsidRPr="009713DB">
        <w:rPr>
          <w:rFonts w:ascii="Century Schoolbook" w:hAnsi="Century Schoolbook" w:cs="Segoe UI"/>
          <w:bCs/>
          <w:color w:val="000000"/>
          <w:sz w:val="20"/>
          <w:szCs w:val="21"/>
        </w:rPr>
        <w:t>. [online] Available at: http://toccata.lri.fr/gallery/BinarySearch.en.html [Accessed 28 May 2018].</w:t>
      </w:r>
    </w:p>
    <w:p w:rsidR="00E023CF" w:rsidRDefault="00E023CF" w:rsidP="00E023CF"/>
    <w:p w:rsidR="00E023CF" w:rsidRDefault="00E023CF" w:rsidP="00E023CF">
      <w:pPr>
        <w:pStyle w:val="Heading4"/>
        <w:spacing w:before="0" w:line="360" w:lineRule="atLeast"/>
        <w:ind w:left="360"/>
        <w:rPr>
          <w:rFonts w:ascii="Century Schoolbook" w:hAnsi="Century Schoolbook" w:cs="Segoe UI"/>
          <w:bCs/>
          <w:color w:val="000000"/>
          <w:sz w:val="20"/>
          <w:szCs w:val="21"/>
        </w:rPr>
      </w:pPr>
      <w:r w:rsidRPr="00E023CF">
        <w:rPr>
          <w:rFonts w:ascii="Century Schoolbook" w:hAnsi="Century Schoolbook" w:cs="Segoe UI"/>
          <w:bCs/>
          <w:color w:val="000000"/>
          <w:sz w:val="20"/>
          <w:szCs w:val="21"/>
        </w:rPr>
        <w:t>Toccata.lri.fr. (2018</w:t>
      </w:r>
      <w:r>
        <w:rPr>
          <w:rFonts w:ascii="Century Schoolbook" w:hAnsi="Century Schoolbook" w:cs="Segoe UI"/>
          <w:bCs/>
          <w:color w:val="000000"/>
          <w:sz w:val="20"/>
          <w:szCs w:val="21"/>
        </w:rPr>
        <w:t>b</w:t>
      </w:r>
      <w:r w:rsidRPr="00E023CF">
        <w:rPr>
          <w:rFonts w:ascii="Century Schoolbook" w:hAnsi="Century Schoolbook" w:cs="Segoe UI"/>
          <w:bCs/>
          <w:color w:val="000000"/>
          <w:sz w:val="20"/>
          <w:szCs w:val="21"/>
        </w:rPr>
        <w:t>). </w:t>
      </w:r>
      <w:r w:rsidRPr="00E023CF">
        <w:rPr>
          <w:rFonts w:ascii="Century Schoolbook" w:hAnsi="Century Schoolbook" w:cs="Segoe UI"/>
          <w:bCs/>
          <w:iCs w:val="0"/>
          <w:color w:val="000000"/>
          <w:sz w:val="20"/>
          <w:szCs w:val="21"/>
        </w:rPr>
        <w:t>Binary search </w:t>
      </w:r>
      <w:r w:rsidRPr="00E023CF">
        <w:rPr>
          <w:rFonts w:ascii="Century Schoolbook" w:hAnsi="Century Schoolbook" w:cs="Segoe UI"/>
          <w:bCs/>
          <w:color w:val="000000"/>
          <w:sz w:val="20"/>
          <w:szCs w:val="21"/>
        </w:rPr>
        <w:t>. [online] Available at: http://toccata.lri.fr/gallery/binary_search.en.html [Accessed 28 May 2018].</w:t>
      </w:r>
    </w:p>
    <w:p w:rsidR="00900119" w:rsidRDefault="00900119" w:rsidP="00900119"/>
    <w:p w:rsidR="00900119" w:rsidRPr="00900119" w:rsidRDefault="00900119" w:rsidP="00900119">
      <w:pPr>
        <w:pStyle w:val="Heading4"/>
        <w:spacing w:before="0" w:line="360" w:lineRule="atLeast"/>
        <w:ind w:left="360"/>
        <w:rPr>
          <w:rFonts w:ascii="Century Schoolbook" w:hAnsi="Century Schoolbook" w:cs="Segoe UI"/>
          <w:color w:val="000000"/>
          <w:sz w:val="20"/>
          <w:szCs w:val="21"/>
        </w:rPr>
      </w:pPr>
      <w:r w:rsidRPr="00900119">
        <w:rPr>
          <w:rFonts w:ascii="Century Schoolbook" w:hAnsi="Century Schoolbook" w:cs="Segoe UI"/>
          <w:bCs/>
          <w:color w:val="000000"/>
          <w:sz w:val="20"/>
          <w:szCs w:val="21"/>
        </w:rPr>
        <w:t>Toccata.lri.fr. (2018c). </w:t>
      </w:r>
      <w:r w:rsidRPr="00900119">
        <w:rPr>
          <w:rFonts w:ascii="Century Schoolbook" w:hAnsi="Century Schoolbook" w:cs="Segoe UI"/>
          <w:bCs/>
          <w:iCs w:val="0"/>
          <w:color w:val="000000"/>
          <w:sz w:val="20"/>
          <w:szCs w:val="21"/>
        </w:rPr>
        <w:t>Computing the number of solutions to the N-queens puzzle </w:t>
      </w:r>
      <w:r w:rsidRPr="00900119">
        <w:rPr>
          <w:rFonts w:ascii="Century Schoolbook" w:hAnsi="Century Schoolbook" w:cs="Segoe UI"/>
          <w:bCs/>
          <w:color w:val="000000"/>
          <w:sz w:val="20"/>
          <w:szCs w:val="21"/>
        </w:rPr>
        <w:t>. [online] Available at: http://toccata.lri.fr/gallery/queens.en.html [Accessed 28 May 2018].</w:t>
      </w:r>
    </w:p>
    <w:p w:rsidR="009713DB" w:rsidRDefault="009713DB" w:rsidP="00BD6A7B">
      <w:pPr>
        <w:rPr>
          <w:rFonts w:ascii="Century Schoolbook" w:hAnsi="Century Schoolbook"/>
          <w:i/>
          <w:sz w:val="20"/>
          <w:szCs w:val="20"/>
          <w:lang w:val="en-GB"/>
        </w:rPr>
      </w:pPr>
    </w:p>
    <w:p w:rsidR="0045752B" w:rsidRPr="0045752B" w:rsidRDefault="00772D15" w:rsidP="0045752B">
      <w:pPr>
        <w:autoSpaceDE w:val="0"/>
        <w:autoSpaceDN w:val="0"/>
        <w:adjustRightInd w:val="0"/>
        <w:spacing w:after="0" w:line="240" w:lineRule="auto"/>
        <w:ind w:left="360"/>
        <w:rPr>
          <w:rFonts w:ascii="Century Schoolbook" w:hAnsi="Century Schoolbook" w:cs="FkwrvtNimbusRomNo9L-ReguItal"/>
          <w:i/>
          <w:sz w:val="20"/>
          <w:szCs w:val="17"/>
          <w:lang w:val="en-GB"/>
        </w:rPr>
      </w:pPr>
      <w:proofErr w:type="spellStart"/>
      <w:r>
        <w:rPr>
          <w:rFonts w:ascii="Century Schoolbook" w:hAnsi="Century Schoolbook" w:cs="PktbhrNimbusRomNo9L-Regu"/>
          <w:i/>
          <w:sz w:val="20"/>
          <w:szCs w:val="17"/>
          <w:lang w:val="en-GB"/>
        </w:rPr>
        <w:t>Weiß</w:t>
      </w:r>
      <w:proofErr w:type="spellEnd"/>
      <w:r>
        <w:rPr>
          <w:rFonts w:ascii="Century Schoolbook" w:hAnsi="Century Schoolbook" w:cs="PktbhrNimbusRomNo9L-Regu"/>
          <w:i/>
          <w:sz w:val="20"/>
          <w:szCs w:val="17"/>
          <w:lang w:val="en-GB"/>
        </w:rPr>
        <w:t>, B. (2011).</w:t>
      </w:r>
      <w:r w:rsidR="0045752B" w:rsidRPr="0045752B">
        <w:rPr>
          <w:rFonts w:ascii="Century Schoolbook" w:hAnsi="Century Schoolbook" w:cs="PktbhrNimbusRomNo9L-Regu"/>
          <w:i/>
          <w:sz w:val="20"/>
          <w:szCs w:val="17"/>
          <w:lang w:val="en-GB"/>
        </w:rPr>
        <w:t xml:space="preserve"> </w:t>
      </w:r>
      <w:r w:rsidR="0045752B" w:rsidRPr="0045752B">
        <w:rPr>
          <w:rFonts w:ascii="Century Schoolbook" w:hAnsi="Century Schoolbook" w:cs="FkwrvtNimbusRomNo9L-ReguItal"/>
          <w:i/>
          <w:sz w:val="20"/>
          <w:szCs w:val="17"/>
          <w:lang w:val="en-GB"/>
        </w:rPr>
        <w:t>Deductive Verification of Object-Oriented Software — Dynamic Frames, Dynamic</w:t>
      </w:r>
    </w:p>
    <w:p w:rsidR="0045752B" w:rsidRDefault="0045752B" w:rsidP="00772D15">
      <w:pPr>
        <w:autoSpaceDE w:val="0"/>
        <w:autoSpaceDN w:val="0"/>
        <w:adjustRightInd w:val="0"/>
        <w:spacing w:after="0" w:line="240" w:lineRule="auto"/>
        <w:ind w:left="360"/>
        <w:rPr>
          <w:rFonts w:ascii="Century Schoolbook" w:hAnsi="Century Schoolbook" w:cs="PktbhrNimbusRomNo9L-Regu"/>
          <w:i/>
          <w:sz w:val="20"/>
          <w:szCs w:val="17"/>
          <w:lang w:val="en-GB"/>
        </w:rPr>
      </w:pPr>
      <w:r w:rsidRPr="0045752B">
        <w:rPr>
          <w:rFonts w:ascii="Century Schoolbook" w:hAnsi="Century Schoolbook" w:cs="FkwrvtNimbusRomNo9L-ReguItal"/>
          <w:i/>
          <w:sz w:val="20"/>
          <w:szCs w:val="17"/>
          <w:lang w:val="en-GB"/>
        </w:rPr>
        <w:t>Logic and Predicate Abstraction</w:t>
      </w:r>
      <w:r w:rsidRPr="0045752B">
        <w:rPr>
          <w:rFonts w:ascii="Century Schoolbook" w:hAnsi="Century Schoolbook" w:cs="PktbhrNimbusRomNo9L-Regu"/>
          <w:i/>
          <w:sz w:val="20"/>
          <w:szCs w:val="17"/>
          <w:lang w:val="en-GB"/>
        </w:rPr>
        <w:t>. PhD thesis, Karlsruhe Institute of Technology, Karlsruhe</w:t>
      </w:r>
      <w:r w:rsidR="00772D15">
        <w:rPr>
          <w:rFonts w:ascii="Century Schoolbook" w:hAnsi="Century Schoolbook" w:cs="PktbhrNimbusRomNo9L-Regu"/>
          <w:i/>
          <w:sz w:val="20"/>
          <w:szCs w:val="17"/>
          <w:lang w:val="en-GB"/>
        </w:rPr>
        <w:t>.</w:t>
      </w:r>
    </w:p>
    <w:p w:rsidR="00772D15" w:rsidRPr="0045752B" w:rsidRDefault="00772D15" w:rsidP="00772D15">
      <w:pPr>
        <w:autoSpaceDE w:val="0"/>
        <w:autoSpaceDN w:val="0"/>
        <w:adjustRightInd w:val="0"/>
        <w:spacing w:after="0" w:line="240" w:lineRule="auto"/>
        <w:ind w:left="360"/>
        <w:rPr>
          <w:rFonts w:ascii="Century Schoolbook" w:hAnsi="Century Schoolbook"/>
          <w:i/>
          <w:sz w:val="24"/>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a</w:t>
      </w:r>
      <w:r w:rsidRPr="006B5893">
        <w:rPr>
          <w:rFonts w:ascii="Century Schoolbook" w:hAnsi="Century Schoolbook" w:cs="Segoe UI"/>
          <w:bCs/>
          <w:color w:val="auto"/>
          <w:sz w:val="20"/>
          <w:szCs w:val="20"/>
          <w:lang w:val="en-GB"/>
        </w:rPr>
        <w:t>). [online] Available at: http://why3.lri.fr/tallinn-2013/notes.pdf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bCs/>
          <w:color w:val="auto"/>
          <w:sz w:val="20"/>
          <w:szCs w:val="20"/>
          <w:lang w:val="en-GB"/>
        </w:rPr>
      </w:pPr>
      <w:r w:rsidRPr="006B5893">
        <w:rPr>
          <w:rFonts w:ascii="Century Schoolbook" w:hAnsi="Century Schoolbook" w:cs="Segoe UI"/>
          <w:bCs/>
          <w:color w:val="auto"/>
          <w:sz w:val="20"/>
          <w:szCs w:val="20"/>
          <w:lang w:val="en-GB"/>
        </w:rPr>
        <w:lastRenderedPageBreak/>
        <w:t>Why3.lri.fr. (2018</w:t>
      </w:r>
      <w:r w:rsidR="00C832F5">
        <w:rPr>
          <w:rFonts w:ascii="Century Schoolbook" w:hAnsi="Century Schoolbook" w:cs="Segoe UI"/>
          <w:bCs/>
          <w:color w:val="auto"/>
          <w:sz w:val="20"/>
          <w:szCs w:val="20"/>
          <w:lang w:val="en-GB"/>
        </w:rPr>
        <w:t>b</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The Why3 platform </w:t>
      </w:r>
      <w:r w:rsidRPr="006B5893">
        <w:rPr>
          <w:rFonts w:ascii="Century Schoolbook" w:hAnsi="Century Schoolbook" w:cs="Segoe UI"/>
          <w:bCs/>
          <w:color w:val="auto"/>
          <w:sz w:val="20"/>
          <w:szCs w:val="20"/>
          <w:lang w:val="en-GB"/>
        </w:rPr>
        <w:t>. [online] Available at: http://why3.lri.fr/doc-0.86/ [Accessed 13 May 2018].</w:t>
      </w:r>
    </w:p>
    <w:p w:rsidR="00BD6A7B" w:rsidRPr="006B5893" w:rsidRDefault="00BD6A7B" w:rsidP="00BD6A7B">
      <w:pPr>
        <w:rPr>
          <w:rFonts w:ascii="Century Schoolbook" w:hAnsi="Century Schoolbook"/>
          <w:i/>
          <w:sz w:val="20"/>
          <w:szCs w:val="20"/>
          <w:lang w:val="en-GB"/>
        </w:rPr>
      </w:pP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Why3.lri.fr. (2018</w:t>
      </w:r>
      <w:r w:rsidR="00C832F5">
        <w:rPr>
          <w:rFonts w:ascii="Century Schoolbook" w:hAnsi="Century Schoolbook" w:cs="Segoe UI"/>
          <w:bCs/>
          <w:color w:val="auto"/>
          <w:sz w:val="20"/>
          <w:szCs w:val="20"/>
          <w:lang w:val="en-GB"/>
        </w:rPr>
        <w:t>c</w:t>
      </w:r>
      <w:r w:rsidRPr="006B5893">
        <w:rPr>
          <w:rFonts w:ascii="Century Schoolbook" w:hAnsi="Century Schoolbook" w:cs="Segoe UI"/>
          <w:bCs/>
          <w:color w:val="auto"/>
          <w:sz w:val="20"/>
          <w:szCs w:val="20"/>
          <w:lang w:val="en-GB"/>
        </w:rPr>
        <w:t>). </w:t>
      </w:r>
      <w:r w:rsidRPr="006B5893">
        <w:rPr>
          <w:rFonts w:ascii="Century Schoolbook" w:hAnsi="Century Schoolbook" w:cs="Segoe UI"/>
          <w:bCs/>
          <w:iCs w:val="0"/>
          <w:color w:val="auto"/>
          <w:sz w:val="20"/>
          <w:szCs w:val="20"/>
          <w:lang w:val="en-GB"/>
        </w:rPr>
        <w:t>Why3 </w:t>
      </w:r>
      <w:r w:rsidRPr="006B5893">
        <w:rPr>
          <w:rFonts w:ascii="Century Schoolbook" w:hAnsi="Century Schoolbook" w:cs="Segoe UI"/>
          <w:bCs/>
          <w:color w:val="auto"/>
          <w:sz w:val="20"/>
          <w:szCs w:val="20"/>
          <w:lang w:val="en-GB"/>
        </w:rPr>
        <w:t>. [online] Available at: http://why3.lri.fr/ [Accessed 13 May 2018].</w:t>
      </w:r>
    </w:p>
    <w:p w:rsidR="00BD6A7B" w:rsidRPr="006B5893" w:rsidRDefault="00BD6A7B" w:rsidP="00BD6A7B">
      <w:pPr>
        <w:pStyle w:val="Heading4"/>
        <w:spacing w:before="0" w:line="360" w:lineRule="auto"/>
        <w:ind w:left="360"/>
        <w:rPr>
          <w:rFonts w:ascii="Century Schoolbook" w:hAnsi="Century Schoolbook" w:cs="Segoe UI"/>
          <w:color w:val="auto"/>
          <w:sz w:val="20"/>
          <w:szCs w:val="20"/>
          <w:lang w:val="en-GB"/>
        </w:rPr>
      </w:pPr>
      <w:r w:rsidRPr="006B5893">
        <w:rPr>
          <w:rFonts w:ascii="Century Schoolbook" w:hAnsi="Century Schoolbook" w:cs="Segoe UI"/>
          <w:bCs/>
          <w:color w:val="auto"/>
          <w:sz w:val="20"/>
          <w:szCs w:val="20"/>
          <w:lang w:val="en-GB"/>
        </w:rPr>
        <w:t>Wiki.portal.chalmers.se. (2018). [online] Available at: http://wiki.portal.chalmers.se/cse/uploads/Research/WAVR.pdf [Accessed 13 May 2018].</w:t>
      </w:r>
    </w:p>
    <w:p w:rsidR="00E4308D" w:rsidRPr="00E4308D" w:rsidRDefault="00E4308D" w:rsidP="00E4308D">
      <w:pPr>
        <w:shd w:val="clear" w:color="auto" w:fill="FFFFFF" w:themeFill="background1"/>
        <w:spacing w:before="100" w:beforeAutospacing="1" w:after="100" w:afterAutospacing="1" w:line="240" w:lineRule="auto"/>
        <w:ind w:left="360"/>
        <w:rPr>
          <w:rFonts w:ascii="Century Schoolbook" w:eastAsia="Times New Roman" w:hAnsi="Century Schoolbook" w:cs="Helvetica"/>
          <w:i/>
          <w:color w:val="333333"/>
          <w:sz w:val="20"/>
          <w:szCs w:val="20"/>
          <w:lang w:val="en-GB" w:eastAsia="en-GB"/>
        </w:rPr>
      </w:pPr>
      <w:r w:rsidRPr="00E4308D">
        <w:rPr>
          <w:rFonts w:ascii="Century Schoolbook" w:eastAsia="Times New Roman" w:hAnsi="Century Schoolbook" w:cs="Helvetica"/>
          <w:i/>
          <w:color w:val="333333"/>
          <w:sz w:val="20"/>
          <w:szCs w:val="20"/>
          <w:lang w:val="en-GB" w:eastAsia="en-GB"/>
        </w:rPr>
        <w:t xml:space="preserve">Yang, K.H., Olson, D. &amp; Kim, J. </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2004</w:t>
      </w:r>
      <w:r>
        <w:rPr>
          <w:rFonts w:ascii="Century Schoolbook" w:eastAsia="Times New Roman" w:hAnsi="Century Schoolbook" w:cs="Helvetica"/>
          <w:i/>
          <w:color w:val="333333"/>
          <w:sz w:val="20"/>
          <w:szCs w:val="20"/>
          <w:lang w:val="en-GB" w:eastAsia="en-GB"/>
        </w:rPr>
        <w:t>)</w:t>
      </w:r>
      <w:r w:rsidRPr="00E4308D">
        <w:rPr>
          <w:rFonts w:ascii="Century Schoolbook" w:eastAsia="Times New Roman" w:hAnsi="Century Schoolbook" w:cs="Helvetica"/>
          <w:i/>
          <w:color w:val="333333"/>
          <w:sz w:val="20"/>
          <w:szCs w:val="20"/>
          <w:lang w:val="en-GB" w:eastAsia="en-GB"/>
        </w:rPr>
        <w:t>, "Comparison of first order predicate logic, fuzzy logic and non-monotonic logic as knowledge representation methodology", </w:t>
      </w:r>
      <w:r w:rsidRPr="00E4308D">
        <w:rPr>
          <w:rFonts w:ascii="Century Schoolbook" w:eastAsia="Times New Roman" w:hAnsi="Century Schoolbook" w:cs="Helvetica"/>
          <w:i/>
          <w:iCs/>
          <w:color w:val="333333"/>
          <w:sz w:val="20"/>
          <w:szCs w:val="20"/>
          <w:lang w:val="en-GB" w:eastAsia="en-GB"/>
        </w:rPr>
        <w:t>Expert Systems With Applications, </w:t>
      </w:r>
      <w:r w:rsidRPr="00E4308D">
        <w:rPr>
          <w:rFonts w:ascii="Century Schoolbook" w:eastAsia="Times New Roman" w:hAnsi="Century Schoolbook" w:cs="Helvetica"/>
          <w:i/>
          <w:color w:val="333333"/>
          <w:sz w:val="20"/>
          <w:szCs w:val="20"/>
          <w:lang w:val="en-GB" w:eastAsia="en-GB"/>
        </w:rPr>
        <w:t>vol. 27, no. 4, pp. 501-519.</w:t>
      </w:r>
    </w:p>
    <w:p w:rsidR="00BD6A7B" w:rsidRPr="006B5893" w:rsidRDefault="00BD6A7B" w:rsidP="00BD6A7B">
      <w:pPr>
        <w:spacing w:before="100" w:beforeAutospacing="1" w:after="100" w:afterAutospacing="1" w:line="360" w:lineRule="auto"/>
        <w:ind w:left="360"/>
        <w:rPr>
          <w:rFonts w:ascii="Century Schoolbook" w:eastAsia="Times New Roman" w:hAnsi="Century Schoolbook" w:cs="Times New Roman"/>
          <w:i/>
          <w:sz w:val="20"/>
          <w:szCs w:val="20"/>
          <w:lang w:val="en-GB" w:eastAsia="en-GB"/>
        </w:rPr>
      </w:pPr>
      <w:r w:rsidRPr="006B5893">
        <w:rPr>
          <w:rFonts w:ascii="Century Schoolbook" w:eastAsia="Times New Roman" w:hAnsi="Century Schoolbook" w:cs="Times New Roman"/>
          <w:i/>
          <w:sz w:val="20"/>
          <w:szCs w:val="20"/>
          <w:lang w:val="en-GB" w:eastAsia="en-GB"/>
        </w:rPr>
        <w:t xml:space="preserve">Yi, J., Qi, D., Tan, S.H. &amp; </w:t>
      </w:r>
      <w:proofErr w:type="spellStart"/>
      <w:r w:rsidRPr="006B5893">
        <w:rPr>
          <w:rFonts w:ascii="Century Schoolbook" w:eastAsia="Times New Roman" w:hAnsi="Century Schoolbook" w:cs="Times New Roman"/>
          <w:i/>
          <w:sz w:val="20"/>
          <w:szCs w:val="20"/>
          <w:lang w:val="en-GB" w:eastAsia="en-GB"/>
        </w:rPr>
        <w:t>Roychoudhury</w:t>
      </w:r>
      <w:proofErr w:type="spellEnd"/>
      <w:r w:rsidRPr="006B5893">
        <w:rPr>
          <w:rFonts w:ascii="Century Schoolbook" w:eastAsia="Times New Roman" w:hAnsi="Century Schoolbook" w:cs="Times New Roman"/>
          <w:i/>
          <w:sz w:val="20"/>
          <w:szCs w:val="20"/>
          <w:lang w:val="en-GB" w:eastAsia="en-GB"/>
        </w:rPr>
        <w:t>, A. 2013, "Expressing and checking intended changes via software change contracts", ACM, , pp. 1.</w:t>
      </w:r>
    </w:p>
    <w:p w:rsidR="005E48E3" w:rsidRPr="006B5893" w:rsidRDefault="00DF39E7" w:rsidP="00AE4908">
      <w:pPr>
        <w:widowControl w:val="0"/>
        <w:autoSpaceDE w:val="0"/>
        <w:autoSpaceDN w:val="0"/>
        <w:adjustRightInd w:val="0"/>
        <w:spacing w:line="240" w:lineRule="auto"/>
        <w:jc w:val="both"/>
        <w:rPr>
          <w:lang w:val="en-GB"/>
        </w:rPr>
      </w:pPr>
      <w:r w:rsidRPr="006B5893">
        <w:rPr>
          <w:lang w:val="en-GB"/>
        </w:rPr>
        <w:br w:type="page"/>
      </w:r>
    </w:p>
    <w:p w:rsidR="00014377" w:rsidRDefault="005E48E3" w:rsidP="00DB24BF">
      <w:pPr>
        <w:pStyle w:val="Heading1"/>
        <w:rPr>
          <w:lang w:val="en-GB"/>
        </w:rPr>
      </w:pPr>
      <w:bookmarkStart w:id="94" w:name="_Toc444517738"/>
      <w:bookmarkStart w:id="95" w:name="_Toc516738798"/>
      <w:r w:rsidRPr="006B5893">
        <w:rPr>
          <w:lang w:val="en-GB"/>
        </w:rPr>
        <w:lastRenderedPageBreak/>
        <w:t>Appendices</w:t>
      </w:r>
      <w:bookmarkEnd w:id="94"/>
      <w:bookmarkEnd w:id="95"/>
    </w:p>
    <w:p w:rsidR="001B622B" w:rsidRPr="001B622B" w:rsidRDefault="00FE70AD" w:rsidP="00DB24BF">
      <w:pPr>
        <w:pStyle w:val="Heading2"/>
      </w:pPr>
      <w:bookmarkStart w:id="96" w:name="_Toc516738799"/>
      <w:r>
        <w:t xml:space="preserve">Chapter </w:t>
      </w:r>
      <w:proofErr w:type="spellStart"/>
      <w:r>
        <w:t>xyz</w:t>
      </w:r>
      <w:proofErr w:type="spellEnd"/>
      <w:r w:rsidR="001B622B" w:rsidRPr="001B622B">
        <w:t>:</w:t>
      </w:r>
      <w:bookmarkEnd w:id="96"/>
    </w:p>
    <w:p w:rsidR="001B622B" w:rsidRPr="006B5893" w:rsidRDefault="001B622B" w:rsidP="00DB24BF">
      <w:pPr>
        <w:pStyle w:val="Heading3"/>
      </w:pPr>
      <w:bookmarkStart w:id="97" w:name="_Toc516738800"/>
      <w:r>
        <w:t>Symbolic Execution</w:t>
      </w:r>
      <w:bookmarkEnd w:id="97"/>
    </w:p>
    <w:p w:rsidR="00A75E3F" w:rsidRPr="00A75E3F" w:rsidRDefault="00A75E3F" w:rsidP="00A75E3F">
      <w:pPr>
        <w:rPr>
          <w:lang w:val="en-GB"/>
        </w:rPr>
      </w:pPr>
      <w:bookmarkStart w:id="98" w:name="_Toc444517739"/>
      <w:r>
        <w:rPr>
          <w:noProof/>
          <w:lang w:val="en-GB"/>
        </w:rPr>
        <mc:AlternateContent>
          <mc:Choice Requires="wpg">
            <w:drawing>
              <wp:anchor distT="0" distB="0" distL="114300" distR="114300" simplePos="0" relativeHeight="251707392" behindDoc="0" locked="0" layoutInCell="1" allowOverlap="1" wp14:anchorId="03DF3640" wp14:editId="2530DCD0">
                <wp:simplePos x="0" y="0"/>
                <wp:positionH relativeFrom="margin">
                  <wp:posOffset>9525</wp:posOffset>
                </wp:positionH>
                <wp:positionV relativeFrom="paragraph">
                  <wp:posOffset>5080</wp:posOffset>
                </wp:positionV>
                <wp:extent cx="3543300" cy="3400425"/>
                <wp:effectExtent l="0" t="0" r="0" b="9525"/>
                <wp:wrapSquare wrapText="bothSides"/>
                <wp:docPr id="15" name="Group 15"/>
                <wp:cNvGraphicFramePr/>
                <a:graphic xmlns:a="http://schemas.openxmlformats.org/drawingml/2006/main">
                  <a:graphicData uri="http://schemas.microsoft.com/office/word/2010/wordprocessingGroup">
                    <wpg:wgp>
                      <wpg:cNvGrpSpPr/>
                      <wpg:grpSpPr>
                        <a:xfrm>
                          <a:off x="0" y="0"/>
                          <a:ext cx="3543300" cy="3400425"/>
                          <a:chOff x="0" y="0"/>
                          <a:chExt cx="4610100" cy="3857625"/>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628775"/>
                            <a:ext cx="4610100" cy="2228850"/>
                          </a:xfrm>
                          <a:prstGeom prst="rect">
                            <a:avLst/>
                          </a:prstGeom>
                        </pic:spPr>
                      </pic:pic>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42640" cy="1619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B704A" id="Group 15" o:spid="_x0000_s1026" style="position:absolute;margin-left:.75pt;margin-top:.4pt;width:279pt;height:267.75pt;z-index:251707392;mso-position-horizontal-relative:margin;mso-width-relative:margin;mso-height-relative:margin" coordsize="46101,385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VPMzcAAAAFkAMAAgAAABQAABCekAQAAgAAABQAABCykpEAAgAAAAM5MgAAkpIAAgAAAAM5&#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NToyNCAxNzoyNDoxNgAyMDE4OjA1OjI0&#10;IDE3OjI0OjE2AAAARQBPADMAN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A1LTI0VDE3OjI0OjE2LjkxOD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FTzM3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OoC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EzAACSkgACAAAAAzEz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1OjI0IDE3&#10;OjI1OjQyADIwMTg6MDU6MjQgMTc6MjU6NDI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UtMjRUMTc6MjU6NDIuMTI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AqgF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6287;width:46101;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">
                  <v:imagedata r:id="rId26" o:title=""/>
                </v:shape>
                <v:shape id="Picture 13" o:spid="_x0000_s1028" type="#_x0000_t75" style="position:absolute;width:3342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">
                  <v:imagedata r:id="rId27" o:title=""/>
                </v:shape>
                <w10:wrap type="square" anchorx="margin"/>
              </v:group>
            </w:pict>
          </mc:Fallback>
        </mc:AlternateContent>
      </w:r>
    </w:p>
    <w:p w:rsidR="00A75E3F" w:rsidRDefault="00A75E3F" w:rsidP="00A75E3F">
      <w:pPr>
        <w:pStyle w:val="ListParagraph"/>
        <w:ind w:left="0"/>
        <w:rPr>
          <w:rFonts w:cstheme="minorHAnsi"/>
          <w:lang w:val="en-GB"/>
        </w:rPr>
      </w:pPr>
      <w:r>
        <w:rPr>
          <w:lang w:val="en-GB"/>
        </w:rPr>
        <w:t xml:space="preserve">In </w:t>
      </w:r>
      <w:r w:rsidRPr="00A75E3F">
        <w:rPr>
          <w:highlight w:val="yellow"/>
          <w:lang w:val="en-GB"/>
        </w:rPr>
        <w:t>Figure x</w:t>
      </w:r>
      <w:r w:rsidRPr="000B4D3E">
        <w:rPr>
          <w:lang w:val="en-GB"/>
        </w:rPr>
        <w:t>, a ‘path condition’ is created by the branching statement ‘</w:t>
      </w:r>
      <w:r w:rsidRPr="000B4D3E">
        <w:rPr>
          <w:i/>
          <w:lang w:val="en-GB"/>
        </w:rPr>
        <w:t>if(x &lt; y)</w:t>
      </w:r>
      <w:r w:rsidRPr="000B4D3E">
        <w:rPr>
          <w:lang w:val="en-GB"/>
        </w:rPr>
        <w:t xml:space="preserve">’ but instead of executing all possible concrete paths, it constructs a tree based on the abstract structure of the program. The left and right branch both execute until they both return a value, resulting in the program termination. If a loop was used in such a program, a similar branching mechanism would occur, however a </w:t>
      </w:r>
      <w:proofErr w:type="spellStart"/>
      <w:r w:rsidRPr="000B4D3E">
        <w:rPr>
          <w:lang w:val="en-GB"/>
        </w:rPr>
        <w:t>loop_invariant</w:t>
      </w:r>
      <w:proofErr w:type="spellEnd"/>
      <w:r w:rsidRPr="000B4D3E">
        <w:rPr>
          <w:lang w:val="en-GB"/>
        </w:rPr>
        <w:t xml:space="preserve"> and a </w:t>
      </w:r>
      <w:proofErr w:type="spellStart"/>
      <w:r w:rsidRPr="000B4D3E">
        <w:rPr>
          <w:lang w:val="en-GB"/>
        </w:rPr>
        <w:t>loop_va</w:t>
      </w:r>
      <w:r>
        <w:rPr>
          <w:lang w:val="en-GB"/>
        </w:rPr>
        <w:t>riant</w:t>
      </w:r>
      <w:proofErr w:type="spellEnd"/>
      <w:r>
        <w:rPr>
          <w:lang w:val="en-GB"/>
        </w:rPr>
        <w:t xml:space="preserve"> may be required to ensure </w:t>
      </w:r>
      <w:r w:rsidRPr="00737946">
        <w:rPr>
          <w:rFonts w:cstheme="minorHAnsi"/>
          <w:lang w:val="en-GB"/>
        </w:rPr>
        <w:t xml:space="preserve">termination of the loop branches. </w:t>
      </w:r>
    </w:p>
    <w:p w:rsidR="001B622B" w:rsidRDefault="001B622B">
      <w:pPr>
        <w:rPr>
          <w:rFonts w:cstheme="minorHAnsi"/>
          <w:lang w:val="en-GB"/>
        </w:rPr>
      </w:pPr>
    </w:p>
    <w:p w:rsidR="001B622B" w:rsidRDefault="001B622B">
      <w:pPr>
        <w:rPr>
          <w:lang w:val="en-GB"/>
        </w:rPr>
      </w:pPr>
      <w:r>
        <w:rPr>
          <w:noProof/>
        </w:rPr>
        <mc:AlternateContent>
          <mc:Choice Requires="wps">
            <w:drawing>
              <wp:anchor distT="0" distB="0" distL="114300" distR="114300" simplePos="0" relativeHeight="251708416" behindDoc="0" locked="0" layoutInCell="1" allowOverlap="1" wp14:anchorId="02E2C744" wp14:editId="51033A44">
                <wp:simplePos x="0" y="0"/>
                <wp:positionH relativeFrom="column">
                  <wp:posOffset>9525</wp:posOffset>
                </wp:positionH>
                <wp:positionV relativeFrom="paragraph">
                  <wp:posOffset>23495</wp:posOffset>
                </wp:positionV>
                <wp:extent cx="3543300" cy="1905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543300" cy="190500"/>
                        </a:xfrm>
                        <a:prstGeom prst="rect">
                          <a:avLst/>
                        </a:prstGeom>
                        <a:solidFill>
                          <a:prstClr val="white"/>
                        </a:solidFill>
                        <a:ln>
                          <a:noFill/>
                        </a:ln>
                      </wps:spPr>
                      <wps:txbx>
                        <w:txbxContent>
                          <w:p w:rsidR="00F922D9" w:rsidRPr="00742CA0" w:rsidRDefault="00F922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2C744" id="Text Box 12" o:spid="_x0000_s1034" type="#_x0000_t202" style="position:absolute;margin-left:.75pt;margin-top:1.85pt;width:279pt;height:1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amMAIAAGkEAAAOAAAAZHJzL2Uyb0RvYy54bWysVE1v2zAMvQ/YfxB0X+wk69A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" stroked="f">
                <v:textbox inset="0,0,0,0">
                  <w:txbxContent>
                    <w:p w:rsidR="00F922D9" w:rsidRPr="00742CA0" w:rsidRDefault="00F922D9" w:rsidP="00A75E3F">
                      <w:pPr>
                        <w:pStyle w:val="Caption"/>
                        <w:jc w:val="center"/>
                        <w:rPr>
                          <w:noProof/>
                          <w:color w:val="auto"/>
                        </w:rPr>
                      </w:pPr>
                      <w:r>
                        <w:rPr>
                          <w:color w:val="auto"/>
                          <w:highlight w:val="yellow"/>
                        </w:rPr>
                        <w:t xml:space="preserve">Figure </w:t>
                      </w:r>
                      <w:r w:rsidRPr="00487139">
                        <w:rPr>
                          <w:color w:val="auto"/>
                          <w:highlight w:val="yellow"/>
                        </w:rPr>
                        <w:t>SE</w:t>
                      </w:r>
                      <w:r w:rsidRPr="00742CA0">
                        <w:rPr>
                          <w:color w:val="auto"/>
                        </w:rPr>
                        <w:t>: Symbolic Execution Tree: 'min' method</w:t>
                      </w:r>
                    </w:p>
                  </w:txbxContent>
                </v:textbox>
                <w10:wrap type="square"/>
              </v:shape>
            </w:pict>
          </mc:Fallback>
        </mc:AlternateContent>
      </w:r>
    </w:p>
    <w:p w:rsidR="00446FED" w:rsidRPr="006B5893" w:rsidRDefault="00A75E3F">
      <w:pPr>
        <w:rPr>
          <w:rFonts w:ascii="Times New Roman" w:eastAsia="Arial Unicode MS" w:hAnsi="Times New Roman" w:cstheme="majorBidi"/>
          <w:b/>
          <w:color w:val="000000" w:themeColor="text1"/>
          <w:sz w:val="28"/>
          <w:szCs w:val="28"/>
          <w:lang w:val="en-GB" w:eastAsia="en-IE"/>
        </w:rPr>
      </w:pPr>
      <w:r w:rsidRPr="00D64ECE">
        <w:rPr>
          <w:noProof/>
          <w:lang w:val="en-GB"/>
        </w:rPr>
        <mc:AlternateContent>
          <mc:Choice Requires="wps">
            <w:drawing>
              <wp:anchor distT="118745" distB="118745" distL="114300" distR="114300" simplePos="0" relativeHeight="251706368" behindDoc="0" locked="0" layoutInCell="0" allowOverlap="1" wp14:anchorId="5E93EDCE" wp14:editId="6C16D44C">
                <wp:simplePos x="0" y="0"/>
                <wp:positionH relativeFrom="margin">
                  <wp:align>left</wp:align>
                </wp:positionH>
                <wp:positionV relativeFrom="paragraph">
                  <wp:posOffset>13970</wp:posOffset>
                </wp:positionV>
                <wp:extent cx="3358515" cy="35242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352425"/>
                        </a:xfrm>
                        <a:prstGeom prst="rect">
                          <a:avLst/>
                        </a:prstGeom>
                        <a:noFill/>
                        <a:extLst>
                          <a:ext uri="{53640926-AAD7-44D8-BBD7-CCE9431645EC}">
                            <a14:shadowObscured xmlns:a14="http://schemas.microsoft.com/office/drawing/2010/main" val="1"/>
                          </a:ext>
                        </a:extLst>
                      </wps:spPr>
                      <wps:txbx>
                        <w:txbxContent>
                          <w:p w:rsidR="00F922D9" w:rsidRPr="006A4629" w:rsidRDefault="00F922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F922D9" w:rsidRDefault="00F922D9" w:rsidP="00A75E3F">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E93EDCE" id="_x0000_s1035" type="#_x0000_t202" style="position:absolute;margin-left:0;margin-top:1.1pt;width:264.45pt;height:27.75pt;z-index:251706368;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" o:allowincell="f" filled="f" stroked="f">
                <v:textbox>
                  <w:txbxContent>
                    <w:p w:rsidR="00F922D9" w:rsidRPr="006A4629" w:rsidRDefault="00F922D9" w:rsidP="00A75E3F">
                      <w:pPr>
                        <w:rPr>
                          <w:rFonts w:ascii="Century Schoolbook" w:hAnsi="Century Schoolbook"/>
                          <w:sz w:val="16"/>
                          <w:szCs w:val="16"/>
                          <w:lang w:val="en-GB"/>
                        </w:rPr>
                      </w:pPr>
                      <w:r w:rsidRPr="006A4629">
                        <w:rPr>
                          <w:rFonts w:ascii="Century Schoolbook" w:eastAsia="Times New Roman" w:hAnsi="Century Schoolbook" w:cs="Times New Roman"/>
                          <w:i/>
                          <w:color w:val="7030A0"/>
                          <w:sz w:val="16"/>
                          <w:szCs w:val="16"/>
                          <w:lang w:val="en-GB" w:eastAsia="en-GB"/>
                        </w:rPr>
                        <w:t>(</w:t>
                      </w:r>
                      <w:proofErr w:type="spellStart"/>
                      <w:r w:rsidRPr="006A4629">
                        <w:rPr>
                          <w:rFonts w:ascii="Century Schoolbook" w:eastAsia="Times New Roman" w:hAnsi="Century Schoolbook" w:cs="Times New Roman"/>
                          <w:i/>
                          <w:color w:val="7030A0"/>
                          <w:sz w:val="16"/>
                          <w:szCs w:val="16"/>
                          <w:lang w:val="en-GB" w:eastAsia="en-GB"/>
                        </w:rPr>
                        <w:t>Ahrendt</w:t>
                      </w:r>
                      <w:proofErr w:type="spellEnd"/>
                      <w:r w:rsidRPr="006A4629">
                        <w:rPr>
                          <w:rFonts w:ascii="Century Schoolbook" w:eastAsia="Times New Roman" w:hAnsi="Century Schoolbook" w:cs="Times New Roman"/>
                          <w:i/>
                          <w:color w:val="7030A0"/>
                          <w:sz w:val="16"/>
                          <w:szCs w:val="16"/>
                          <w:lang w:val="en-GB" w:eastAsia="en-GB"/>
                        </w:rPr>
                        <w:t xml:space="preserve">, W., </w:t>
                      </w:r>
                      <w:proofErr w:type="spellStart"/>
                      <w:r w:rsidRPr="006A4629">
                        <w:rPr>
                          <w:rFonts w:ascii="Century Schoolbook" w:eastAsia="Times New Roman" w:hAnsi="Century Schoolbook" w:cs="Times New Roman"/>
                          <w:i/>
                          <w:color w:val="7030A0"/>
                          <w:sz w:val="16"/>
                          <w:szCs w:val="16"/>
                          <w:lang w:val="en-GB" w:eastAsia="en-GB"/>
                        </w:rPr>
                        <w:t>Beckert</w:t>
                      </w:r>
                      <w:proofErr w:type="spellEnd"/>
                      <w:r w:rsidRPr="006A4629">
                        <w:rPr>
                          <w:rFonts w:ascii="Century Schoolbook" w:eastAsia="Times New Roman" w:hAnsi="Century Schoolbook" w:cs="Times New Roman"/>
                          <w:i/>
                          <w:color w:val="7030A0"/>
                          <w:sz w:val="16"/>
                          <w:szCs w:val="16"/>
                          <w:lang w:val="en-GB" w:eastAsia="en-GB"/>
                        </w:rPr>
                        <w:t xml:space="preserve">, B., </w:t>
                      </w:r>
                      <w:proofErr w:type="spellStart"/>
                      <w:r w:rsidRPr="006A4629">
                        <w:rPr>
                          <w:rFonts w:ascii="Century Schoolbook" w:eastAsia="Times New Roman" w:hAnsi="Century Schoolbook" w:cs="Times New Roman"/>
                          <w:i/>
                          <w:color w:val="7030A0"/>
                          <w:sz w:val="16"/>
                          <w:szCs w:val="16"/>
                          <w:lang w:val="en-GB" w:eastAsia="en-GB"/>
                        </w:rPr>
                        <w:t>Bubel</w:t>
                      </w:r>
                      <w:proofErr w:type="spellEnd"/>
                      <w:r w:rsidRPr="006A4629">
                        <w:rPr>
                          <w:rFonts w:ascii="Century Schoolbook" w:eastAsia="Times New Roman" w:hAnsi="Century Schoolbook" w:cs="Times New Roman"/>
                          <w:i/>
                          <w:color w:val="7030A0"/>
                          <w:sz w:val="16"/>
                          <w:szCs w:val="16"/>
                          <w:lang w:val="en-GB" w:eastAsia="en-GB"/>
                        </w:rPr>
                        <w:t xml:space="preserve">, R., </w:t>
                      </w:r>
                      <w:proofErr w:type="spellStart"/>
                      <w:r w:rsidRPr="006A4629">
                        <w:rPr>
                          <w:rFonts w:ascii="Century Schoolbook" w:eastAsia="Times New Roman" w:hAnsi="Century Schoolbook" w:cs="Times New Roman"/>
                          <w:i/>
                          <w:color w:val="7030A0"/>
                          <w:sz w:val="16"/>
                          <w:szCs w:val="16"/>
                          <w:lang w:val="en-GB" w:eastAsia="en-GB"/>
                        </w:rPr>
                        <w:t>Hähnle</w:t>
                      </w:r>
                      <w:proofErr w:type="spellEnd"/>
                      <w:r w:rsidRPr="006A4629">
                        <w:rPr>
                          <w:rFonts w:ascii="Century Schoolbook" w:eastAsia="Times New Roman" w:hAnsi="Century Schoolbook" w:cs="Times New Roman"/>
                          <w:i/>
                          <w:color w:val="7030A0"/>
                          <w:sz w:val="16"/>
                          <w:szCs w:val="16"/>
                          <w:lang w:val="en-GB" w:eastAsia="en-GB"/>
                        </w:rPr>
                        <w:t xml:space="preserve">, R. Schmitt, P., &amp; </w:t>
                      </w:r>
                      <w:proofErr w:type="spellStart"/>
                      <w:r w:rsidRPr="006A4629">
                        <w:rPr>
                          <w:rFonts w:ascii="Century Schoolbook" w:eastAsia="Times New Roman" w:hAnsi="Century Schoolbook" w:cs="Times New Roman"/>
                          <w:i/>
                          <w:color w:val="7030A0"/>
                          <w:sz w:val="16"/>
                          <w:szCs w:val="16"/>
                          <w:lang w:val="en-GB" w:eastAsia="en-GB"/>
                        </w:rPr>
                        <w:t>Ulbrich</w:t>
                      </w:r>
                      <w:proofErr w:type="spellEnd"/>
                      <w:r w:rsidRPr="006A4629">
                        <w:rPr>
                          <w:rFonts w:ascii="Century Schoolbook" w:eastAsia="Times New Roman" w:hAnsi="Century Schoolbook" w:cs="Times New Roman"/>
                          <w:i/>
                          <w:color w:val="7030A0"/>
                          <w:sz w:val="16"/>
                          <w:szCs w:val="16"/>
                          <w:lang w:val="en-GB" w:eastAsia="en-GB"/>
                        </w:rPr>
                        <w:t>, M. (2016))</w:t>
                      </w:r>
                      <w:r w:rsidRPr="006A4629">
                        <w:rPr>
                          <w:rFonts w:ascii="Century Schoolbook" w:hAnsi="Century Schoolbook"/>
                          <w:sz w:val="16"/>
                          <w:szCs w:val="16"/>
                          <w:lang w:val="en-GB"/>
                        </w:rPr>
                        <w:t>.</w:t>
                      </w:r>
                    </w:p>
                    <w:p w:rsidR="00F922D9" w:rsidRDefault="00F922D9" w:rsidP="00A75E3F">
                      <w:pPr>
                        <w:pBdr>
                          <w:left w:val="single" w:sz="12" w:space="9" w:color="5B9BD5" w:themeColor="accent1"/>
                        </w:pBdr>
                        <w:spacing w:after="0"/>
                      </w:pPr>
                    </w:p>
                  </w:txbxContent>
                </v:textbox>
                <w10:wrap type="square" anchorx="margin"/>
              </v:shape>
            </w:pict>
          </mc:Fallback>
        </mc:AlternateContent>
      </w:r>
      <w:r w:rsidR="00446FED" w:rsidRPr="006B5893">
        <w:rPr>
          <w:lang w:val="en-GB"/>
        </w:rPr>
        <w:br w:type="page"/>
      </w:r>
    </w:p>
    <w:p w:rsidR="00020BA3" w:rsidRPr="00020BA3" w:rsidRDefault="00FE70AD" w:rsidP="00DB24BF">
      <w:pPr>
        <w:pStyle w:val="Heading2"/>
      </w:pPr>
      <w:bookmarkStart w:id="99" w:name="_Toc516738801"/>
      <w:bookmarkEnd w:id="98"/>
      <w:r>
        <w:lastRenderedPageBreak/>
        <w:t xml:space="preserve">Chapter </w:t>
      </w:r>
      <w:proofErr w:type="spellStart"/>
      <w:r>
        <w:t>xyz</w:t>
      </w:r>
      <w:bookmarkEnd w:id="99"/>
      <w:proofErr w:type="spellEnd"/>
    </w:p>
    <w:p w:rsidR="00020BA3" w:rsidRPr="00020BA3" w:rsidRDefault="00020BA3" w:rsidP="00DB24BF">
      <w:pPr>
        <w:pStyle w:val="Heading3"/>
      </w:pPr>
      <w:bookmarkStart w:id="100" w:name="_Toc516738802"/>
      <w:r>
        <w:t>Case Study 1</w:t>
      </w:r>
      <w:bookmarkEnd w:id="100"/>
    </w:p>
    <w:p w:rsidR="00FE70AD" w:rsidRPr="00FE70AD" w:rsidRDefault="001B622B" w:rsidP="00DB24BF">
      <w:pPr>
        <w:pStyle w:val="Heading4"/>
        <w:rPr>
          <w:rFonts w:eastAsia="Arial Unicode MS"/>
          <w:lang w:val="en-GB" w:eastAsia="en-IE"/>
        </w:rPr>
      </w:pPr>
      <w:bookmarkStart w:id="101" w:name="_Toc516738803"/>
      <w:r w:rsidRPr="00FE70AD">
        <w:rPr>
          <w:rFonts w:eastAsia="Arial Unicode MS"/>
          <w:lang w:val="en-GB" w:eastAsia="en-IE"/>
        </w:rPr>
        <w:t>Binary Search Examples</w:t>
      </w:r>
      <w:bookmarkEnd w:id="101"/>
    </w:p>
    <w:p w:rsidR="00E023CF" w:rsidRDefault="001B622B" w:rsidP="00FE70AD">
      <w:pPr>
        <w:pStyle w:val="Heading6"/>
        <w:numPr>
          <w:ilvl w:val="0"/>
          <w:numId w:val="31"/>
        </w:numPr>
        <w:rPr>
          <w:rFonts w:eastAsia="Arial Unicode MS"/>
          <w:lang w:val="en-GB" w:eastAsia="en-IE"/>
        </w:rPr>
      </w:pPr>
      <w:r>
        <w:rPr>
          <w:rFonts w:eastAsia="Arial Unicode MS"/>
          <w:lang w:val="en-GB" w:eastAsia="en-IE"/>
        </w:rPr>
        <w:t>Krakatoa</w:t>
      </w:r>
    </w:p>
    <w:p w:rsidR="00FE70AD" w:rsidRDefault="00B224A3" w:rsidP="00FE70AD">
      <w:pPr>
        <w:rPr>
          <w:lang w:val="en-GB" w:eastAsia="en-IE"/>
        </w:rPr>
      </w:pPr>
      <w:r>
        <w:rPr>
          <w:noProof/>
        </w:rPr>
        <mc:AlternateContent>
          <mc:Choice Requires="wps">
            <w:drawing>
              <wp:anchor distT="0" distB="0" distL="114300" distR="114300" simplePos="0" relativeHeight="251717632" behindDoc="0" locked="0" layoutInCell="1" allowOverlap="1" wp14:anchorId="036A1C2A" wp14:editId="18C73287">
                <wp:simplePos x="0" y="0"/>
                <wp:positionH relativeFrom="column">
                  <wp:posOffset>0</wp:posOffset>
                </wp:positionH>
                <wp:positionV relativeFrom="paragraph">
                  <wp:posOffset>7379335</wp:posOffset>
                </wp:positionV>
                <wp:extent cx="4657725"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rsidR="00F922D9" w:rsidRPr="00B224A3" w:rsidRDefault="00F922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507E0">
                              <w:rPr>
                                <w:noProof/>
                                <w:color w:val="auto"/>
                              </w:rPr>
                              <w:t>6</w:t>
                            </w:r>
                            <w:r w:rsidRPr="00B224A3">
                              <w:rPr>
                                <w:color w:val="auto"/>
                              </w:rPr>
                              <w:fldChar w:fldCharType="end"/>
                            </w:r>
                            <w:r w:rsidRPr="00B224A3">
                              <w:rPr>
                                <w:color w:val="auto"/>
                              </w:rPr>
                              <w:t>: Krakatoa Binary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A1C2A" id="Text Box 674" o:spid="_x0000_s1036" type="#_x0000_t202" style="position:absolute;margin-left:0;margin-top:581.05pt;width:366.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LWMQIAAGkEAAAOAAAAZHJzL2Uyb0RvYy54bWysVMGO2jAQvVfqP1i+lwBd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" stroked="f">
                <v:textbox style="mso-fit-shape-to-text:t" inset="0,0,0,0">
                  <w:txbxContent>
                    <w:p w:rsidR="00F922D9" w:rsidRPr="00B224A3" w:rsidRDefault="00F922D9" w:rsidP="00B224A3">
                      <w:pPr>
                        <w:pStyle w:val="Caption"/>
                        <w:jc w:val="center"/>
                        <w:rPr>
                          <w:rFonts w:eastAsia="Arial Unicode MS"/>
                          <w:noProof/>
                          <w:color w:val="auto"/>
                          <w:lang w:eastAsia="en-IE"/>
                        </w:rPr>
                      </w:pPr>
                      <w:r w:rsidRPr="00B224A3">
                        <w:rPr>
                          <w:color w:val="auto"/>
                        </w:rPr>
                        <w:t xml:space="preserve">Figure </w:t>
                      </w:r>
                      <w:r w:rsidRPr="00B224A3">
                        <w:rPr>
                          <w:color w:val="auto"/>
                        </w:rPr>
                        <w:fldChar w:fldCharType="begin"/>
                      </w:r>
                      <w:r w:rsidRPr="00B224A3">
                        <w:rPr>
                          <w:color w:val="auto"/>
                        </w:rPr>
                        <w:instrText xml:space="preserve"> SEQ Figure \* ARABIC </w:instrText>
                      </w:r>
                      <w:r w:rsidRPr="00B224A3">
                        <w:rPr>
                          <w:color w:val="auto"/>
                        </w:rPr>
                        <w:fldChar w:fldCharType="separate"/>
                      </w:r>
                      <w:r w:rsidR="004507E0">
                        <w:rPr>
                          <w:noProof/>
                          <w:color w:val="auto"/>
                        </w:rPr>
                        <w:t>6</w:t>
                      </w:r>
                      <w:r w:rsidRPr="00B224A3">
                        <w:rPr>
                          <w:color w:val="auto"/>
                        </w:rPr>
                        <w:fldChar w:fldCharType="end"/>
                      </w:r>
                      <w:r w:rsidRPr="00B224A3">
                        <w:rPr>
                          <w:color w:val="auto"/>
                        </w:rPr>
                        <w:t>: Krakatoa Binary Search</w:t>
                      </w:r>
                    </w:p>
                  </w:txbxContent>
                </v:textbox>
                <w10:wrap type="square"/>
              </v:shape>
            </w:pict>
          </mc:Fallback>
        </mc:AlternateContent>
      </w:r>
      <w:r w:rsidR="00FE70AD">
        <w:rPr>
          <w:rFonts w:eastAsia="Arial Unicode MS"/>
          <w:noProof/>
          <w:lang w:val="en-GB" w:eastAsia="en-IE"/>
        </w:rPr>
        <mc:AlternateContent>
          <mc:Choice Requires="wpg">
            <w:drawing>
              <wp:anchor distT="0" distB="0" distL="114300" distR="114300" simplePos="0" relativeHeight="251715584" behindDoc="0" locked="0" layoutInCell="1" allowOverlap="1">
                <wp:simplePos x="0" y="0"/>
                <wp:positionH relativeFrom="margin">
                  <wp:align>left</wp:align>
                </wp:positionH>
                <wp:positionV relativeFrom="paragraph">
                  <wp:posOffset>168910</wp:posOffset>
                </wp:positionV>
                <wp:extent cx="4657725" cy="7153275"/>
                <wp:effectExtent l="0" t="0" r="9525" b="9525"/>
                <wp:wrapSquare wrapText="bothSides"/>
                <wp:docPr id="22" name="Group 22"/>
                <wp:cNvGraphicFramePr/>
                <a:graphic xmlns:a="http://schemas.openxmlformats.org/drawingml/2006/main">
                  <a:graphicData uri="http://schemas.microsoft.com/office/word/2010/wordprocessingGroup">
                    <wpg:wgp>
                      <wpg:cNvGrpSpPr/>
                      <wpg:grpSpPr>
                        <a:xfrm>
                          <a:off x="0" y="0"/>
                          <a:ext cx="4657725" cy="7153275"/>
                          <a:chOff x="0" y="0"/>
                          <a:chExt cx="5448300" cy="8601075"/>
                        </a:xfrm>
                      </wpg:grpSpPr>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pic:pic xmlns:pic="http://schemas.openxmlformats.org/drawingml/2006/picture">
                        <pic:nvPicPr>
                          <pic:cNvPr id="16" name="Picture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6200" y="3305175"/>
                            <a:ext cx="5181600" cy="529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A645C5" id="Group 22" o:spid="_x0000_s1026" style="position:absolute;margin-left:0;margin-top:13.3pt;width:366.75pt;height:563.25pt;z-index:251715584;mso-position-horizontal:left;mso-position-horizontal-relative:margin;mso-width-relative:margin;mso-height-relative:margin" coordsize="54483,86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TzM3AAAABZADAAIAAAAUAAAQnpAEAAIAAAAUAAAQspKRAAIA&#10;AAADNDYAAJKSAAIAAAADNDYAAOocAAcAAAgMAAAIk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g6MDY6MDYgMTQ6&#10;NDI6NDkAMjAxODowNjowNiAxNDo0Mjo0OQAAAEUATwAzADcAAAD/4QsX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Ni0wNlQxNDo0Mjo0OS40NjM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U8zN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cAj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VPMzcA&#10;AAAFkAMAAgAAABQAABCekAQAAgAAABQAABCykpEAAgAAAAMwMgAAkpIAAgAAAAMwMgAA6hwABwAA&#10;CAwAAAiS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jowNiAxNDo0NToyMAAyMDE4OjA2OjA2IDE0OjQ1OjIw&#10;AAAARQBPADMANwAAAP/hCxd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2LTA2&#10;VDE0OjQ1OjIwLjAyN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FTzM3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iwC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">
                <v:shape id="Picture 3" o:spid="_x0000_s1027" type="#_x0000_t75" style="position:absolute;width:5448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">
                  <v:imagedata r:id="rId30" o:title=""/>
                </v:shape>
                <v:shape id="Picture 16" o:spid="_x0000_s1028" type="#_x0000_t75" style="position:absolute;left:762;top:33051;width:51816;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">
                  <v:imagedata r:id="rId31" o:title=""/>
                </v:shape>
                <w10:wrap type="square" anchorx="margin"/>
              </v:group>
            </w:pict>
          </mc:Fallback>
        </mc:AlternateContent>
      </w:r>
    </w:p>
    <w:p w:rsidR="00FE70AD" w:rsidRPr="00FE70AD" w:rsidRDefault="00FE70AD" w:rsidP="00FE70AD">
      <w:pPr>
        <w:rPr>
          <w:lang w:val="en-GB" w:eastAsia="en-IE"/>
        </w:rPr>
      </w:pPr>
    </w:p>
    <w:p w:rsidR="00E023CF" w:rsidRDefault="00E023CF">
      <w:pPr>
        <w:rPr>
          <w:lang w:val="en-GB"/>
        </w:rPr>
      </w:pPr>
    </w:p>
    <w:p w:rsidR="00E023CF" w:rsidRDefault="00E023CF">
      <w:pPr>
        <w:rPr>
          <w:lang w:val="en-GB"/>
        </w:rPr>
      </w:pPr>
    </w:p>
    <w:p w:rsidR="00FE70AD" w:rsidRDefault="00FE70AD">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E023CF" w:rsidRDefault="00E023CF">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Default="007F2037">
      <w:pPr>
        <w:rPr>
          <w:lang w:val="en-GB"/>
        </w:rPr>
      </w:pPr>
    </w:p>
    <w:p w:rsidR="007F2037" w:rsidRPr="006B5893" w:rsidRDefault="007F2037">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3"/>
      </w:tblGrid>
      <w:tr w:rsidR="00823BB7" w:rsidRPr="006B5893" w:rsidTr="00B224A3">
        <w:tc>
          <w:tcPr>
            <w:tcW w:w="9333" w:type="dxa"/>
          </w:tcPr>
          <w:p w:rsidR="00823BB7" w:rsidRPr="006B5893" w:rsidRDefault="00823BB7" w:rsidP="00B56339">
            <w:pPr>
              <w:rPr>
                <w:lang w:val="en-GB"/>
              </w:rPr>
            </w:pPr>
          </w:p>
        </w:tc>
      </w:tr>
      <w:tr w:rsidR="00823BB7" w:rsidRPr="006B5893" w:rsidTr="00B224A3">
        <w:tc>
          <w:tcPr>
            <w:tcW w:w="9333" w:type="dxa"/>
          </w:tcPr>
          <w:p w:rsidR="000A12FC" w:rsidRDefault="00B224A3" w:rsidP="000A12FC">
            <w:pPr>
              <w:keepNext/>
            </w:pPr>
            <w:r>
              <w:rPr>
                <w:noProof/>
                <w:lang w:val="en-GB"/>
              </w:rPr>
              <w:lastRenderedPageBreak/>
              <w:drawing>
                <wp:inline distT="0" distB="0" distL="0" distR="0" wp14:anchorId="7B8FDB60" wp14:editId="58DFE9AF">
                  <wp:extent cx="5713492" cy="4895850"/>
                  <wp:effectExtent l="0" t="0" r="190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JessieModel.jpg"/>
                          <pic:cNvPicPr/>
                        </pic:nvPicPr>
                        <pic:blipFill>
                          <a:blip r:embed="rId32">
                            <a:extLst>
                              <a:ext uri="{28A0092B-C50C-407E-A947-70E740481C1C}">
                                <a14:useLocalDpi xmlns:a14="http://schemas.microsoft.com/office/drawing/2010/main" val="0"/>
                              </a:ext>
                            </a:extLst>
                          </a:blip>
                          <a:stretch>
                            <a:fillRect/>
                          </a:stretch>
                        </pic:blipFill>
                        <pic:spPr>
                          <a:xfrm>
                            <a:off x="0" y="0"/>
                            <a:ext cx="5715556" cy="4897619"/>
                          </a:xfrm>
                          <a:prstGeom prst="rect">
                            <a:avLst/>
                          </a:prstGeom>
                        </pic:spPr>
                      </pic:pic>
                    </a:graphicData>
                  </a:graphic>
                </wp:inline>
              </w:drawing>
            </w:r>
          </w:p>
          <w:p w:rsidR="00823BB7" w:rsidRPr="006B5893" w:rsidRDefault="000A12FC" w:rsidP="000A12FC">
            <w:pPr>
              <w:pStyle w:val="Caption"/>
              <w:jc w:val="center"/>
              <w:rPr>
                <w:lang w:val="en-GB"/>
              </w:rPr>
            </w:pPr>
            <w:r w:rsidRPr="000A12FC">
              <w:rPr>
                <w:color w:val="auto"/>
              </w:rPr>
              <w:t xml:space="preserve">Figure </w:t>
            </w:r>
            <w:r w:rsidRPr="000A12FC">
              <w:rPr>
                <w:color w:val="auto"/>
              </w:rPr>
              <w:fldChar w:fldCharType="begin"/>
            </w:r>
            <w:r w:rsidRPr="000A12FC">
              <w:rPr>
                <w:color w:val="auto"/>
              </w:rPr>
              <w:instrText xml:space="preserve"> SEQ Figure \* ARABIC </w:instrText>
            </w:r>
            <w:r w:rsidRPr="000A12FC">
              <w:rPr>
                <w:color w:val="auto"/>
              </w:rPr>
              <w:fldChar w:fldCharType="separate"/>
            </w:r>
            <w:r w:rsidR="004507E0">
              <w:rPr>
                <w:noProof/>
                <w:color w:val="auto"/>
              </w:rPr>
              <w:t>7</w:t>
            </w:r>
            <w:r w:rsidRPr="000A12FC">
              <w:rPr>
                <w:color w:val="auto"/>
              </w:rPr>
              <w:fldChar w:fldCharType="end"/>
            </w:r>
            <w:r w:rsidRPr="000A12FC">
              <w:rPr>
                <w:color w:val="auto"/>
              </w:rPr>
              <w:t xml:space="preserve">: </w:t>
            </w:r>
            <w:r w:rsidR="0006130A">
              <w:rPr>
                <w:color w:val="auto"/>
              </w:rPr>
              <w:t xml:space="preserve">Krakatoa - </w:t>
            </w:r>
            <w:r w:rsidRPr="000A12FC">
              <w:rPr>
                <w:color w:val="auto"/>
              </w:rPr>
              <w:t>Jessie Model – Binary Search</w:t>
            </w:r>
          </w:p>
        </w:tc>
      </w:tr>
      <w:tr w:rsidR="00823BB7" w:rsidRPr="006B5893" w:rsidTr="00B224A3">
        <w:tc>
          <w:tcPr>
            <w:tcW w:w="9333" w:type="dxa"/>
          </w:tcPr>
          <w:p w:rsidR="0006130A" w:rsidRDefault="0006130A" w:rsidP="0006130A">
            <w:pPr>
              <w:keepNext/>
            </w:pPr>
            <w:r>
              <w:rPr>
                <w:noProof/>
              </w:rPr>
              <w:lastRenderedPageBreak/>
              <w:drawing>
                <wp:inline distT="0" distB="0" distL="0" distR="0">
                  <wp:extent cx="5926455" cy="3933825"/>
                  <wp:effectExtent l="0" t="0" r="0"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JessieModel-Safet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6455" cy="3933825"/>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8</w:t>
            </w:r>
            <w:r w:rsidRPr="0006130A">
              <w:rPr>
                <w:color w:val="auto"/>
              </w:rPr>
              <w:fldChar w:fldCharType="end"/>
            </w:r>
            <w:r w:rsidRPr="0006130A">
              <w:rPr>
                <w:color w:val="auto"/>
              </w:rPr>
              <w:t>: Krakatoa - Jessie Model - Binary Search Safety</w:t>
            </w:r>
          </w:p>
          <w:p w:rsidR="00B224A3" w:rsidRDefault="00B224A3" w:rsidP="00B224A3"/>
          <w:p w:rsidR="00B224A3" w:rsidRDefault="00B224A3" w:rsidP="00B224A3"/>
          <w:p w:rsidR="0006130A" w:rsidRDefault="0006130A" w:rsidP="0006130A">
            <w:pPr>
              <w:keepNext/>
            </w:pPr>
            <w:r>
              <w:rPr>
                <w:noProof/>
              </w:rPr>
              <w:drawing>
                <wp:inline distT="0" distB="0" distL="0" distR="0">
                  <wp:extent cx="5926455" cy="39814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JessieModel-Verifi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6455" cy="3981450"/>
                          </a:xfrm>
                          <a:prstGeom prst="rect">
                            <a:avLst/>
                          </a:prstGeom>
                        </pic:spPr>
                      </pic:pic>
                    </a:graphicData>
                  </a:graphic>
                </wp:inline>
              </w:drawing>
            </w:r>
          </w:p>
          <w:p w:rsidR="00B224A3" w:rsidRPr="0006130A" w:rsidRDefault="0006130A" w:rsidP="0006130A">
            <w:pPr>
              <w:pStyle w:val="Caption"/>
              <w:jc w:val="center"/>
              <w:rPr>
                <w:color w:val="auto"/>
              </w:rPr>
            </w:pPr>
            <w:r w:rsidRPr="0006130A">
              <w:rPr>
                <w:color w:val="auto"/>
              </w:rPr>
              <w:t xml:space="preserve">Figure </w:t>
            </w:r>
            <w:r w:rsidRPr="0006130A">
              <w:rPr>
                <w:color w:val="auto"/>
              </w:rPr>
              <w:fldChar w:fldCharType="begin"/>
            </w:r>
            <w:r w:rsidRPr="0006130A">
              <w:rPr>
                <w:color w:val="auto"/>
              </w:rPr>
              <w:instrText xml:space="preserve"> SEQ Figure \* ARABIC </w:instrText>
            </w:r>
            <w:r w:rsidRPr="0006130A">
              <w:rPr>
                <w:color w:val="auto"/>
              </w:rPr>
              <w:fldChar w:fldCharType="separate"/>
            </w:r>
            <w:r w:rsidR="004507E0">
              <w:rPr>
                <w:noProof/>
                <w:color w:val="auto"/>
              </w:rPr>
              <w:t>9</w:t>
            </w:r>
            <w:r w:rsidRPr="0006130A">
              <w:rPr>
                <w:color w:val="auto"/>
              </w:rPr>
              <w:fldChar w:fldCharType="end"/>
            </w:r>
            <w:r w:rsidRPr="0006130A">
              <w:rPr>
                <w:color w:val="auto"/>
              </w:rPr>
              <w:t>: Krakatoa - Jessie Model - Verified</w:t>
            </w:r>
          </w:p>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Default="00B224A3" w:rsidP="00B224A3"/>
          <w:p w:rsidR="00B224A3" w:rsidRPr="00B224A3" w:rsidRDefault="00B224A3" w:rsidP="00B224A3"/>
        </w:tc>
      </w:tr>
    </w:tbl>
    <w:p w:rsidR="000E0C85" w:rsidRDefault="00FE70AD" w:rsidP="00143003">
      <w:pPr>
        <w:pStyle w:val="Heading6"/>
        <w:numPr>
          <w:ilvl w:val="0"/>
          <w:numId w:val="31"/>
        </w:numPr>
        <w:rPr>
          <w:lang w:val="en-GB"/>
        </w:rPr>
      </w:pPr>
      <w:proofErr w:type="spellStart"/>
      <w:r>
        <w:rPr>
          <w:lang w:val="en-GB"/>
        </w:rPr>
        <w:lastRenderedPageBreak/>
        <w:t>KeY</w:t>
      </w:r>
      <w:proofErr w:type="spellEnd"/>
    </w:p>
    <w:p w:rsidR="004507E0" w:rsidRDefault="00FE70AD" w:rsidP="004507E0">
      <w:pPr>
        <w:keepNext/>
        <w:ind w:left="360"/>
        <w:rPr>
          <w:ins w:id="102" w:author="ENDA JAMES O'SHEA" w:date="2018-06-14T18:13:00Z"/>
        </w:rPr>
        <w:pPrChange w:id="103" w:author="ENDA JAMES O'SHEA" w:date="2018-06-14T18:13:00Z">
          <w:pPr>
            <w:ind w:left="360"/>
          </w:pPr>
        </w:pPrChange>
      </w:pPr>
      <w:r>
        <w:rPr>
          <w:noProof/>
          <w:lang w:val="en-GB"/>
        </w:rPr>
        <w:drawing>
          <wp:inline distT="0" distB="0" distL="0" distR="0" wp14:anchorId="791845C0" wp14:editId="3338D2FB">
            <wp:extent cx="5926455" cy="4712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narySearch.JPG"/>
                    <pic:cNvPicPr/>
                  </pic:nvPicPr>
                  <pic:blipFill>
                    <a:blip r:embed="rId35">
                      <a:extLst>
                        <a:ext uri="{28A0092B-C50C-407E-A947-70E740481C1C}">
                          <a14:useLocalDpi xmlns:a14="http://schemas.microsoft.com/office/drawing/2010/main" val="0"/>
                        </a:ext>
                      </a:extLst>
                    </a:blip>
                    <a:stretch>
                      <a:fillRect/>
                    </a:stretch>
                  </pic:blipFill>
                  <pic:spPr>
                    <a:xfrm>
                      <a:off x="0" y="0"/>
                      <a:ext cx="5926455" cy="4712335"/>
                    </a:xfrm>
                    <a:prstGeom prst="rect">
                      <a:avLst/>
                    </a:prstGeom>
                  </pic:spPr>
                </pic:pic>
              </a:graphicData>
            </a:graphic>
          </wp:inline>
        </w:drawing>
      </w:r>
    </w:p>
    <w:p w:rsidR="00FE70AD" w:rsidRPr="004507E0" w:rsidRDefault="004507E0" w:rsidP="004507E0">
      <w:pPr>
        <w:pStyle w:val="Caption"/>
        <w:jc w:val="center"/>
        <w:rPr>
          <w:color w:val="auto"/>
          <w:lang w:val="en-GB"/>
          <w:rPrChange w:id="104" w:author="ENDA JAMES O'SHEA" w:date="2018-06-14T18:13:00Z">
            <w:rPr>
              <w:lang w:val="en-GB"/>
            </w:rPr>
          </w:rPrChange>
        </w:rPr>
        <w:pPrChange w:id="105" w:author="ENDA JAMES O'SHEA" w:date="2018-06-14T18:13:00Z">
          <w:pPr>
            <w:ind w:left="360"/>
          </w:pPr>
        </w:pPrChange>
      </w:pPr>
      <w:ins w:id="106" w:author="ENDA JAMES O'SHEA" w:date="2018-06-14T18:13:00Z">
        <w:r w:rsidRPr="004507E0">
          <w:rPr>
            <w:color w:val="auto"/>
            <w:rPrChange w:id="107" w:author="ENDA JAMES O'SHEA" w:date="2018-06-14T18:13:00Z">
              <w:rPr/>
            </w:rPrChange>
          </w:rPr>
          <w:t xml:space="preserve">Figure </w:t>
        </w:r>
        <w:r w:rsidRPr="004507E0">
          <w:rPr>
            <w:color w:val="auto"/>
            <w:rPrChange w:id="108" w:author="ENDA JAMES O'SHEA" w:date="2018-06-14T18:13:00Z">
              <w:rPr/>
            </w:rPrChange>
          </w:rPr>
          <w:fldChar w:fldCharType="begin"/>
        </w:r>
        <w:r w:rsidRPr="004507E0">
          <w:rPr>
            <w:color w:val="auto"/>
            <w:rPrChange w:id="109" w:author="ENDA JAMES O'SHEA" w:date="2018-06-14T18:13:00Z">
              <w:rPr/>
            </w:rPrChange>
          </w:rPr>
          <w:instrText xml:space="preserve"> SEQ Figure \* ARABIC </w:instrText>
        </w:r>
      </w:ins>
      <w:r w:rsidRPr="004507E0">
        <w:rPr>
          <w:color w:val="auto"/>
          <w:rPrChange w:id="110" w:author="ENDA JAMES O'SHEA" w:date="2018-06-14T18:13:00Z">
            <w:rPr/>
          </w:rPrChange>
        </w:rPr>
        <w:fldChar w:fldCharType="separate"/>
      </w:r>
      <w:ins w:id="111" w:author="ENDA JAMES O'SHEA" w:date="2018-06-14T18:20:00Z">
        <w:r>
          <w:rPr>
            <w:noProof/>
            <w:color w:val="auto"/>
          </w:rPr>
          <w:t>10</w:t>
        </w:r>
      </w:ins>
      <w:ins w:id="112" w:author="ENDA JAMES O'SHEA" w:date="2018-06-14T18:13:00Z">
        <w:r w:rsidRPr="004507E0">
          <w:rPr>
            <w:color w:val="auto"/>
            <w:rPrChange w:id="113" w:author="ENDA JAMES O'SHEA" w:date="2018-06-14T18:13:00Z">
              <w:rPr/>
            </w:rPrChange>
          </w:rPr>
          <w:fldChar w:fldCharType="end"/>
        </w:r>
        <w:r w:rsidRPr="004507E0">
          <w:rPr>
            <w:color w:val="auto"/>
            <w:rPrChange w:id="114" w:author="ENDA JAMES O'SHEA" w:date="2018-06-14T18:13:00Z">
              <w:rPr/>
            </w:rPrChange>
          </w:rPr>
          <w:t xml:space="preserve">: </w:t>
        </w:r>
        <w:proofErr w:type="spellStart"/>
        <w:r w:rsidRPr="004507E0">
          <w:rPr>
            <w:color w:val="auto"/>
            <w:rPrChange w:id="115" w:author="ENDA JAMES O'SHEA" w:date="2018-06-14T18:13:00Z">
              <w:rPr/>
            </w:rPrChange>
          </w:rPr>
          <w:t>KeY</w:t>
        </w:r>
        <w:proofErr w:type="spellEnd"/>
        <w:r w:rsidRPr="004507E0">
          <w:rPr>
            <w:color w:val="auto"/>
            <w:rPrChange w:id="116" w:author="ENDA JAMES O'SHEA" w:date="2018-06-14T18:13:00Z">
              <w:rPr/>
            </w:rPrChange>
          </w:rPr>
          <w:t xml:space="preserve"> - Binary Search</w:t>
        </w:r>
      </w:ins>
    </w:p>
    <w:p w:rsidR="008357A3" w:rsidRDefault="008357A3">
      <w:pPr>
        <w:rPr>
          <w:lang w:val="en-GB"/>
        </w:rPr>
      </w:pPr>
    </w:p>
    <w:p w:rsidR="00113427" w:rsidRDefault="00113427">
      <w:pPr>
        <w:rPr>
          <w:lang w:val="en-GB"/>
        </w:rPr>
      </w:pPr>
      <w:r>
        <w:rPr>
          <w:lang w:val="en-GB"/>
        </w:rPr>
        <w:br w:type="page"/>
      </w:r>
    </w:p>
    <w:p w:rsidR="00FE70AD" w:rsidRDefault="008357A3">
      <w:pPr>
        <w:rPr>
          <w:lang w:val="en-GB"/>
        </w:rPr>
      </w:pPr>
      <w:r>
        <w:rPr>
          <w:noProof/>
        </w:rPr>
        <w:lastRenderedPageBreak/>
        <mc:AlternateContent>
          <mc:Choice Requires="wps">
            <w:drawing>
              <wp:anchor distT="0" distB="0" distL="114300" distR="114300" simplePos="0" relativeHeight="251722752" behindDoc="0" locked="0" layoutInCell="1" allowOverlap="1" wp14:anchorId="434D2C13" wp14:editId="02A0AFCB">
                <wp:simplePos x="0" y="0"/>
                <wp:positionH relativeFrom="column">
                  <wp:posOffset>0</wp:posOffset>
                </wp:positionH>
                <wp:positionV relativeFrom="paragraph">
                  <wp:posOffset>7886700</wp:posOffset>
                </wp:positionV>
                <wp:extent cx="5926455" cy="635"/>
                <wp:effectExtent l="0" t="0" r="0" b="0"/>
                <wp:wrapSquare wrapText="bothSides"/>
                <wp:docPr id="685" name="Text Box 68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F922D9" w:rsidRPr="008357A3" w:rsidRDefault="00F922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ins w:id="117" w:author="ENDA JAMES O'SHEA" w:date="2018-06-14T18:20:00Z">
                              <w:r w:rsidR="004507E0">
                                <w:rPr>
                                  <w:noProof/>
                                  <w:color w:val="auto"/>
                                </w:rPr>
                                <w:t>11</w:t>
                              </w:r>
                            </w:ins>
                            <w:del w:id="118" w:author="ENDA JAMES O'SHEA" w:date="2018-06-14T18:13:00Z">
                              <w:r w:rsidDel="004507E0">
                                <w:rPr>
                                  <w:noProof/>
                                  <w:color w:val="auto"/>
                                </w:rPr>
                                <w:delText>10</w:delText>
                              </w:r>
                            </w:del>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2C13" id="Text Box 685" o:spid="_x0000_s1037" type="#_x0000_t202" style="position:absolute;margin-left:0;margin-top:621pt;width:466.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wIMgIAAGk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" stroked="f">
                <v:textbox style="mso-fit-shape-to-text:t" inset="0,0,0,0">
                  <w:txbxContent>
                    <w:p w:rsidR="00F922D9" w:rsidRPr="008357A3" w:rsidRDefault="00F922D9" w:rsidP="008357A3">
                      <w:pPr>
                        <w:pStyle w:val="Caption"/>
                        <w:jc w:val="center"/>
                        <w:rPr>
                          <w:noProof/>
                          <w:color w:val="auto"/>
                        </w:rPr>
                      </w:pPr>
                      <w:r w:rsidRPr="008357A3">
                        <w:rPr>
                          <w:color w:val="auto"/>
                        </w:rPr>
                        <w:t xml:space="preserve">Figure </w:t>
                      </w:r>
                      <w:r w:rsidRPr="008357A3">
                        <w:rPr>
                          <w:color w:val="auto"/>
                        </w:rPr>
                        <w:fldChar w:fldCharType="begin"/>
                      </w:r>
                      <w:r w:rsidRPr="008357A3">
                        <w:rPr>
                          <w:color w:val="auto"/>
                        </w:rPr>
                        <w:instrText xml:space="preserve"> SEQ Figure \* ARABIC </w:instrText>
                      </w:r>
                      <w:r w:rsidRPr="008357A3">
                        <w:rPr>
                          <w:color w:val="auto"/>
                        </w:rPr>
                        <w:fldChar w:fldCharType="separate"/>
                      </w:r>
                      <w:ins w:id="119" w:author="ENDA JAMES O'SHEA" w:date="2018-06-14T18:20:00Z">
                        <w:r w:rsidR="004507E0">
                          <w:rPr>
                            <w:noProof/>
                            <w:color w:val="auto"/>
                          </w:rPr>
                          <w:t>11</w:t>
                        </w:r>
                      </w:ins>
                      <w:del w:id="120" w:author="ENDA JAMES O'SHEA" w:date="2018-06-14T18:13:00Z">
                        <w:r w:rsidDel="004507E0">
                          <w:rPr>
                            <w:noProof/>
                            <w:color w:val="auto"/>
                          </w:rPr>
                          <w:delText>10</w:delText>
                        </w:r>
                      </w:del>
                      <w:r w:rsidRPr="008357A3">
                        <w:rPr>
                          <w:color w:val="auto"/>
                        </w:rPr>
                        <w:fldChar w:fldCharType="end"/>
                      </w:r>
                      <w:r w:rsidRPr="008357A3">
                        <w:rPr>
                          <w:color w:val="auto"/>
                        </w:rPr>
                        <w:t xml:space="preserve">: </w:t>
                      </w:r>
                      <w:proofErr w:type="spellStart"/>
                      <w:r w:rsidRPr="008357A3">
                        <w:rPr>
                          <w:color w:val="auto"/>
                        </w:rPr>
                        <w:t>KeY</w:t>
                      </w:r>
                      <w:proofErr w:type="spellEnd"/>
                      <w:r w:rsidRPr="008357A3">
                        <w:rPr>
                          <w:color w:val="auto"/>
                        </w:rPr>
                        <w:t xml:space="preserve"> IDE</w:t>
                      </w:r>
                    </w:p>
                  </w:txbxContent>
                </v:textbox>
                <w10:wrap type="square"/>
              </v:shape>
            </w:pict>
          </mc:Fallback>
        </mc:AlternateContent>
      </w:r>
      <w:r>
        <w:rPr>
          <w:noProof/>
          <w:lang w:val="en-GB"/>
        </w:rPr>
        <mc:AlternateContent>
          <mc:Choice Requires="wpg">
            <w:drawing>
              <wp:anchor distT="0" distB="0" distL="114300" distR="114300" simplePos="0" relativeHeight="251720704" behindDoc="0" locked="0" layoutInCell="1" allowOverlap="1">
                <wp:simplePos x="0" y="0"/>
                <wp:positionH relativeFrom="column">
                  <wp:posOffset>0</wp:posOffset>
                </wp:positionH>
                <wp:positionV relativeFrom="paragraph">
                  <wp:posOffset>0</wp:posOffset>
                </wp:positionV>
                <wp:extent cx="5926455" cy="782955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5926455" cy="7829550"/>
                          <a:chOff x="0" y="0"/>
                          <a:chExt cx="5926455" cy="7829550"/>
                        </a:xfrm>
                      </wpg:grpSpPr>
                      <pic:pic xmlns:pic="http://schemas.openxmlformats.org/drawingml/2006/picture">
                        <pic:nvPicPr>
                          <pic:cNvPr id="677" name="Picture 6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2883535"/>
                          </a:xfrm>
                          <a:prstGeom prst="rect">
                            <a:avLst/>
                          </a:prstGeom>
                        </pic:spPr>
                      </pic:pic>
                      <pic:pic xmlns:pic="http://schemas.openxmlformats.org/drawingml/2006/picture">
                        <pic:nvPicPr>
                          <pic:cNvPr id="678" name="Picture 6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886075"/>
                            <a:ext cx="5911850" cy="4943475"/>
                          </a:xfrm>
                          <a:prstGeom prst="rect">
                            <a:avLst/>
                          </a:prstGeom>
                        </pic:spPr>
                      </pic:pic>
                    </wpg:wgp>
                  </a:graphicData>
                </a:graphic>
              </wp:anchor>
            </w:drawing>
          </mc:Choice>
          <mc:Fallback>
            <w:pict>
              <v:group w14:anchorId="1B6ADE53" id="Group 679" o:spid="_x0000_s1026" style="position:absolute;margin-left:0;margin-top:0;width:466.65pt;height:616.5pt;z-index:251720704" coordsize="59264,78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&#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">
                <v:shape id="Picture 677" o:spid="_x0000_s1027" type="#_x0000_t75" style="position:absolute;width:59264;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">
                  <v:imagedata r:id="rId38" o:title=""/>
                </v:shape>
                <v:shape id="Picture 678" o:spid="_x0000_s1028" type="#_x0000_t75" style="position:absolute;top:28860;width:59118;height:4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">
                  <v:imagedata r:id="rId39" o:title=""/>
                </v:shape>
                <w10:wrap type="square"/>
              </v:group>
            </w:pict>
          </mc:Fallback>
        </mc:AlternateContent>
      </w:r>
      <w:r w:rsidR="00FE70AD">
        <w:rPr>
          <w:lang w:val="en-GB"/>
        </w:rPr>
        <w:br w:type="page"/>
      </w:r>
    </w:p>
    <w:p w:rsidR="00FE70AD" w:rsidRDefault="00113427" w:rsidP="00823BB7">
      <w:pPr>
        <w:rPr>
          <w:lang w:val="en-GB"/>
        </w:rPr>
      </w:pPr>
      <w:r>
        <w:rPr>
          <w:noProof/>
        </w:rPr>
        <w:lastRenderedPageBreak/>
        <mc:AlternateContent>
          <mc:Choice Requires="wps">
            <w:drawing>
              <wp:anchor distT="0" distB="0" distL="114300" distR="114300" simplePos="0" relativeHeight="251739136" behindDoc="0" locked="0" layoutInCell="1" allowOverlap="1" wp14:anchorId="04F56F22" wp14:editId="56B51AB5">
                <wp:simplePos x="0" y="0"/>
                <wp:positionH relativeFrom="column">
                  <wp:posOffset>0</wp:posOffset>
                </wp:positionH>
                <wp:positionV relativeFrom="paragraph">
                  <wp:posOffset>7373620</wp:posOffset>
                </wp:positionV>
                <wp:extent cx="60839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F922D9" w:rsidRPr="00113427" w:rsidRDefault="00F922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21" w:author="ENDA JAMES O'SHEA" w:date="2018-06-14T18:20:00Z">
                              <w:r w:rsidR="004507E0">
                                <w:rPr>
                                  <w:noProof/>
                                  <w:color w:val="auto"/>
                                </w:rPr>
                                <w:t>12</w:t>
                              </w:r>
                            </w:ins>
                            <w:del w:id="122" w:author="ENDA JAMES O'SHEA" w:date="2018-06-14T18:13:00Z">
                              <w:r w:rsidDel="004507E0">
                                <w:rPr>
                                  <w:noProof/>
                                  <w:color w:val="auto"/>
                                </w:rPr>
                                <w:delText>11</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F22" id="Text Box 31" o:spid="_x0000_s1038" type="#_x0000_t202" style="position:absolute;margin-left:0;margin-top:580.6pt;width:479.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CnLwIAAGc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" stroked="f">
                <v:textbox style="mso-fit-shape-to-text:t" inset="0,0,0,0">
                  <w:txbxContent>
                    <w:p w:rsidR="00F922D9" w:rsidRPr="00113427" w:rsidRDefault="00F922D9" w:rsidP="00113427">
                      <w:pPr>
                        <w:pStyle w:val="Caption"/>
                        <w:jc w:val="center"/>
                        <w:rPr>
                          <w:noProof/>
                          <w:color w:val="auto"/>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23" w:author="ENDA JAMES O'SHEA" w:date="2018-06-14T18:20:00Z">
                        <w:r w:rsidR="004507E0">
                          <w:rPr>
                            <w:noProof/>
                            <w:color w:val="auto"/>
                          </w:rPr>
                          <w:t>12</w:t>
                        </w:r>
                      </w:ins>
                      <w:del w:id="124" w:author="ENDA JAMES O'SHEA" w:date="2018-06-14T18:13:00Z">
                        <w:r w:rsidDel="004507E0">
                          <w:rPr>
                            <w:noProof/>
                            <w:color w:val="auto"/>
                          </w:rPr>
                          <w:delText>11</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 Binary Search - Proof</w:t>
                      </w:r>
                    </w:p>
                  </w:txbxContent>
                </v:textbox>
                <w10:wrap type="square"/>
              </v:shape>
            </w:pict>
          </mc:Fallback>
        </mc:AlternateContent>
      </w:r>
      <w:r>
        <w:rPr>
          <w:noProof/>
          <w:lang w:val="en-GB"/>
        </w:rPr>
        <mc:AlternateContent>
          <mc:Choice Requires="wpg">
            <w:drawing>
              <wp:anchor distT="0" distB="0" distL="114300" distR="114300" simplePos="0" relativeHeight="251737088" behindDoc="0" locked="0" layoutInCell="1" allowOverlap="1">
                <wp:simplePos x="0" y="0"/>
                <wp:positionH relativeFrom="column">
                  <wp:posOffset>0</wp:posOffset>
                </wp:positionH>
                <wp:positionV relativeFrom="paragraph">
                  <wp:posOffset>0</wp:posOffset>
                </wp:positionV>
                <wp:extent cx="6083935" cy="7316769"/>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083935" cy="7316769"/>
                          <a:chOff x="0" y="0"/>
                          <a:chExt cx="6083935" cy="7316769"/>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754419"/>
                            <a:ext cx="2732405" cy="3562350"/>
                          </a:xfrm>
                          <a:prstGeom prst="rect">
                            <a:avLst/>
                          </a:prstGeom>
                        </pic:spPr>
                      </pic:pic>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3935" cy="3732530"/>
                          </a:xfrm>
                          <a:prstGeom prst="rect">
                            <a:avLst/>
                          </a:prstGeom>
                        </pic:spPr>
                      </pic:pic>
                    </wpg:wgp>
                  </a:graphicData>
                </a:graphic>
              </wp:anchor>
            </w:drawing>
          </mc:Choice>
          <mc:Fallback>
            <w:pict>
              <v:group w14:anchorId="0A9B840F" id="Group 30" o:spid="_x0000_s1026" style="position:absolute;margin-left:0;margin-top:0;width:479.05pt;height:576.1pt;z-index:251737088" coordsize="60839,7316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">
                <v:shape id="Picture 21" o:spid="_x0000_s1027" type="#_x0000_t75" style="position:absolute;top:37544;width:2732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">
                  <v:imagedata r:id="rId42" o:title=""/>
                </v:shape>
                <v:shape id="Picture 8" o:spid="_x0000_s1028" type="#_x0000_t75" style="position:absolute;width:60839;height:3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">
                  <v:imagedata r:id="rId43" o:title=""/>
                </v:shape>
                <w10:wrap type="square"/>
              </v:group>
            </w:pict>
          </mc:Fallback>
        </mc:AlternateContent>
      </w:r>
    </w:p>
    <w:p w:rsidR="00113427" w:rsidRDefault="00113427" w:rsidP="00823BB7">
      <w:pPr>
        <w:rPr>
          <w:lang w:val="en-GB"/>
        </w:rPr>
      </w:pPr>
    </w:p>
    <w:p w:rsidR="00113427" w:rsidRDefault="00113427" w:rsidP="00113427">
      <w:pPr>
        <w:keepNext/>
      </w:pPr>
      <w:r>
        <w:rPr>
          <w:noProof/>
          <w:lang w:val="en-GB"/>
        </w:rPr>
        <w:lastRenderedPageBreak/>
        <w:drawing>
          <wp:inline distT="0" distB="0" distL="0" distR="0">
            <wp:extent cx="5904163" cy="4421393"/>
            <wp:effectExtent l="0" t="0" r="190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KeyIDE_5_rules.jpg"/>
                    <pic:cNvPicPr/>
                  </pic:nvPicPr>
                  <pic:blipFill>
                    <a:blip r:embed="rId44">
                      <a:extLst>
                        <a:ext uri="{28A0092B-C50C-407E-A947-70E740481C1C}">
                          <a14:useLocalDpi xmlns:a14="http://schemas.microsoft.com/office/drawing/2010/main" val="0"/>
                        </a:ext>
                      </a:extLst>
                    </a:blip>
                    <a:stretch>
                      <a:fillRect/>
                    </a:stretch>
                  </pic:blipFill>
                  <pic:spPr>
                    <a:xfrm>
                      <a:off x="0" y="0"/>
                      <a:ext cx="5919115" cy="4432590"/>
                    </a:xfrm>
                    <a:prstGeom prst="rect">
                      <a:avLst/>
                    </a:prstGeom>
                  </pic:spPr>
                </pic:pic>
              </a:graphicData>
            </a:graphic>
          </wp:inline>
        </w:drawing>
      </w:r>
    </w:p>
    <w:p w:rsidR="00113427" w:rsidRPr="00113427" w:rsidRDefault="00113427" w:rsidP="00113427">
      <w:pPr>
        <w:pStyle w:val="Caption"/>
        <w:jc w:val="center"/>
        <w:rPr>
          <w:color w:val="auto"/>
          <w:lang w:val="en-GB"/>
        </w:rPr>
      </w:pPr>
      <w:r w:rsidRPr="00113427">
        <w:rPr>
          <w:color w:val="auto"/>
        </w:rPr>
        <w:t xml:space="preserve">Figure </w:t>
      </w:r>
      <w:r w:rsidRPr="00113427">
        <w:rPr>
          <w:color w:val="auto"/>
        </w:rPr>
        <w:fldChar w:fldCharType="begin"/>
      </w:r>
      <w:r w:rsidRPr="00113427">
        <w:rPr>
          <w:color w:val="auto"/>
        </w:rPr>
        <w:instrText xml:space="preserve"> SEQ Figure \* ARABIC </w:instrText>
      </w:r>
      <w:r w:rsidRPr="00113427">
        <w:rPr>
          <w:color w:val="auto"/>
        </w:rPr>
        <w:fldChar w:fldCharType="separate"/>
      </w:r>
      <w:ins w:id="125" w:author="ENDA JAMES O'SHEA" w:date="2018-06-14T18:20:00Z">
        <w:r w:rsidR="004507E0">
          <w:rPr>
            <w:noProof/>
            <w:color w:val="auto"/>
          </w:rPr>
          <w:t>13</w:t>
        </w:r>
      </w:ins>
      <w:del w:id="126" w:author="ENDA JAMES O'SHEA" w:date="2018-06-14T18:13:00Z">
        <w:r w:rsidR="0044547F" w:rsidDel="004507E0">
          <w:rPr>
            <w:noProof/>
            <w:color w:val="auto"/>
          </w:rPr>
          <w:delText>12</w:delText>
        </w:r>
      </w:del>
      <w:r w:rsidRPr="00113427">
        <w:rPr>
          <w:color w:val="auto"/>
        </w:rPr>
        <w:fldChar w:fldCharType="end"/>
      </w:r>
      <w:r w:rsidRPr="00113427">
        <w:rPr>
          <w:color w:val="auto"/>
        </w:rPr>
        <w:t xml:space="preserve">: </w:t>
      </w:r>
      <w:proofErr w:type="spellStart"/>
      <w:r w:rsidRPr="00113427">
        <w:rPr>
          <w:color w:val="auto"/>
        </w:rPr>
        <w:t>KeY</w:t>
      </w:r>
      <w:proofErr w:type="spellEnd"/>
      <w:r w:rsidRPr="00113427">
        <w:rPr>
          <w:color w:val="auto"/>
        </w:rPr>
        <w:t xml:space="preserve"> IDE- Binary Search - Rules</w:t>
      </w: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Default="00113427" w:rsidP="00823BB7">
      <w:pPr>
        <w:rPr>
          <w:lang w:val="en-GB"/>
        </w:rPr>
      </w:pPr>
    </w:p>
    <w:p w:rsidR="00113427" w:rsidRPr="006B5893" w:rsidRDefault="00113427" w:rsidP="00823BB7">
      <w:pPr>
        <w:rPr>
          <w:lang w:val="en-GB"/>
        </w:rPr>
      </w:pPr>
    </w:p>
    <w:p w:rsidR="00FE70AD" w:rsidRDefault="00FE70AD" w:rsidP="00143003">
      <w:pPr>
        <w:pStyle w:val="Heading6"/>
        <w:numPr>
          <w:ilvl w:val="0"/>
          <w:numId w:val="31"/>
        </w:numPr>
        <w:rPr>
          <w:lang w:val="en-GB"/>
        </w:rPr>
      </w:pPr>
      <w:proofErr w:type="spellStart"/>
      <w:r>
        <w:rPr>
          <w:lang w:val="en-GB"/>
        </w:rPr>
        <w:lastRenderedPageBreak/>
        <w:t>OpenJML</w:t>
      </w:r>
      <w:proofErr w:type="spellEnd"/>
    </w:p>
    <w:p w:rsidR="00ED641A" w:rsidRDefault="00FE70AD" w:rsidP="00ED641A">
      <w:pPr>
        <w:keepNext/>
        <w:ind w:left="360"/>
      </w:pPr>
      <w:r>
        <w:rPr>
          <w:noProof/>
          <w:lang w:val="en-GB"/>
        </w:rPr>
        <w:drawing>
          <wp:inline distT="0" distB="0" distL="0" distR="0">
            <wp:extent cx="5926455"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arySearch.JPG"/>
                    <pic:cNvPicPr/>
                  </pic:nvPicPr>
                  <pic:blipFill>
                    <a:blip r:embed="rId45">
                      <a:extLst>
                        <a:ext uri="{28A0092B-C50C-407E-A947-70E740481C1C}">
                          <a14:useLocalDpi xmlns:a14="http://schemas.microsoft.com/office/drawing/2010/main" val="0"/>
                        </a:ext>
                      </a:extLst>
                    </a:blip>
                    <a:stretch>
                      <a:fillRect/>
                    </a:stretch>
                  </pic:blipFill>
                  <pic:spPr>
                    <a:xfrm>
                      <a:off x="0" y="0"/>
                      <a:ext cx="5926455" cy="4251960"/>
                    </a:xfrm>
                    <a:prstGeom prst="rect">
                      <a:avLst/>
                    </a:prstGeom>
                  </pic:spPr>
                </pic:pic>
              </a:graphicData>
            </a:graphic>
          </wp:inline>
        </w:drawing>
      </w:r>
    </w:p>
    <w:p w:rsidR="00ED641A" w:rsidRPr="00ED641A" w:rsidRDefault="00ED641A" w:rsidP="00ED641A">
      <w:pPr>
        <w:pStyle w:val="Caption"/>
        <w:jc w:val="center"/>
        <w:rPr>
          <w:color w:val="auto"/>
        </w:rPr>
      </w:pPr>
      <w:r w:rsidRPr="00ED641A">
        <w:rPr>
          <w:color w:val="auto"/>
        </w:rPr>
        <w:t xml:space="preserve">Figure </w:t>
      </w:r>
      <w:r w:rsidRPr="00ED641A">
        <w:rPr>
          <w:color w:val="auto"/>
        </w:rPr>
        <w:fldChar w:fldCharType="begin"/>
      </w:r>
      <w:r w:rsidRPr="00ED641A">
        <w:rPr>
          <w:color w:val="auto"/>
        </w:rPr>
        <w:instrText xml:space="preserve"> SEQ Figure \* ARABIC </w:instrText>
      </w:r>
      <w:r w:rsidRPr="00ED641A">
        <w:rPr>
          <w:color w:val="auto"/>
        </w:rPr>
        <w:fldChar w:fldCharType="separate"/>
      </w:r>
      <w:ins w:id="127" w:author="ENDA JAMES O'SHEA" w:date="2018-06-14T18:20:00Z">
        <w:r w:rsidR="004507E0">
          <w:rPr>
            <w:noProof/>
            <w:color w:val="auto"/>
          </w:rPr>
          <w:t>14</w:t>
        </w:r>
      </w:ins>
      <w:del w:id="128" w:author="ENDA JAMES O'SHEA" w:date="2018-06-14T18:13:00Z">
        <w:r w:rsidR="0044547F" w:rsidDel="004507E0">
          <w:rPr>
            <w:noProof/>
            <w:color w:val="auto"/>
          </w:rPr>
          <w:delText>13</w:delText>
        </w:r>
      </w:del>
      <w:r w:rsidRPr="00ED641A">
        <w:rPr>
          <w:color w:val="auto"/>
        </w:rPr>
        <w:fldChar w:fldCharType="end"/>
      </w:r>
      <w:r w:rsidRPr="00ED641A">
        <w:rPr>
          <w:color w:val="auto"/>
        </w:rPr>
        <w:t xml:space="preserve">: </w:t>
      </w:r>
      <w:proofErr w:type="spellStart"/>
      <w:r w:rsidRPr="00ED641A">
        <w:rPr>
          <w:color w:val="auto"/>
        </w:rPr>
        <w:t>OpenJML</w:t>
      </w:r>
      <w:proofErr w:type="spellEnd"/>
      <w:r w:rsidRPr="00ED641A">
        <w:rPr>
          <w:color w:val="auto"/>
        </w:rPr>
        <w:t xml:space="preserve"> - Binary Search</w:t>
      </w:r>
    </w:p>
    <w:p w:rsidR="002B7681" w:rsidRDefault="002B7681"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Default="00212324" w:rsidP="00FE70AD">
      <w:pPr>
        <w:ind w:left="360"/>
        <w:rPr>
          <w:lang w:val="en-GB"/>
        </w:rPr>
      </w:pPr>
    </w:p>
    <w:p w:rsidR="00212324" w:rsidRPr="00FE70AD" w:rsidRDefault="002B7681" w:rsidP="00212324">
      <w:pPr>
        <w:ind w:left="360"/>
        <w:rPr>
          <w:lang w:val="en-GB"/>
        </w:rPr>
      </w:pPr>
      <w:r>
        <w:rPr>
          <w:noProof/>
        </w:rPr>
        <w:lastRenderedPageBreak/>
        <mc:AlternateContent>
          <mc:Choice Requires="wps">
            <w:drawing>
              <wp:anchor distT="0" distB="0" distL="114300" distR="114300" simplePos="0" relativeHeight="251727872" behindDoc="0" locked="0" layoutInCell="1" allowOverlap="1" wp14:anchorId="007ED07E" wp14:editId="1C113237">
                <wp:simplePos x="0" y="0"/>
                <wp:positionH relativeFrom="column">
                  <wp:posOffset>228600</wp:posOffset>
                </wp:positionH>
                <wp:positionV relativeFrom="paragraph">
                  <wp:posOffset>4544695</wp:posOffset>
                </wp:positionV>
                <wp:extent cx="5926455" cy="635"/>
                <wp:effectExtent l="0" t="0" r="0" b="0"/>
                <wp:wrapSquare wrapText="bothSides"/>
                <wp:docPr id="691" name="Text Box 691"/>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F922D9" w:rsidRPr="002B7681" w:rsidRDefault="00F922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ins w:id="129" w:author="ENDA JAMES O'SHEA" w:date="2018-06-14T18:20:00Z">
                              <w:r w:rsidR="004507E0">
                                <w:rPr>
                                  <w:noProof/>
                                  <w:color w:val="auto"/>
                                </w:rPr>
                                <w:t>15</w:t>
                              </w:r>
                            </w:ins>
                            <w:del w:id="130" w:author="ENDA JAMES O'SHEA" w:date="2018-06-14T18:13:00Z">
                              <w:r w:rsidDel="004507E0">
                                <w:rPr>
                                  <w:noProof/>
                                  <w:color w:val="auto"/>
                                </w:rPr>
                                <w:delText>14</w:delText>
                              </w:r>
                            </w:del>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D07E" id="Text Box 691" o:spid="_x0000_s1039" type="#_x0000_t202" style="position:absolute;left:0;text-align:left;margin-left:18pt;margin-top:357.85pt;width:466.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VB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" stroked="f">
                <v:textbox style="mso-fit-shape-to-text:t" inset="0,0,0,0">
                  <w:txbxContent>
                    <w:p w:rsidR="00F922D9" w:rsidRPr="002B7681" w:rsidRDefault="00F922D9" w:rsidP="002B7681">
                      <w:pPr>
                        <w:pStyle w:val="Caption"/>
                        <w:jc w:val="center"/>
                        <w:rPr>
                          <w:noProof/>
                          <w:color w:val="auto"/>
                        </w:rPr>
                      </w:pPr>
                      <w:r w:rsidRPr="002B7681">
                        <w:rPr>
                          <w:color w:val="auto"/>
                        </w:rPr>
                        <w:t xml:space="preserve">Figure </w:t>
                      </w:r>
                      <w:r w:rsidRPr="002B7681">
                        <w:rPr>
                          <w:color w:val="auto"/>
                        </w:rPr>
                        <w:fldChar w:fldCharType="begin"/>
                      </w:r>
                      <w:r w:rsidRPr="002B7681">
                        <w:rPr>
                          <w:color w:val="auto"/>
                        </w:rPr>
                        <w:instrText xml:space="preserve"> SEQ Figure \* ARABIC </w:instrText>
                      </w:r>
                      <w:r w:rsidRPr="002B7681">
                        <w:rPr>
                          <w:color w:val="auto"/>
                        </w:rPr>
                        <w:fldChar w:fldCharType="separate"/>
                      </w:r>
                      <w:ins w:id="131" w:author="ENDA JAMES O'SHEA" w:date="2018-06-14T18:20:00Z">
                        <w:r w:rsidR="004507E0">
                          <w:rPr>
                            <w:noProof/>
                            <w:color w:val="auto"/>
                          </w:rPr>
                          <w:t>15</w:t>
                        </w:r>
                      </w:ins>
                      <w:del w:id="132" w:author="ENDA JAMES O'SHEA" w:date="2018-06-14T18:13:00Z">
                        <w:r w:rsidDel="004507E0">
                          <w:rPr>
                            <w:noProof/>
                            <w:color w:val="auto"/>
                          </w:rPr>
                          <w:delText>14</w:delText>
                        </w:r>
                      </w:del>
                      <w:r w:rsidRPr="002B7681">
                        <w:rPr>
                          <w:color w:val="auto"/>
                        </w:rPr>
                        <w:fldChar w:fldCharType="end"/>
                      </w:r>
                      <w:r w:rsidRPr="002B7681">
                        <w:rPr>
                          <w:color w:val="auto"/>
                        </w:rPr>
                        <w:t xml:space="preserve">: </w:t>
                      </w:r>
                      <w:proofErr w:type="spellStart"/>
                      <w:r>
                        <w:rPr>
                          <w:color w:val="auto"/>
                        </w:rPr>
                        <w:t>OpenJML</w:t>
                      </w:r>
                      <w:proofErr w:type="spellEnd"/>
                      <w:r>
                        <w:rPr>
                          <w:color w:val="auto"/>
                        </w:rPr>
                        <w:t xml:space="preserve"> - </w:t>
                      </w:r>
                      <w:r w:rsidRPr="002B7681">
                        <w:rPr>
                          <w:color w:val="auto"/>
                        </w:rPr>
                        <w:t>Eclipse - Valid Verification</w:t>
                      </w:r>
                    </w:p>
                  </w:txbxContent>
                </v:textbox>
                <w10:wrap type="square"/>
              </v:shape>
            </w:pict>
          </mc:Fallback>
        </mc:AlternateContent>
      </w:r>
      <w:r>
        <w:rPr>
          <w:noProof/>
          <w:lang w:val="en-GB"/>
        </w:rPr>
        <mc:AlternateContent>
          <mc:Choice Requires="wpg">
            <w:drawing>
              <wp:anchor distT="0" distB="0" distL="114300" distR="114300" simplePos="0" relativeHeight="251725824" behindDoc="0" locked="0" layoutInCell="1" allowOverlap="1">
                <wp:simplePos x="0" y="0"/>
                <wp:positionH relativeFrom="column">
                  <wp:posOffset>228600</wp:posOffset>
                </wp:positionH>
                <wp:positionV relativeFrom="paragraph">
                  <wp:posOffset>0</wp:posOffset>
                </wp:positionV>
                <wp:extent cx="5926455" cy="4487545"/>
                <wp:effectExtent l="0" t="0" r="0" b="8255"/>
                <wp:wrapSquare wrapText="bothSides"/>
                <wp:docPr id="689" name="Group 689"/>
                <wp:cNvGraphicFramePr/>
                <a:graphic xmlns:a="http://schemas.openxmlformats.org/drawingml/2006/main">
                  <a:graphicData uri="http://schemas.microsoft.com/office/word/2010/wordprocessingGroup">
                    <wpg:wgp>
                      <wpg:cNvGrpSpPr/>
                      <wpg:grpSpPr>
                        <a:xfrm>
                          <a:off x="0" y="0"/>
                          <a:ext cx="5926455" cy="4487545"/>
                          <a:chOff x="0" y="0"/>
                          <a:chExt cx="5926455" cy="4487545"/>
                        </a:xfrm>
                      </wpg:grpSpPr>
                      <pic:pic xmlns:pic="http://schemas.openxmlformats.org/drawingml/2006/picture">
                        <pic:nvPicPr>
                          <pic:cNvPr id="687" name="Picture 6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26455" cy="2099310"/>
                          </a:xfrm>
                          <a:prstGeom prst="rect">
                            <a:avLst/>
                          </a:prstGeom>
                        </pic:spPr>
                      </pic:pic>
                      <pic:pic xmlns:pic="http://schemas.openxmlformats.org/drawingml/2006/picture">
                        <pic:nvPicPr>
                          <pic:cNvPr id="688" name="Picture 68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95500"/>
                            <a:ext cx="5926455" cy="2392045"/>
                          </a:xfrm>
                          <a:prstGeom prst="rect">
                            <a:avLst/>
                          </a:prstGeom>
                        </pic:spPr>
                      </pic:pic>
                    </wpg:wgp>
                  </a:graphicData>
                </a:graphic>
              </wp:anchor>
            </w:drawing>
          </mc:Choice>
          <mc:Fallback>
            <w:pict>
              <v:group w14:anchorId="76DA5439" id="Group 689" o:spid="_x0000_s1026" style="position:absolute;margin-left:18pt;margin-top:0;width:466.65pt;height:353.35pt;z-index:251725824" coordsize="59264,44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n&#10;wc/5GTxx/wBf3/tWevU68R0qPxl4P13Xp9K0a3u4dQuml3zyIRt3uykDzFI4fnNa/wDwmnxH/wCh&#10;c0//AL7X/wCP151Go6UXGUHvLp3bZ7GIoqvKM41I/DFavtFJ/ij1eivKP+E0+I//AELmn/8Afa//&#10;AB+j/hNPiP8A9C5p/wD32v8A8frb6x/cl9xz/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5eNP+Rf8Bf9eP8A&#10;7JBX0bXzl40/5F/wF/14/wDskFfRtcdH+NU+X5HoV/8Ad6P/AG9+YUUUV2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40/5F/wABf9eP&#10;/skFfRtfOXjT/kX/AAF/14/+yQV9G1x0f41T5fkehX/3ej/29+YUUUV2H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zl40/5F/wF/14/wDs&#10;kFfRtfOXjT/kX/AX/Xj/AOyQV9G1x0f41T5fkehX/wB3o/8Ab35hRRRXY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XjT/kX/AAF/14/+&#10;yQV9G185eNP+Rf8AAX/Xj/7JBX0bXHR/jVPl+R6Ff/d6P/b35hRRRXYe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OXjT/kX/AX/Xj/AOyQ&#10;V9G185eNP+Rf8Bf9eP8A7JBX0bXHR/jVPl+R6Ff/AHej/wBvfmFFFFdh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5eNP+Rf8AAX/Xj/7J&#10;BX0bXzl40/5F/wABf9eP/skFfRtcdH+NU+X5HoV/93o/9vfmFFFFdh5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5eNP+Rf8Bf9eP8A7JBX&#10;0bXzl40/5F/wF/14/wDskFfRtcdH+NU+X5HoV/8Ad6P/AG9+YUUUV2Hn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l40/5F/wABf9eP/skF&#10;fRtfOXjT/kX/AAF/14/+yQV9G1x0f41T5fkehX/3ej/29+YUUUV2H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l40/5F/wF/14/wDskFfR&#10;tfOXjT/kX/AX/Xj/AOyQV9G1x0f41T5fkehX/wB3o/8Ab35hRRRXYe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XjT/kX/AAF/14/+yQV9&#10;G185eNP+Rf8AAX/Xj/7JBX0bXHR/jVPl+R6Ff/d6P/b35hRRRXY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OXjT/kX/AX/Xj/AOyQV9G1&#10;85eNP+Rf8Bf9eP8A7JBX0bXHR/jVPl+R6Ff/AHej/wBvfmFFFFdh5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5eNP+Rf8AAX/Xj/7JBX0b&#10;Xzl40/5F/wABf9eP/skFfRtcdH+NU+X5HoV/93o/9vfmFFFFdh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">
                <v:shape id="Picture 687" o:spid="_x0000_s1027" type="#_x0000_t75" style="position:absolute;width:59264;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">
                  <v:imagedata r:id="rId48" o:title=""/>
                </v:shape>
                <v:shape id="Picture 688" o:spid="_x0000_s1028" type="#_x0000_t75" style="position:absolute;top:20955;width:5926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">
                  <v:imagedata r:id="rId49" o:title=""/>
                </v:shape>
                <w10:wrap type="square"/>
              </v:group>
            </w:pict>
          </mc:Fallback>
        </mc:AlternateContent>
      </w:r>
    </w:p>
    <w:p w:rsidR="00212324" w:rsidRDefault="00212324" w:rsidP="00212324">
      <w:pPr>
        <w:keepNext/>
      </w:pPr>
      <w:r>
        <w:rPr>
          <w:noProof/>
        </w:rPr>
        <w:lastRenderedPageBreak/>
        <w:drawing>
          <wp:inline distT="0" distB="0" distL="0" distR="0" wp14:anchorId="5848CE25" wp14:editId="7C193D9A">
            <wp:extent cx="5926455" cy="55118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Eclipse_RAC.jpg"/>
                    <pic:cNvPicPr/>
                  </pic:nvPicPr>
                  <pic:blipFill>
                    <a:blip r:embed="rId50">
                      <a:extLst>
                        <a:ext uri="{28A0092B-C50C-407E-A947-70E740481C1C}">
                          <a14:useLocalDpi xmlns:a14="http://schemas.microsoft.com/office/drawing/2010/main" val="0"/>
                        </a:ext>
                      </a:extLst>
                    </a:blip>
                    <a:stretch>
                      <a:fillRect/>
                    </a:stretch>
                  </pic:blipFill>
                  <pic:spPr>
                    <a:xfrm>
                      <a:off x="0" y="0"/>
                      <a:ext cx="5926455" cy="551180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33" w:author="ENDA JAMES O'SHEA" w:date="2018-06-14T18:20:00Z">
        <w:r w:rsidR="004507E0">
          <w:rPr>
            <w:noProof/>
            <w:color w:val="auto"/>
          </w:rPr>
          <w:t>16</w:t>
        </w:r>
      </w:ins>
      <w:del w:id="134" w:author="ENDA JAMES O'SHEA" w:date="2018-06-14T18:13:00Z">
        <w:r w:rsidR="0044547F" w:rsidDel="004507E0">
          <w:rPr>
            <w:noProof/>
            <w:color w:val="auto"/>
          </w:rPr>
          <w:delText>15</w:delText>
        </w:r>
      </w:del>
      <w:r w:rsidRPr="00212324">
        <w:rPr>
          <w:color w:val="auto"/>
        </w:rPr>
        <w:fldChar w:fldCharType="end"/>
      </w:r>
      <w:r w:rsidRPr="00212324">
        <w:rPr>
          <w:color w:val="auto"/>
        </w:rPr>
        <w:t xml:space="preserve">: </w:t>
      </w:r>
      <w:proofErr w:type="spellStart"/>
      <w:r w:rsidRPr="00212324">
        <w:rPr>
          <w:color w:val="auto"/>
        </w:rPr>
        <w:t>OpenJML</w:t>
      </w:r>
      <w:proofErr w:type="spellEnd"/>
      <w:r>
        <w:rPr>
          <w:color w:val="auto"/>
        </w:rPr>
        <w:t xml:space="preserve"> - Eclipse </w:t>
      </w:r>
      <w:r w:rsidRPr="00212324">
        <w:rPr>
          <w:color w:val="auto"/>
        </w:rPr>
        <w:t>- RAC</w:t>
      </w:r>
    </w:p>
    <w:p w:rsidR="00212324" w:rsidRDefault="00212324" w:rsidP="00212324">
      <w:pPr>
        <w:keepNext/>
      </w:pPr>
      <w:r>
        <w:br w:type="page"/>
      </w:r>
      <w:r>
        <w:rPr>
          <w:noProof/>
        </w:rPr>
        <w:lastRenderedPageBreak/>
        <w:drawing>
          <wp:inline distT="0" distB="0" distL="0" distR="0" wp14:anchorId="537E4791" wp14:editId="2E8C680F">
            <wp:extent cx="5926455" cy="5806440"/>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Eclipse_TypeCheck.jpg"/>
                    <pic:cNvPicPr/>
                  </pic:nvPicPr>
                  <pic:blipFill>
                    <a:blip r:embed="rId51">
                      <a:extLst>
                        <a:ext uri="{28A0092B-C50C-407E-A947-70E740481C1C}">
                          <a14:useLocalDpi xmlns:a14="http://schemas.microsoft.com/office/drawing/2010/main" val="0"/>
                        </a:ext>
                      </a:extLst>
                    </a:blip>
                    <a:stretch>
                      <a:fillRect/>
                    </a:stretch>
                  </pic:blipFill>
                  <pic:spPr>
                    <a:xfrm>
                      <a:off x="0" y="0"/>
                      <a:ext cx="5926455" cy="5806440"/>
                    </a:xfrm>
                    <a:prstGeom prst="rect">
                      <a:avLst/>
                    </a:prstGeom>
                  </pic:spPr>
                </pic:pic>
              </a:graphicData>
            </a:graphic>
          </wp:inline>
        </w:drawing>
      </w:r>
    </w:p>
    <w:p w:rsidR="00212324" w:rsidRPr="00212324" w:rsidRDefault="00212324" w:rsidP="00212324">
      <w:pPr>
        <w:pStyle w:val="Caption"/>
        <w:jc w:val="center"/>
        <w:rPr>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35" w:author="ENDA JAMES O'SHEA" w:date="2018-06-14T18:20:00Z">
        <w:r w:rsidR="004507E0">
          <w:rPr>
            <w:noProof/>
            <w:color w:val="auto"/>
          </w:rPr>
          <w:t>17</w:t>
        </w:r>
      </w:ins>
      <w:del w:id="136" w:author="ENDA JAMES O'SHEA" w:date="2018-06-14T18:13:00Z">
        <w:r w:rsidR="0044547F" w:rsidDel="004507E0">
          <w:rPr>
            <w:noProof/>
            <w:color w:val="auto"/>
          </w:rPr>
          <w:delText>16</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w:t>
      </w:r>
      <w:proofErr w:type="spellStart"/>
      <w:r w:rsidRPr="00212324">
        <w:rPr>
          <w:color w:val="auto"/>
        </w:rPr>
        <w:t>TypeCheck</w:t>
      </w:r>
      <w:proofErr w:type="spellEnd"/>
    </w:p>
    <w:p w:rsidR="00212324" w:rsidRDefault="00212324">
      <w:pPr>
        <w:rPr>
          <w:b/>
          <w:color w:val="0070C0"/>
          <w:u w:val="single"/>
          <w:lang w:val="en-GB"/>
        </w:rPr>
      </w:pPr>
      <w:r>
        <w:rPr>
          <w:noProof/>
        </w:rPr>
        <w:lastRenderedPageBreak/>
        <mc:AlternateContent>
          <mc:Choice Requires="wps">
            <w:drawing>
              <wp:anchor distT="0" distB="0" distL="114300" distR="114300" simplePos="0" relativeHeight="251734016" behindDoc="0" locked="0" layoutInCell="1" allowOverlap="1" wp14:anchorId="71B88CF4" wp14:editId="50047037">
                <wp:simplePos x="0" y="0"/>
                <wp:positionH relativeFrom="column">
                  <wp:posOffset>-285750</wp:posOffset>
                </wp:positionH>
                <wp:positionV relativeFrom="paragraph">
                  <wp:posOffset>7279640</wp:posOffset>
                </wp:positionV>
                <wp:extent cx="593598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F922D9" w:rsidRPr="00212324" w:rsidRDefault="00F922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37" w:author="ENDA JAMES O'SHEA" w:date="2018-06-14T18:20:00Z">
                              <w:r w:rsidR="004507E0">
                                <w:rPr>
                                  <w:noProof/>
                                  <w:color w:val="auto"/>
                                </w:rPr>
                                <w:t>18</w:t>
                              </w:r>
                            </w:ins>
                            <w:del w:id="138" w:author="ENDA JAMES O'SHEA" w:date="2018-06-14T18:13:00Z">
                              <w:r w:rsidDel="004507E0">
                                <w:rPr>
                                  <w:noProof/>
                                  <w:color w:val="auto"/>
                                </w:rPr>
                                <w:delText>17</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8CF4" id="Text Box 700" o:spid="_x0000_s1040" type="#_x0000_t202" style="position:absolute;margin-left:-22.5pt;margin-top:573.2pt;width:46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" stroked="f">
                <v:textbox style="mso-fit-shape-to-text:t" inset="0,0,0,0">
                  <w:txbxContent>
                    <w:p w:rsidR="00F922D9" w:rsidRPr="00212324" w:rsidRDefault="00F922D9" w:rsidP="00212324">
                      <w:pPr>
                        <w:pStyle w:val="Caption"/>
                        <w:jc w:val="center"/>
                        <w:rPr>
                          <w:noProof/>
                          <w:color w:val="auto"/>
                        </w:rPr>
                      </w:pPr>
                      <w:r w:rsidRPr="00212324">
                        <w:rPr>
                          <w:color w:val="auto"/>
                        </w:rPr>
                        <w:t xml:space="preserve">Figure </w:t>
                      </w:r>
                      <w:r w:rsidRPr="00212324">
                        <w:rPr>
                          <w:color w:val="auto"/>
                        </w:rPr>
                        <w:fldChar w:fldCharType="begin"/>
                      </w:r>
                      <w:r w:rsidRPr="00212324">
                        <w:rPr>
                          <w:color w:val="auto"/>
                        </w:rPr>
                        <w:instrText xml:space="preserve"> SEQ Figure \* ARABIC </w:instrText>
                      </w:r>
                      <w:r w:rsidRPr="00212324">
                        <w:rPr>
                          <w:color w:val="auto"/>
                        </w:rPr>
                        <w:fldChar w:fldCharType="separate"/>
                      </w:r>
                      <w:ins w:id="139" w:author="ENDA JAMES O'SHEA" w:date="2018-06-14T18:20:00Z">
                        <w:r w:rsidR="004507E0">
                          <w:rPr>
                            <w:noProof/>
                            <w:color w:val="auto"/>
                          </w:rPr>
                          <w:t>18</w:t>
                        </w:r>
                      </w:ins>
                      <w:del w:id="140" w:author="ENDA JAMES O'SHEA" w:date="2018-06-14T18:13:00Z">
                        <w:r w:rsidDel="004507E0">
                          <w:rPr>
                            <w:noProof/>
                            <w:color w:val="auto"/>
                          </w:rPr>
                          <w:delText>17</w:delText>
                        </w:r>
                      </w:del>
                      <w:r w:rsidRPr="00212324">
                        <w:rPr>
                          <w:color w:val="auto"/>
                        </w:rPr>
                        <w:fldChar w:fldCharType="end"/>
                      </w:r>
                      <w:r w:rsidRPr="00212324">
                        <w:rPr>
                          <w:color w:val="auto"/>
                        </w:rPr>
                        <w:t xml:space="preserve">: </w:t>
                      </w:r>
                      <w:proofErr w:type="spellStart"/>
                      <w:r w:rsidRPr="00212324">
                        <w:rPr>
                          <w:color w:val="auto"/>
                        </w:rPr>
                        <w:t>OpenJML</w:t>
                      </w:r>
                      <w:proofErr w:type="spellEnd"/>
                      <w:r w:rsidRPr="00212324">
                        <w:rPr>
                          <w:color w:val="auto"/>
                        </w:rPr>
                        <w:t xml:space="preserve"> - Eclipse - ESC Error</w:t>
                      </w:r>
                    </w:p>
                  </w:txbxContent>
                </v:textbox>
                <w10:wrap type="square"/>
              </v:shape>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column">
                  <wp:posOffset>-285750</wp:posOffset>
                </wp:positionH>
                <wp:positionV relativeFrom="paragraph">
                  <wp:posOffset>209550</wp:posOffset>
                </wp:positionV>
                <wp:extent cx="5935980" cy="701294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5935980" cy="7012940"/>
                          <a:chOff x="0" y="0"/>
                          <a:chExt cx="5935980" cy="7012940"/>
                        </a:xfrm>
                      </wpg:grpSpPr>
                      <pic:pic xmlns:pic="http://schemas.openxmlformats.org/drawingml/2006/picture">
                        <pic:nvPicPr>
                          <pic:cNvPr id="692" name="Picture 6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26455" cy="1638300"/>
                          </a:xfrm>
                          <a:prstGeom prst="rect">
                            <a:avLst/>
                          </a:prstGeom>
                        </pic:spPr>
                      </pic:pic>
                      <pic:pic xmlns:pic="http://schemas.openxmlformats.org/drawingml/2006/picture">
                        <pic:nvPicPr>
                          <pic:cNvPr id="693" name="Picture 6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33550"/>
                            <a:ext cx="5926455" cy="1727835"/>
                          </a:xfrm>
                          <a:prstGeom prst="rect">
                            <a:avLst/>
                          </a:prstGeom>
                        </pic:spPr>
                      </pic:pic>
                      <pic:pic xmlns:pic="http://schemas.openxmlformats.org/drawingml/2006/picture">
                        <pic:nvPicPr>
                          <pic:cNvPr id="694" name="Picture 69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2590800"/>
                            <a:ext cx="5926455" cy="4422140"/>
                          </a:xfrm>
                          <a:prstGeom prst="rect">
                            <a:avLst/>
                          </a:prstGeom>
                        </pic:spPr>
                      </pic:pic>
                    </wpg:wgp>
                  </a:graphicData>
                </a:graphic>
              </wp:anchor>
            </w:drawing>
          </mc:Choice>
          <mc:Fallback>
            <w:pict>
              <v:group w14:anchorId="3322151E" id="Group 696" o:spid="_x0000_s1026" style="position:absolute;margin-left:-22.5pt;margin-top:16.5pt;width:467.4pt;height:552.2pt;z-index:251731968" coordsize="59359,70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GTAYMs9sAMA&#10;PbADABQAAABkcnMvbWVkaWEvaW1hZ2UzLmpwZ//Y/+AAEEpGSUYAAQEBAGAAYAAA/9sAQwADAgID&#10;AgIDAwMDBAMDBAUIBQUEBAUKBwcGCAwKDAwLCgsLDQ4SEA0OEQ4LCxAWEBETFBUVFQwPFxgWFBgS&#10;FBUU/9sAQwEDBAQFBAUJBQUJFA0LDRQUFBQUFBQUFBQUFBQUFBQUFBQUFBQUFBQUFBQUFBQUFBQU&#10;FBQUFBQUFBQUFBQUFBQU/8AAEQgDmAT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8J/&#10;+SfaR/uyf+jGrrq5H4T/APJPtI/3ZP8A0Y1ddWNH+HH0R0Yj+NP1f5hRRRWx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Pwn/AOSfaR/uyf8Aoxq66uR+E/8AyT7SP92T/wBGNXXVjR/hx9EdGI/jT9X+YUUU&#10;Vsc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j8J/8Akn2kf7sn/oxq66uR+E//ACT7SP8Adk/9GNXXVjR/&#10;hx9EdGI/jT9X+YUUUVsc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j8J/+SfaR/uyf+jGrrq5H4T/8k+0j&#10;/dk/9GNXXVjR/hx9EdGI/jT9X+YUUUVsc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j8J/+SfaR/uyf+jG&#10;rrq5H4T/APJPtI/3ZP8A0Y1ddWNH+HH0R0Yj+NP1f5hRRRWx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Pwn/AOSfaR/uyf8Aoxq66uR+E/8AyT7SP92T/wBGNXXVjR/hx9EdGI/jT9X+YUUUVs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j8J/8Akn2kf7sn/oxq66uR+E//ACT7SP8Adk/9GNXXVjR/hx9EdGI/jT9X&#10;+YUUUVsc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J/+SfaR/uyf+jGrrq5H4T/8k+0j/dk/9GNXXVjR&#10;/hx9EdGI/jT9X+YUUUVs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J/+SfaR/uyf+jGrrq5H4T/APJP&#10;tI/3ZP8A0Y1ddWNH+HH0R0Yj+NP1f5hRRRWx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wn/AOSfaR/u&#10;yf8Aoxq66uR+E/8AyT7SP92T/wBGNXXVjR/hx9EdGI/jT9X+YUUUVs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J/8Akn2kf7sn/oxq66uR+E//ACT7SP8Adk/9GNXXVjR/hx9EdGI/jT9X+YUUUVsc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J/+SfaR/uyf+jGrrq+PRcSqABI4H+8aPtEv/PV/++jXy8M5hGKj&#10;yPQ+5qcNVak5T9otX2Z9hUV8e/aJf+er/wDfRo+0S/8APV/++jV/23T/AJGZ/wC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">
                <v:shape id="Picture 692" o:spid="_x0000_s1027" type="#_x0000_t75" style="position:absolute;width:5926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">
                  <v:imagedata r:id="rId55" o:title=""/>
                </v:shape>
                <v:shape id="Picture 693" o:spid="_x0000_s1028" type="#_x0000_t75" style="position:absolute;top:17335;width:59264;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">
                  <v:imagedata r:id="rId56" o:title=""/>
                </v:shape>
                <v:shape id="Picture 694" o:spid="_x0000_s1029" type="#_x0000_t75" style="position:absolute;left:95;top:25908;width:59264;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">
                  <v:imagedata r:id="rId57" o:title=""/>
                </v:shape>
                <w10:wrap type="square"/>
              </v:group>
            </w:pict>
          </mc:Fallback>
        </mc:AlternateContent>
      </w:r>
      <w:r>
        <w:br w:type="page"/>
      </w:r>
    </w:p>
    <w:p w:rsidR="00020BA3" w:rsidRDefault="00020BA3" w:rsidP="00020BA3">
      <w:pPr>
        <w:pStyle w:val="Heading2"/>
      </w:pPr>
      <w:bookmarkStart w:id="141" w:name="_Toc516738804"/>
      <w:r>
        <w:lastRenderedPageBreak/>
        <w:t>Case Study 2</w:t>
      </w:r>
      <w:bookmarkEnd w:id="141"/>
    </w:p>
    <w:p w:rsidR="00020BA3" w:rsidRPr="00020BA3" w:rsidRDefault="00020BA3" w:rsidP="00020BA3">
      <w:pPr>
        <w:pStyle w:val="Heading3"/>
        <w:rPr>
          <w:u w:val="single"/>
        </w:rPr>
      </w:pPr>
      <w:bookmarkStart w:id="142" w:name="_Toc516738805"/>
      <w:proofErr w:type="spellStart"/>
      <w:r w:rsidRPr="00020BA3">
        <w:rPr>
          <w:u w:val="single"/>
        </w:rPr>
        <w:t>PrefixSum</w:t>
      </w:r>
      <w:bookmarkEnd w:id="142"/>
      <w:proofErr w:type="spellEnd"/>
    </w:p>
    <w:p w:rsidR="00DB0D8E" w:rsidRDefault="00020BA3" w:rsidP="00020BA3">
      <w:pPr>
        <w:pStyle w:val="Heading4"/>
        <w:numPr>
          <w:ilvl w:val="0"/>
          <w:numId w:val="31"/>
        </w:numPr>
      </w:pPr>
      <w:proofErr w:type="spellStart"/>
      <w:r>
        <w:t>KeY</w:t>
      </w:r>
      <w:proofErr w:type="spellEnd"/>
      <w:r>
        <w:t xml:space="preserve"> Implementation</w:t>
      </w:r>
    </w:p>
    <w:p w:rsidR="00020BA3" w:rsidRPr="00DB0D8E" w:rsidRDefault="004F3D0C" w:rsidP="00DB0D8E">
      <w:pPr>
        <w:rPr>
          <w:rFonts w:asciiTheme="majorHAnsi" w:eastAsiaTheme="majorEastAsia" w:hAnsiTheme="majorHAnsi" w:cstheme="majorBidi"/>
          <w:i/>
          <w:iCs/>
          <w:color w:val="2E74B5" w:themeColor="accent1" w:themeShade="BF"/>
        </w:rPr>
      </w:pPr>
      <w:r>
        <w:rPr>
          <w:noProof/>
        </w:rPr>
        <mc:AlternateContent>
          <mc:Choice Requires="wps">
            <w:drawing>
              <wp:anchor distT="0" distB="0" distL="114300" distR="114300" simplePos="0" relativeHeight="251746304" behindDoc="0" locked="0" layoutInCell="1" allowOverlap="1" wp14:anchorId="09C1AC6A" wp14:editId="66002683">
                <wp:simplePos x="0" y="0"/>
                <wp:positionH relativeFrom="column">
                  <wp:posOffset>0</wp:posOffset>
                </wp:positionH>
                <wp:positionV relativeFrom="paragraph">
                  <wp:posOffset>7680960</wp:posOffset>
                </wp:positionV>
                <wp:extent cx="5223510" cy="635"/>
                <wp:effectExtent l="0" t="0" r="0" b="0"/>
                <wp:wrapSquare wrapText="bothSides"/>
                <wp:docPr id="706" name="Text Box 70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rsidR="00F922D9" w:rsidRPr="004F3D0C" w:rsidRDefault="00F922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ins w:id="143" w:author="ENDA JAMES O'SHEA" w:date="2018-06-14T18:20:00Z">
                              <w:r w:rsidR="004507E0">
                                <w:rPr>
                                  <w:noProof/>
                                  <w:color w:val="auto"/>
                                </w:rPr>
                                <w:t>19</w:t>
                              </w:r>
                            </w:ins>
                            <w:del w:id="144" w:author="ENDA JAMES O'SHEA" w:date="2018-06-14T18:13:00Z">
                              <w:r w:rsidDel="004507E0">
                                <w:rPr>
                                  <w:noProof/>
                                  <w:color w:val="auto"/>
                                </w:rPr>
                                <w:delText>18</w:delText>
                              </w:r>
                            </w:del>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1AC6A" id="Text Box 706" o:spid="_x0000_s1041" type="#_x0000_t202" style="position:absolute;margin-left:0;margin-top:604.8pt;width:41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" stroked="f">
                <v:textbox style="mso-fit-shape-to-text:t" inset="0,0,0,0">
                  <w:txbxContent>
                    <w:p w:rsidR="00F922D9" w:rsidRPr="004F3D0C" w:rsidRDefault="00F922D9" w:rsidP="004F3D0C">
                      <w:pPr>
                        <w:pStyle w:val="Caption"/>
                        <w:jc w:val="center"/>
                        <w:rPr>
                          <w:rFonts w:asciiTheme="majorHAnsi" w:eastAsiaTheme="majorEastAsia" w:hAnsiTheme="majorHAnsi" w:cstheme="majorBidi"/>
                          <w:i/>
                          <w:iCs/>
                          <w:noProof/>
                          <w:color w:val="auto"/>
                        </w:rPr>
                      </w:pPr>
                      <w:r w:rsidRPr="004F3D0C">
                        <w:rPr>
                          <w:color w:val="auto"/>
                        </w:rPr>
                        <w:t xml:space="preserve">Figure </w:t>
                      </w:r>
                      <w:r w:rsidRPr="004F3D0C">
                        <w:rPr>
                          <w:color w:val="auto"/>
                        </w:rPr>
                        <w:fldChar w:fldCharType="begin"/>
                      </w:r>
                      <w:r w:rsidRPr="004F3D0C">
                        <w:rPr>
                          <w:color w:val="auto"/>
                        </w:rPr>
                        <w:instrText xml:space="preserve"> SEQ Figure \* ARABIC </w:instrText>
                      </w:r>
                      <w:r w:rsidRPr="004F3D0C">
                        <w:rPr>
                          <w:color w:val="auto"/>
                        </w:rPr>
                        <w:fldChar w:fldCharType="separate"/>
                      </w:r>
                      <w:ins w:id="145" w:author="ENDA JAMES O'SHEA" w:date="2018-06-14T18:20:00Z">
                        <w:r w:rsidR="004507E0">
                          <w:rPr>
                            <w:noProof/>
                            <w:color w:val="auto"/>
                          </w:rPr>
                          <w:t>19</w:t>
                        </w:r>
                      </w:ins>
                      <w:del w:id="146" w:author="ENDA JAMES O'SHEA" w:date="2018-06-14T18:13:00Z">
                        <w:r w:rsidDel="004507E0">
                          <w:rPr>
                            <w:noProof/>
                            <w:color w:val="auto"/>
                          </w:rPr>
                          <w:delText>18</w:delText>
                        </w:r>
                      </w:del>
                      <w:r w:rsidRPr="004F3D0C">
                        <w:rPr>
                          <w:color w:val="auto"/>
                        </w:rPr>
                        <w:fldChar w:fldCharType="end"/>
                      </w:r>
                      <w:r w:rsidRPr="004F3D0C">
                        <w:rPr>
                          <w:color w:val="auto"/>
                        </w:rPr>
                        <w:t xml:space="preserve">: </w:t>
                      </w:r>
                      <w:proofErr w:type="spellStart"/>
                      <w:r w:rsidRPr="004F3D0C">
                        <w:rPr>
                          <w:color w:val="auto"/>
                        </w:rPr>
                        <w:t>KeY</w:t>
                      </w:r>
                      <w:proofErr w:type="spellEnd"/>
                      <w:r w:rsidRPr="004F3D0C">
                        <w:rPr>
                          <w:color w:val="auto"/>
                        </w:rPr>
                        <w:t xml:space="preserve"> - </w:t>
                      </w:r>
                      <w:proofErr w:type="spellStart"/>
                      <w:r w:rsidRPr="004F3D0C">
                        <w:rPr>
                          <w:color w:val="auto"/>
                        </w:rPr>
                        <w:t>PrefixSum</w:t>
                      </w:r>
                      <w:proofErr w:type="spellEnd"/>
                    </w:p>
                  </w:txbxContent>
                </v:textbox>
                <w10:wrap type="square"/>
              </v:shape>
            </w:pict>
          </mc:Fallback>
        </mc:AlternateContent>
      </w:r>
      <w:r>
        <w:rPr>
          <w:rFonts w:asciiTheme="majorHAnsi" w:eastAsiaTheme="majorEastAsia" w:hAnsiTheme="majorHAnsi" w:cstheme="majorBidi"/>
          <w:i/>
          <w:iCs/>
          <w:noProof/>
          <w:color w:val="2E74B5" w:themeColor="accent1" w:themeShade="BF"/>
        </w:rPr>
        <mc:AlternateContent>
          <mc:Choice Requires="wpg">
            <w:drawing>
              <wp:anchor distT="0" distB="0" distL="114300" distR="114300" simplePos="0" relativeHeight="251744256" behindDoc="0" locked="0" layoutInCell="1" allowOverlap="1">
                <wp:simplePos x="0" y="0"/>
                <wp:positionH relativeFrom="margin">
                  <wp:align>left</wp:align>
                </wp:positionH>
                <wp:positionV relativeFrom="paragraph">
                  <wp:posOffset>289560</wp:posOffset>
                </wp:positionV>
                <wp:extent cx="5223510" cy="7334250"/>
                <wp:effectExtent l="0" t="0" r="0" b="0"/>
                <wp:wrapSquare wrapText="bothSides"/>
                <wp:docPr id="705" name="Group 705"/>
                <wp:cNvGraphicFramePr/>
                <a:graphic xmlns:a="http://schemas.openxmlformats.org/drawingml/2006/main">
                  <a:graphicData uri="http://schemas.microsoft.com/office/word/2010/wordprocessingGroup">
                    <wpg:wgp>
                      <wpg:cNvGrpSpPr/>
                      <wpg:grpSpPr>
                        <a:xfrm>
                          <a:off x="0" y="0"/>
                          <a:ext cx="5223510" cy="7334250"/>
                          <a:chOff x="0" y="0"/>
                          <a:chExt cx="5368520" cy="7844371"/>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571750" cy="3881120"/>
                          </a:xfrm>
                          <a:prstGeom prst="rect">
                            <a:avLst/>
                          </a:prstGeom>
                        </pic:spPr>
                      </pic:pic>
                      <pic:pic xmlns:pic="http://schemas.openxmlformats.org/drawingml/2006/picture">
                        <pic:nvPicPr>
                          <pic:cNvPr id="702" name="Picture 70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81336"/>
                            <a:ext cx="2606675" cy="3963035"/>
                          </a:xfrm>
                          <a:prstGeom prst="rect">
                            <a:avLst/>
                          </a:prstGeom>
                        </pic:spPr>
                      </pic:pic>
                      <pic:pic xmlns:pic="http://schemas.openxmlformats.org/drawingml/2006/picture">
                        <pic:nvPicPr>
                          <pic:cNvPr id="703" name="Picture 7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723745" y="9728"/>
                            <a:ext cx="2644775" cy="3929380"/>
                          </a:xfrm>
                          <a:prstGeom prst="rect">
                            <a:avLst/>
                          </a:prstGeom>
                        </pic:spPr>
                      </pic:pic>
                      <pic:pic xmlns:pic="http://schemas.openxmlformats.org/drawingml/2006/picture">
                        <pic:nvPicPr>
                          <pic:cNvPr id="704" name="Picture 7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3745" y="3939702"/>
                            <a:ext cx="2118360" cy="2528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664599" id="Group 705" o:spid="_x0000_s1026" style="position:absolute;margin-left:0;margin-top:22.8pt;width:411.3pt;height:577.5pt;z-index:251744256;mso-position-horizontal:left;mso-position-horizontal-relative:margin;mso-width-relative:margin;mso-height-relative:margin" coordsize="53685,784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VPMzcAAAAFkAMAAgAAABQAABCekAQAAgAAABQAABCykpEAAgAAAAMwMwAAkpIAAgAA&#10;AAMwMwAA6hwABwAACAwAAAiS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jowOCAxMTowNToyMwAyMDE4OjA2&#10;OjA4IDExOjA1OjIzAAAARQBPADMANwAAAP/hCxd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2LTA4VDExOjA1OjIzLjAz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FTzM3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gw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VPMzcAAAAFkAMAAgAAABQA&#10;ABCekAQAAgAAABQAABCykpEAAgAAAAM3NgAAkpIAAgAAAAM3NgAA6hwABwAACAwAAAiS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NjowOCAxMTowMTo1MwAyMDE4OjA2OjA4IDExOjAxOjUzAAAARQBPADMANwAA&#10;AP/hCxd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2LTA4VDExOjAxOjUzLjc2&#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FTzM3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xo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VPMzcAAAAF&#10;kAMAAgAAABQAABCekAQAAgAAABQAABCykpEAAgAAAAMyMQAAkpIAAgAAAAMyMQAA6hwABwAACAwA&#10;AAiS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NjowOCAxMTowMTowNgAyMDE4OjA2OjA4IDExOjAxOjA2AAAA&#10;RQBPADMANwAAAP/hCxd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2LTA4VDEx&#10;OjAxOjA2LjI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FTzM3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zc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VPMzcAAAAFkAMAAgAAABQAABCekAQAAgAAABQAABCykpEA&#10;AgAAAAMxNwAAkpIAAgAAAAMxNw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ODowNjowOCAx&#10;MTowNDoxOAAyMDE4OjA2OjA4IDExOjA0OjE4AAAARQBPADMANw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4LTA2LTA4VDExOjA0OjE4LjE2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FTzM3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xgC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">
                <v:shape id="Picture 26" o:spid="_x0000_s1027" type="#_x0000_t75" style="position:absolute;width:25717;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">
                  <v:imagedata r:id="rId62" o:title=""/>
                </v:shape>
                <v:shape id="Picture 702" o:spid="_x0000_s1028" type="#_x0000_t75" style="position:absolute;top:38813;width:26066;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">
                  <v:imagedata r:id="rId63" o:title=""/>
                </v:shape>
                <v:shape id="Picture 703" o:spid="_x0000_s1029" type="#_x0000_t75" style="position:absolute;left:27237;top:97;width:26448;height:3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">
                  <v:imagedata r:id="rId64" o:title=""/>
                </v:shape>
                <v:shape id="Picture 704" o:spid="_x0000_s1030" type="#_x0000_t75" style="position:absolute;left:27237;top:39397;width:21184;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">
                  <v:imagedata r:id="rId65" o:title=""/>
                </v:shape>
                <w10:wrap type="square" anchorx="margin"/>
              </v:group>
            </w:pict>
          </mc:Fallback>
        </mc:AlternateContent>
      </w:r>
    </w:p>
    <w:p w:rsidR="00212324" w:rsidRDefault="00DB0D8E" w:rsidP="00020BA3">
      <w:r>
        <w:t xml:space="preserve">  </w:t>
      </w:r>
      <w:r w:rsidR="00212324">
        <w:br w:type="page"/>
      </w:r>
    </w:p>
    <w:p w:rsidR="0013616E" w:rsidRPr="0013616E" w:rsidRDefault="004507E0" w:rsidP="0013616E">
      <w:pPr>
        <w:pStyle w:val="Heading4"/>
        <w:numPr>
          <w:ilvl w:val="0"/>
          <w:numId w:val="31"/>
        </w:numPr>
        <w:rPr>
          <w:b/>
          <w:color w:val="0070C0"/>
          <w:u w:val="single"/>
          <w:lang w:val="en-GB"/>
        </w:rPr>
      </w:pPr>
      <w:ins w:id="147" w:author="ENDA JAMES O'SHEA" w:date="2018-06-14T18:20:00Z">
        <w:r>
          <w:rPr>
            <w:noProof/>
          </w:rPr>
          <w:lastRenderedPageBreak/>
          <mc:AlternateContent>
            <mc:Choice Requires="wps">
              <w:drawing>
                <wp:anchor distT="0" distB="0" distL="114300" distR="114300" simplePos="0" relativeHeight="251795456" behindDoc="0" locked="0" layoutInCell="1" allowOverlap="1" wp14:anchorId="1C97ED00" wp14:editId="0B6BCA28">
                  <wp:simplePos x="0" y="0"/>
                  <wp:positionH relativeFrom="column">
                    <wp:posOffset>-321945</wp:posOffset>
                  </wp:positionH>
                  <wp:positionV relativeFrom="paragraph">
                    <wp:posOffset>7848600</wp:posOffset>
                  </wp:positionV>
                  <wp:extent cx="6248400" cy="635"/>
                  <wp:effectExtent l="0" t="0" r="0" b="0"/>
                  <wp:wrapSquare wrapText="bothSides"/>
                  <wp:docPr id="1658136959" name="Text Box 1658136959"/>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rsidR="004507E0" w:rsidRPr="004507E0" w:rsidRDefault="004507E0" w:rsidP="004507E0">
                              <w:pPr>
                                <w:pStyle w:val="Caption"/>
                                <w:jc w:val="center"/>
                                <w:rPr>
                                  <w:noProof/>
                                  <w:color w:val="auto"/>
                                  <w:rPrChange w:id="148" w:author="ENDA JAMES O'SHEA" w:date="2018-06-14T18:20:00Z">
                                    <w:rPr>
                                      <w:noProof/>
                                    </w:rPr>
                                  </w:rPrChange>
                                </w:rPr>
                                <w:pPrChange w:id="149" w:author="ENDA JAMES O'SHEA" w:date="2018-06-14T18:20:00Z">
                                  <w:pPr>
                                    <w:pStyle w:val="Heading4"/>
                                    <w:numPr>
                                      <w:numId w:val="31"/>
                                    </w:numPr>
                                    <w:ind w:left="720" w:hanging="360"/>
                                  </w:pPr>
                                </w:pPrChange>
                              </w:pPr>
                              <w:ins w:id="150" w:author="ENDA JAMES O'SHEA" w:date="2018-06-14T18:20:00Z">
                                <w:r w:rsidRPr="004507E0">
                                  <w:rPr>
                                    <w:color w:val="auto"/>
                                    <w:rPrChange w:id="151" w:author="ENDA JAMES O'SHEA" w:date="2018-06-14T18:20:00Z">
                                      <w:rPr/>
                                    </w:rPrChange>
                                  </w:rPr>
                                  <w:t xml:space="preserve">Figure </w:t>
                                </w:r>
                                <w:r w:rsidRPr="004507E0">
                                  <w:rPr>
                                    <w:color w:val="auto"/>
                                    <w:rPrChange w:id="152" w:author="ENDA JAMES O'SHEA" w:date="2018-06-14T18:20:00Z">
                                      <w:rPr/>
                                    </w:rPrChange>
                                  </w:rPr>
                                  <w:fldChar w:fldCharType="begin"/>
                                </w:r>
                                <w:r w:rsidRPr="004507E0">
                                  <w:rPr>
                                    <w:color w:val="auto"/>
                                    <w:rPrChange w:id="153" w:author="ENDA JAMES O'SHEA" w:date="2018-06-14T18:20:00Z">
                                      <w:rPr/>
                                    </w:rPrChange>
                                  </w:rPr>
                                  <w:instrText xml:space="preserve"> SEQ Figure \* ARABIC </w:instrText>
                                </w:r>
                              </w:ins>
                              <w:r w:rsidRPr="004507E0">
                                <w:rPr>
                                  <w:color w:val="auto"/>
                                  <w:rPrChange w:id="154" w:author="ENDA JAMES O'SHEA" w:date="2018-06-14T18:20:00Z">
                                    <w:rPr/>
                                  </w:rPrChange>
                                </w:rPr>
                                <w:fldChar w:fldCharType="separate"/>
                              </w:r>
                              <w:ins w:id="155" w:author="ENDA JAMES O'SHEA" w:date="2018-06-14T18:20:00Z">
                                <w:r w:rsidRPr="004507E0">
                                  <w:rPr>
                                    <w:noProof/>
                                    <w:color w:val="auto"/>
                                    <w:rPrChange w:id="156" w:author="ENDA JAMES O'SHEA" w:date="2018-06-14T18:20:00Z">
                                      <w:rPr>
                                        <w:noProof/>
                                      </w:rPr>
                                    </w:rPrChange>
                                  </w:rPr>
                                  <w:t>20</w:t>
                                </w:r>
                                <w:r w:rsidRPr="004507E0">
                                  <w:rPr>
                                    <w:color w:val="auto"/>
                                    <w:rPrChange w:id="157" w:author="ENDA JAMES O'SHEA" w:date="2018-06-14T18:20:00Z">
                                      <w:rPr/>
                                    </w:rPrChange>
                                  </w:rPr>
                                  <w:fldChar w:fldCharType="end"/>
                                </w:r>
                                <w:r w:rsidRPr="004507E0">
                                  <w:rPr>
                                    <w:color w:val="auto"/>
                                    <w:rPrChange w:id="158" w:author="ENDA JAMES O'SHEA" w:date="2018-06-14T18:20:00Z">
                                      <w:rPr/>
                                    </w:rPrChange>
                                  </w:rPr>
                                  <w:t xml:space="preserve">: </w:t>
                                </w:r>
                                <w:proofErr w:type="spellStart"/>
                                <w:r w:rsidRPr="004507E0">
                                  <w:rPr>
                                    <w:color w:val="auto"/>
                                    <w:rPrChange w:id="159" w:author="ENDA JAMES O'SHEA" w:date="2018-06-14T18:20:00Z">
                                      <w:rPr/>
                                    </w:rPrChange>
                                  </w:rPr>
                                  <w:t>OpenJML</w:t>
                                </w:r>
                                <w:proofErr w:type="spellEnd"/>
                                <w:r w:rsidRPr="004507E0">
                                  <w:rPr>
                                    <w:color w:val="auto"/>
                                    <w:rPrChange w:id="160" w:author="ENDA JAMES O'SHEA" w:date="2018-06-14T18:20:00Z">
                                      <w:rPr/>
                                    </w:rPrChange>
                                  </w:rPr>
                                  <w:t xml:space="preserve"> - </w:t>
                                </w:r>
                                <w:proofErr w:type="spellStart"/>
                                <w:r w:rsidRPr="004507E0">
                                  <w:rPr>
                                    <w:color w:val="auto"/>
                                    <w:rPrChange w:id="161" w:author="ENDA JAMES O'SHEA" w:date="2018-06-14T18:20:00Z">
                                      <w:rPr/>
                                    </w:rPrChange>
                                  </w:rPr>
                                  <w:t>PrefixSum</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ED00" id="Text Box 1658136959" o:spid="_x0000_s1042" type="#_x0000_t202" style="position:absolute;left:0;text-align:left;margin-left:-25.35pt;margin-top:618pt;width:49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" stroked="f">
                  <v:textbox style="mso-fit-shape-to-text:t" inset="0,0,0,0">
                    <w:txbxContent>
                      <w:p w:rsidR="004507E0" w:rsidRPr="004507E0" w:rsidRDefault="004507E0" w:rsidP="004507E0">
                        <w:pPr>
                          <w:pStyle w:val="Caption"/>
                          <w:jc w:val="center"/>
                          <w:rPr>
                            <w:noProof/>
                            <w:color w:val="auto"/>
                            <w:rPrChange w:id="162" w:author="ENDA JAMES O'SHEA" w:date="2018-06-14T18:20:00Z">
                              <w:rPr>
                                <w:noProof/>
                              </w:rPr>
                            </w:rPrChange>
                          </w:rPr>
                          <w:pPrChange w:id="163" w:author="ENDA JAMES O'SHEA" w:date="2018-06-14T18:20:00Z">
                            <w:pPr>
                              <w:pStyle w:val="Heading4"/>
                              <w:numPr>
                                <w:numId w:val="31"/>
                              </w:numPr>
                              <w:ind w:left="720" w:hanging="360"/>
                            </w:pPr>
                          </w:pPrChange>
                        </w:pPr>
                        <w:ins w:id="164" w:author="ENDA JAMES O'SHEA" w:date="2018-06-14T18:20:00Z">
                          <w:r w:rsidRPr="004507E0">
                            <w:rPr>
                              <w:color w:val="auto"/>
                              <w:rPrChange w:id="165" w:author="ENDA JAMES O'SHEA" w:date="2018-06-14T18:20:00Z">
                                <w:rPr/>
                              </w:rPrChange>
                            </w:rPr>
                            <w:t xml:space="preserve">Figure </w:t>
                          </w:r>
                          <w:r w:rsidRPr="004507E0">
                            <w:rPr>
                              <w:color w:val="auto"/>
                              <w:rPrChange w:id="166" w:author="ENDA JAMES O'SHEA" w:date="2018-06-14T18:20:00Z">
                                <w:rPr/>
                              </w:rPrChange>
                            </w:rPr>
                            <w:fldChar w:fldCharType="begin"/>
                          </w:r>
                          <w:r w:rsidRPr="004507E0">
                            <w:rPr>
                              <w:color w:val="auto"/>
                              <w:rPrChange w:id="167" w:author="ENDA JAMES O'SHEA" w:date="2018-06-14T18:20:00Z">
                                <w:rPr/>
                              </w:rPrChange>
                            </w:rPr>
                            <w:instrText xml:space="preserve"> SEQ Figure \* ARABIC </w:instrText>
                          </w:r>
                        </w:ins>
                        <w:r w:rsidRPr="004507E0">
                          <w:rPr>
                            <w:color w:val="auto"/>
                            <w:rPrChange w:id="168" w:author="ENDA JAMES O'SHEA" w:date="2018-06-14T18:20:00Z">
                              <w:rPr/>
                            </w:rPrChange>
                          </w:rPr>
                          <w:fldChar w:fldCharType="separate"/>
                        </w:r>
                        <w:ins w:id="169" w:author="ENDA JAMES O'SHEA" w:date="2018-06-14T18:20:00Z">
                          <w:r w:rsidRPr="004507E0">
                            <w:rPr>
                              <w:noProof/>
                              <w:color w:val="auto"/>
                              <w:rPrChange w:id="170" w:author="ENDA JAMES O'SHEA" w:date="2018-06-14T18:20:00Z">
                                <w:rPr>
                                  <w:noProof/>
                                </w:rPr>
                              </w:rPrChange>
                            </w:rPr>
                            <w:t>20</w:t>
                          </w:r>
                          <w:r w:rsidRPr="004507E0">
                            <w:rPr>
                              <w:color w:val="auto"/>
                              <w:rPrChange w:id="171" w:author="ENDA JAMES O'SHEA" w:date="2018-06-14T18:20:00Z">
                                <w:rPr/>
                              </w:rPrChange>
                            </w:rPr>
                            <w:fldChar w:fldCharType="end"/>
                          </w:r>
                          <w:r w:rsidRPr="004507E0">
                            <w:rPr>
                              <w:color w:val="auto"/>
                              <w:rPrChange w:id="172" w:author="ENDA JAMES O'SHEA" w:date="2018-06-14T18:20:00Z">
                                <w:rPr/>
                              </w:rPrChange>
                            </w:rPr>
                            <w:t xml:space="preserve">: </w:t>
                          </w:r>
                          <w:proofErr w:type="spellStart"/>
                          <w:r w:rsidRPr="004507E0">
                            <w:rPr>
                              <w:color w:val="auto"/>
                              <w:rPrChange w:id="173" w:author="ENDA JAMES O'SHEA" w:date="2018-06-14T18:20:00Z">
                                <w:rPr/>
                              </w:rPrChange>
                            </w:rPr>
                            <w:t>OpenJML</w:t>
                          </w:r>
                          <w:proofErr w:type="spellEnd"/>
                          <w:r w:rsidRPr="004507E0">
                            <w:rPr>
                              <w:color w:val="auto"/>
                              <w:rPrChange w:id="174" w:author="ENDA JAMES O'SHEA" w:date="2018-06-14T18:20:00Z">
                                <w:rPr/>
                              </w:rPrChange>
                            </w:rPr>
                            <w:t xml:space="preserve"> - </w:t>
                          </w:r>
                          <w:proofErr w:type="spellStart"/>
                          <w:r w:rsidRPr="004507E0">
                            <w:rPr>
                              <w:color w:val="auto"/>
                              <w:rPrChange w:id="175" w:author="ENDA JAMES O'SHEA" w:date="2018-06-14T18:20:00Z">
                                <w:rPr/>
                              </w:rPrChange>
                            </w:rPr>
                            <w:t>PrefixSum</w:t>
                          </w:r>
                        </w:ins>
                        <w:proofErr w:type="spellEnd"/>
                      </w:p>
                    </w:txbxContent>
                  </v:textbox>
                  <w10:wrap type="square"/>
                </v:shape>
              </w:pict>
            </mc:Fallback>
          </mc:AlternateContent>
        </w:r>
      </w:ins>
      <w:r>
        <w:rPr>
          <w:noProof/>
        </w:rPr>
        <mc:AlternateContent>
          <mc:Choice Requires="wpg">
            <w:drawing>
              <wp:anchor distT="0" distB="0" distL="114300" distR="114300" simplePos="0" relativeHeight="251793408" behindDoc="0" locked="0" layoutInCell="1" allowOverlap="1">
                <wp:simplePos x="0" y="0"/>
                <wp:positionH relativeFrom="margin">
                  <wp:align>right</wp:align>
                </wp:positionH>
                <wp:positionV relativeFrom="paragraph">
                  <wp:posOffset>257175</wp:posOffset>
                </wp:positionV>
                <wp:extent cx="6248400" cy="7534275"/>
                <wp:effectExtent l="0" t="0" r="0" b="9525"/>
                <wp:wrapSquare wrapText="bothSides"/>
                <wp:docPr id="1658136958" name="Group 1658136958"/>
                <wp:cNvGraphicFramePr/>
                <a:graphic xmlns:a="http://schemas.openxmlformats.org/drawingml/2006/main">
                  <a:graphicData uri="http://schemas.microsoft.com/office/word/2010/wordprocessingGroup">
                    <wpg:wgp>
                      <wpg:cNvGrpSpPr/>
                      <wpg:grpSpPr>
                        <a:xfrm>
                          <a:off x="0" y="0"/>
                          <a:ext cx="6248400" cy="7534275"/>
                          <a:chOff x="0" y="0"/>
                          <a:chExt cx="6534150" cy="8177530"/>
                        </a:xfrm>
                      </wpg:grpSpPr>
                      <pic:pic xmlns:pic="http://schemas.openxmlformats.org/drawingml/2006/picture">
                        <pic:nvPicPr>
                          <pic:cNvPr id="1658136954" name="Picture 165813695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295015" cy="4261485"/>
                          </a:xfrm>
                          <a:prstGeom prst="rect">
                            <a:avLst/>
                          </a:prstGeom>
                        </pic:spPr>
                      </pic:pic>
                      <pic:pic xmlns:pic="http://schemas.openxmlformats.org/drawingml/2006/picture">
                        <pic:nvPicPr>
                          <pic:cNvPr id="1658136955" name="Picture 16581369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276725"/>
                            <a:ext cx="2857500" cy="3900805"/>
                          </a:xfrm>
                          <a:prstGeom prst="rect">
                            <a:avLst/>
                          </a:prstGeom>
                        </pic:spPr>
                      </pic:pic>
                      <pic:pic xmlns:pic="http://schemas.openxmlformats.org/drawingml/2006/picture">
                        <pic:nvPicPr>
                          <pic:cNvPr id="1658136956" name="Picture 16581369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305175" y="47625"/>
                            <a:ext cx="3228975" cy="2051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168B07" id="Group 1658136958" o:spid="_x0000_s1026" style="position:absolute;margin-left:440.8pt;margin-top:20.25pt;width:492pt;height:593.25pt;z-index:251793408;mso-position-horizontal:right;mso-position-horizontal-relative:margin;mso-width-relative:margin;mso-height-relative:margin" coordsize="65341,8177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BzHIHx0ZAAANGQ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kxAACSkgACAAAAAzkx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0IDE4OjE3OjIwADIwMTg6MDY6MTQgMTg6MTc6MjA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RU&#10;MTg6MTc6MjAuOTE0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cwJ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VPMzcAAAAFkAMAAgAAABQAABCekAQAAgAAABQAABCykpEAAgAAAAM3MQAAkpIA&#10;AgAAAAM3MQAA6hwABwAACAwAAAiS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NjoxNCAxODoxNjo1OQAyMDE4&#10;OjA2OjE0IDE4OjE2OjU5AAAARQBPADMANwAAAP/hCxd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2LTE0VDE4OjE2OjU5LjcxM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FTzM3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6QC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k5AACSkgACAAAAAzk5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0IDE4OjE2OjE3ADIwMTg6MDY6MTQgMTg6MTY6MTc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RUMTg6&#10;MTY6MTcuOTk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xgL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">
                <v:shape id="Picture 1658136954" o:spid="_x0000_s1027" type="#_x0000_t75" style="position:absolute;width:32950;height:4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">
                  <v:imagedata r:id="rId69" o:title=""/>
                </v:shape>
                <v:shape id="Picture 1658136955" o:spid="_x0000_s1028" type="#_x0000_t75" style="position:absolute;top:42767;width:28575;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">
                  <v:imagedata r:id="rId70" o:title=""/>
                </v:shape>
                <v:shape id="Picture 1658136956" o:spid="_x0000_s1029" type="#_x0000_t75" style="position:absolute;left:33051;top:476;width:32290;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">
                  <v:imagedata r:id="rId71" o:title=""/>
                </v:shape>
                <w10:wrap type="square" anchorx="margin"/>
              </v:group>
            </w:pict>
          </mc:Fallback>
        </mc:AlternateContent>
      </w:r>
      <w:del w:id="176" w:author="ENDA JAMES O'SHEA" w:date="2018-06-14T18:18:00Z">
        <w:r w:rsidR="0013616E" w:rsidDel="004507E0">
          <w:rPr>
            <w:noProof/>
          </w:rPr>
          <mc:AlternateContent>
            <mc:Choice Requires="wps">
              <w:drawing>
                <wp:anchor distT="0" distB="0" distL="114300" distR="114300" simplePos="0" relativeHeight="251752448" behindDoc="0" locked="0" layoutInCell="1" allowOverlap="1" wp14:anchorId="5B68B916" wp14:editId="5B9169BE">
                  <wp:simplePos x="0" y="0"/>
                  <wp:positionH relativeFrom="column">
                    <wp:posOffset>0</wp:posOffset>
                  </wp:positionH>
                  <wp:positionV relativeFrom="paragraph">
                    <wp:posOffset>8257540</wp:posOffset>
                  </wp:positionV>
                  <wp:extent cx="5998845" cy="635"/>
                  <wp:effectExtent l="0" t="0" r="0" b="0"/>
                  <wp:wrapSquare wrapText="bothSides"/>
                  <wp:docPr id="681" name="Text Box 681"/>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rsidR="00F922D9" w:rsidRPr="0013616E" w:rsidRDefault="00F922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ins w:id="177" w:author="ENDA JAMES O'SHEA" w:date="2018-06-14T18:20:00Z">
                                <w:r w:rsidR="004507E0">
                                  <w:rPr>
                                    <w:noProof/>
                                    <w:color w:val="auto"/>
                                  </w:rPr>
                                  <w:t>21</w:t>
                                </w:r>
                              </w:ins>
                              <w:del w:id="178" w:author="ENDA JAMES O'SHEA" w:date="2018-06-14T18:13:00Z">
                                <w:r w:rsidDel="004507E0">
                                  <w:rPr>
                                    <w:noProof/>
                                    <w:color w:val="auto"/>
                                  </w:rPr>
                                  <w:delText>19</w:delText>
                                </w:r>
                              </w:del>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8B916" id="Text Box 681" o:spid="_x0000_s1043" type="#_x0000_t202" style="position:absolute;left:0;text-align:left;margin-left:0;margin-top:650.2pt;width:472.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9qfMgIAAGkEAAAOAAAAZHJzL2Uyb0RvYy54bWysVFFv2yAQfp+0/4B4X5x0S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" stroked="f">
                  <v:textbox style="mso-fit-shape-to-text:t" inset="0,0,0,0">
                    <w:txbxContent>
                      <w:p w:rsidR="00F922D9" w:rsidRPr="0013616E" w:rsidRDefault="00F922D9" w:rsidP="0013616E">
                        <w:pPr>
                          <w:pStyle w:val="Caption"/>
                          <w:jc w:val="center"/>
                          <w:rPr>
                            <w:noProof/>
                            <w:color w:val="auto"/>
                          </w:rPr>
                        </w:pPr>
                        <w:r w:rsidRPr="0013616E">
                          <w:rPr>
                            <w:color w:val="auto"/>
                          </w:rPr>
                          <w:t xml:space="preserve">Figure </w:t>
                        </w:r>
                        <w:r w:rsidRPr="0013616E">
                          <w:rPr>
                            <w:color w:val="auto"/>
                          </w:rPr>
                          <w:fldChar w:fldCharType="begin"/>
                        </w:r>
                        <w:r w:rsidRPr="0013616E">
                          <w:rPr>
                            <w:color w:val="auto"/>
                          </w:rPr>
                          <w:instrText xml:space="preserve"> SEQ Figure \* ARABIC </w:instrText>
                        </w:r>
                        <w:r w:rsidRPr="0013616E">
                          <w:rPr>
                            <w:color w:val="auto"/>
                          </w:rPr>
                          <w:fldChar w:fldCharType="separate"/>
                        </w:r>
                        <w:ins w:id="179" w:author="ENDA JAMES O'SHEA" w:date="2018-06-14T18:20:00Z">
                          <w:r w:rsidR="004507E0">
                            <w:rPr>
                              <w:noProof/>
                              <w:color w:val="auto"/>
                            </w:rPr>
                            <w:t>21</w:t>
                          </w:r>
                        </w:ins>
                        <w:del w:id="180" w:author="ENDA JAMES O'SHEA" w:date="2018-06-14T18:13:00Z">
                          <w:r w:rsidDel="004507E0">
                            <w:rPr>
                              <w:noProof/>
                              <w:color w:val="auto"/>
                            </w:rPr>
                            <w:delText>19</w:delText>
                          </w:r>
                        </w:del>
                        <w:r w:rsidRPr="0013616E">
                          <w:rPr>
                            <w:color w:val="auto"/>
                          </w:rPr>
                          <w:fldChar w:fldCharType="end"/>
                        </w:r>
                        <w:r w:rsidRPr="0013616E">
                          <w:rPr>
                            <w:color w:val="auto"/>
                          </w:rPr>
                          <w:t xml:space="preserve">: </w:t>
                        </w:r>
                        <w:proofErr w:type="spellStart"/>
                        <w:r w:rsidRPr="0013616E">
                          <w:rPr>
                            <w:color w:val="auto"/>
                          </w:rPr>
                          <w:t>OpenJML</w:t>
                        </w:r>
                        <w:proofErr w:type="spellEnd"/>
                        <w:r w:rsidRPr="0013616E">
                          <w:rPr>
                            <w:color w:val="auto"/>
                          </w:rPr>
                          <w:t xml:space="preserve"> - </w:t>
                        </w:r>
                        <w:proofErr w:type="spellStart"/>
                        <w:r w:rsidRPr="0013616E">
                          <w:rPr>
                            <w:color w:val="auto"/>
                          </w:rPr>
                          <w:t>PrefixSum</w:t>
                        </w:r>
                        <w:proofErr w:type="spellEnd"/>
                      </w:p>
                    </w:txbxContent>
                  </v:textbox>
                  <w10:wrap type="square"/>
                </v:shape>
              </w:pict>
            </mc:Fallback>
          </mc:AlternateContent>
        </w:r>
      </w:del>
      <w:proofErr w:type="spellStart"/>
      <w:r w:rsidR="0013616E">
        <w:t>OpenJML</w:t>
      </w:r>
      <w:proofErr w:type="spellEnd"/>
    </w:p>
    <w:p w:rsidR="00212324" w:rsidRDefault="004507E0" w:rsidP="0013616E">
      <w:pPr>
        <w:rPr>
          <w:color w:val="0070C0"/>
          <w:u w:val="single"/>
          <w:lang w:val="en-GB"/>
        </w:rPr>
      </w:pPr>
      <w:del w:id="181" w:author="ENDA JAMES O'SHEA" w:date="2018-06-14T18:14:00Z">
        <w:r w:rsidDel="004507E0">
          <w:rPr>
            <w:noProof/>
          </w:rPr>
          <mc:AlternateContent>
            <mc:Choice Requires="wpg">
              <w:drawing>
                <wp:anchor distT="0" distB="0" distL="114300" distR="114300" simplePos="0" relativeHeight="251750400" behindDoc="0" locked="0" layoutInCell="1" allowOverlap="1">
                  <wp:simplePos x="0" y="0"/>
                  <wp:positionH relativeFrom="margin">
                    <wp:align>left</wp:align>
                  </wp:positionH>
                  <wp:positionV relativeFrom="paragraph">
                    <wp:posOffset>217805</wp:posOffset>
                  </wp:positionV>
                  <wp:extent cx="6122670" cy="7795260"/>
                  <wp:effectExtent l="0" t="0" r="0" b="0"/>
                  <wp:wrapSquare wrapText="bothSides"/>
                  <wp:docPr id="680" name="Group 680"/>
                  <wp:cNvGraphicFramePr/>
                  <a:graphic xmlns:a="http://schemas.openxmlformats.org/drawingml/2006/main">
                    <a:graphicData uri="http://schemas.microsoft.com/office/word/2010/wordprocessingGroup">
                      <wpg:wgp>
                        <wpg:cNvGrpSpPr/>
                        <wpg:grpSpPr>
                          <a:xfrm>
                            <a:off x="0" y="0"/>
                            <a:ext cx="6122670" cy="7795260"/>
                            <a:chOff x="0" y="0"/>
                            <a:chExt cx="5998988" cy="7995513"/>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400425" cy="3677920"/>
                            </a:xfrm>
                            <a:prstGeom prst="rect">
                              <a:avLst/>
                            </a:prstGeom>
                          </pic:spPr>
                        </pic:pic>
                        <pic:pic xmlns:pic="http://schemas.openxmlformats.org/drawingml/2006/picture">
                          <pic:nvPicPr>
                            <pic:cNvPr id="25" name="Picture 2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678148"/>
                              <a:ext cx="3380105" cy="4317365"/>
                            </a:xfrm>
                            <a:prstGeom prst="rect">
                              <a:avLst/>
                            </a:prstGeom>
                          </pic:spPr>
                        </pic:pic>
                        <pic:pic xmlns:pic="http://schemas.openxmlformats.org/drawingml/2006/picture">
                          <pic:nvPicPr>
                            <pic:cNvPr id="28" name="Picture 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441843" y="0"/>
                              <a:ext cx="2557145" cy="1602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37CC7" id="Group 680" o:spid="_x0000_s1026" style="position:absolute;margin-left:0;margin-top:17.15pt;width:482.1pt;height:613.8pt;z-index:251750400;mso-position-horizontal:left;mso-position-horizontal-relative:margin;mso-width-relative:margin;mso-height-relative:margin" coordsize="59989,799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U8zNwAAAAWQAwAC&#10;AAAAFAAAEJ6QBAACAAAAFAAAELKSkQACAAAAAzI0AACSkgACAAAAAzI0AADqHAAHAAAIDAAACJI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4OjA2OjEyIDExOjAyOjM5ADIwMTg6MDY6MTIgMTE6MDI6MzkAAABFAE8A&#10;MwA3AAAA/+ELF2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gtMDYtMTJUMTE6MDI6&#10;MzkuMjM2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kVPMzc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PwH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U8zNwAAAAWQAwACAAAA&#10;FAAAEJ6QBAACAAAAFAAAELKSkQACAAAAAzMxAACSkgACAAAAAzMx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2OjEyIDExOjAyOjE1ADIwMTg6MDY6MTIgMTE6MDI6MTUAAABFAE8AMwA3&#10;AAAA/+ELF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gtMDYtMTJUMTE6MDI6MTUu&#10;MzEy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VPMzc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DHQJ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k0AACSkgACAAAAAzk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xOjIwADIwMTg6MDY6MTIgMTE6MDE6MjA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E6MjAuOTQz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KQL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">
                  <v:shape id="Picture 24" o:spid="_x0000_s1027" type="#_x0000_t75" style="position:absolute;width:3400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">
                    <v:imagedata r:id="rId75" o:title=""/>
                  </v:shape>
                  <v:shape id="Picture 25" o:spid="_x0000_s1028" type="#_x0000_t75" style="position:absolute;top:36781;width:33801;height:4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">
                    <v:imagedata r:id="rId76" o:title=""/>
                  </v:shape>
                  <v:shape id="Picture 28" o:spid="_x0000_s1029" type="#_x0000_t75" style="position:absolute;left:34418;width:25571;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">
                    <v:imagedata r:id="rId77" o:title=""/>
                  </v:shape>
                  <w10:wrap type="square" anchorx="margin"/>
                </v:group>
              </w:pict>
            </mc:Fallback>
          </mc:AlternateContent>
        </w:r>
      </w:del>
      <w:r w:rsidR="00212324">
        <w:br w:type="page"/>
      </w:r>
    </w:p>
    <w:p w:rsidR="00E86E69" w:rsidRPr="00E86E69" w:rsidRDefault="001E6B9F" w:rsidP="00E86E69">
      <w:pPr>
        <w:pStyle w:val="Heading4"/>
        <w:numPr>
          <w:ilvl w:val="0"/>
          <w:numId w:val="31"/>
        </w:numPr>
        <w:rPr>
          <w:b/>
          <w:color w:val="0070C0"/>
          <w:u w:val="single"/>
          <w:lang w:val="en-GB"/>
        </w:rPr>
      </w:pPr>
      <w:del w:id="182" w:author="ENDA JAMES O'SHEA" w:date="2018-06-14T18:23:00Z">
        <w:r w:rsidDel="00DE0594">
          <w:rPr>
            <w:noProof/>
          </w:rPr>
          <w:lastRenderedPageBreak/>
          <mc:AlternateContent>
            <mc:Choice Requires="wpg">
              <w:drawing>
                <wp:anchor distT="0" distB="0" distL="114300" distR="114300" simplePos="0" relativeHeight="251756544" behindDoc="0" locked="0" layoutInCell="1" allowOverlap="1">
                  <wp:simplePos x="0" y="0"/>
                  <wp:positionH relativeFrom="margin">
                    <wp:align>left</wp:align>
                  </wp:positionH>
                  <wp:positionV relativeFrom="paragraph">
                    <wp:posOffset>190500</wp:posOffset>
                  </wp:positionV>
                  <wp:extent cx="3886200" cy="8442960"/>
                  <wp:effectExtent l="0" t="0" r="0" b="0"/>
                  <wp:wrapSquare wrapText="bothSides"/>
                  <wp:docPr id="686" name="Group 686"/>
                  <wp:cNvGraphicFramePr/>
                  <a:graphic xmlns:a="http://schemas.openxmlformats.org/drawingml/2006/main">
                    <a:graphicData uri="http://schemas.microsoft.com/office/word/2010/wordprocessingGroup">
                      <wpg:wgp>
                        <wpg:cNvGrpSpPr/>
                        <wpg:grpSpPr>
                          <a:xfrm>
                            <a:off x="0" y="0"/>
                            <a:ext cx="3886200" cy="8442960"/>
                            <a:chOff x="0" y="0"/>
                            <a:chExt cx="3188970" cy="8443552"/>
                          </a:xfrm>
                        </wpg:grpSpPr>
                        <pic:pic xmlns:pic="http://schemas.openxmlformats.org/drawingml/2006/picture">
                          <pic:nvPicPr>
                            <pic:cNvPr id="682" name="Picture 68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68625" cy="3705225"/>
                            </a:xfrm>
                            <a:prstGeom prst="rect">
                              <a:avLst/>
                            </a:prstGeom>
                          </pic:spPr>
                        </pic:pic>
                        <pic:pic xmlns:pic="http://schemas.openxmlformats.org/drawingml/2006/picture">
                          <pic:nvPicPr>
                            <pic:cNvPr id="683" name="Picture 68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708971"/>
                              <a:ext cx="3188970" cy="3934460"/>
                            </a:xfrm>
                            <a:prstGeom prst="rect">
                              <a:avLst/>
                            </a:prstGeom>
                          </pic:spPr>
                        </pic:pic>
                        <pic:pic xmlns:pic="http://schemas.openxmlformats.org/drawingml/2006/picture">
                          <pic:nvPicPr>
                            <pic:cNvPr id="684" name="Picture 68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7654247"/>
                              <a:ext cx="3133090" cy="789305"/>
                            </a:xfrm>
                            <a:prstGeom prst="rect">
                              <a:avLst/>
                            </a:prstGeom>
                          </pic:spPr>
                        </pic:pic>
                      </wpg:wgp>
                    </a:graphicData>
                  </a:graphic>
                  <wp14:sizeRelH relativeFrom="margin">
                    <wp14:pctWidth>0</wp14:pctWidth>
                  </wp14:sizeRelH>
                </wp:anchor>
              </w:drawing>
            </mc:Choice>
            <mc:Fallback>
              <w:pict>
                <v:group w14:anchorId="0850DEAE" id="Group 686" o:spid="_x0000_s1026" style="position:absolute;margin-left:0;margin-top:15pt;width:306pt;height:664.8pt;z-index:251756544;mso-position-horizontal:left;mso-position-horizontal-relative:margin;mso-width-relative:margin" coordsize="31889,84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8zNwAAAAWQAwACAAAAFAAAEJ6QBAACAAAAFAAAELKS&#10;kQACAAAAAzAxAACSkgACAAAAAzAx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2OjEy&#10;IDExOjE0OjQ2ADIwMTg6MDY6MTIgMTE6MTQ6NDYAAABFAE8AMwA3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YtMTJUMTE6MTQ6NDYuMDE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VPMzc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oQ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TzM3AAAABZADAAIAAAAU&#10;AAAQnpAEAAIAAAAUAAAQspKRAAIAAAADMDEAAJKSAAIAAAADMDEAAOocAAcAAAgMAAAIk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Y6MTIgMTE6MTQ6MjUAMjAxODowNjoxMiAxMToxNDoyNQAAAEUATwAzADcA&#10;AAD/4QsX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Ni0xMlQxMToxNDoyNS4w&#10;MT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RU8zN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Md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VPMzcAAAAFkAMAAgAAABQAABCe&#10;kAQAAgAAABQAABCykpEAAgAAAAM1NwAAkpIAAgAAAAM1Nw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NjoxMiAxMToxMzo0OAAyMDE4OjA2OjEyIDExOjEzOjQ4AAAARQBPADMAN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A2LTEyVDExOjEzOjQ4LjU2O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FTzM3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sC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">
                  <v:shape id="Picture 682" o:spid="_x0000_s1027" type="#_x0000_t75" style="position:absolute;width:2968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">
                    <v:imagedata r:id="rId81" o:title=""/>
                  </v:shape>
                  <v:shape id="Picture 683" o:spid="_x0000_s1028" type="#_x0000_t75" style="position:absolute;top:37089;width:31889;height:3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">
                    <v:imagedata r:id="rId82" o:title=""/>
                  </v:shape>
                  <v:shape id="Picture 684" o:spid="_x0000_s1029" type="#_x0000_t75" style="position:absolute;top:76542;width:31330;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">
                    <v:imagedata r:id="rId83" o:title=""/>
                  </v:shape>
                  <w10:wrap type="square" anchorx="margin"/>
                </v:group>
              </w:pict>
            </mc:Fallback>
          </mc:AlternateContent>
        </w:r>
      </w:del>
      <w:r w:rsidR="00E86E69">
        <w:t>Krakatoa</w:t>
      </w:r>
    </w:p>
    <w:p w:rsidR="00212324" w:rsidRPr="00E86E69" w:rsidRDefault="00AE7824" w:rsidP="00E86E69">
      <w:pPr>
        <w:rPr>
          <w:color w:val="0070C0"/>
          <w:u w:val="single"/>
          <w:lang w:val="en-GB"/>
        </w:rPr>
      </w:pPr>
      <w:r>
        <w:rPr>
          <w:noProof/>
        </w:rPr>
        <mc:AlternateContent>
          <mc:Choice Requires="wps">
            <w:drawing>
              <wp:anchor distT="0" distB="0" distL="114300" distR="114300" simplePos="0" relativeHeight="251758592" behindDoc="0" locked="0" layoutInCell="1" allowOverlap="1" wp14:anchorId="69CAFA24" wp14:editId="2AEB139E">
                <wp:simplePos x="0" y="0"/>
                <wp:positionH relativeFrom="margin">
                  <wp:posOffset>838200</wp:posOffset>
                </wp:positionH>
                <wp:positionV relativeFrom="paragraph">
                  <wp:posOffset>5675630</wp:posOffset>
                </wp:positionV>
                <wp:extent cx="377190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F922D9" w:rsidRPr="00B2495C" w:rsidRDefault="00F922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ins w:id="183" w:author="ENDA JAMES O'SHEA" w:date="2018-06-14T18:20:00Z">
                              <w:r w:rsidR="004507E0">
                                <w:rPr>
                                  <w:noProof/>
                                  <w:color w:val="auto"/>
                                </w:rPr>
                                <w:t>22</w:t>
                              </w:r>
                            </w:ins>
                            <w:del w:id="184" w:author="ENDA JAMES O'SHEA" w:date="2018-06-14T18:13:00Z">
                              <w:r w:rsidDel="004507E0">
                                <w:rPr>
                                  <w:noProof/>
                                  <w:color w:val="auto"/>
                                </w:rPr>
                                <w:delText>20</w:delText>
                              </w:r>
                            </w:del>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AFA24" id="Text Box 697" o:spid="_x0000_s1044" type="#_x0000_t202" style="position:absolute;margin-left:66pt;margin-top:446.9pt;width:297pt;height:.0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" stroked="f">
                <v:textbox style="mso-fit-shape-to-text:t" inset="0,0,0,0">
                  <w:txbxContent>
                    <w:p w:rsidR="00F922D9" w:rsidRPr="00B2495C" w:rsidRDefault="00F922D9" w:rsidP="00B2495C">
                      <w:pPr>
                        <w:pStyle w:val="Caption"/>
                        <w:jc w:val="center"/>
                        <w:rPr>
                          <w:noProof/>
                          <w:color w:val="auto"/>
                        </w:rPr>
                      </w:pPr>
                      <w:r w:rsidRPr="00B2495C">
                        <w:rPr>
                          <w:color w:val="auto"/>
                        </w:rPr>
                        <w:t xml:space="preserve">Figure </w:t>
                      </w:r>
                      <w:r w:rsidRPr="00B2495C">
                        <w:rPr>
                          <w:color w:val="auto"/>
                        </w:rPr>
                        <w:fldChar w:fldCharType="begin"/>
                      </w:r>
                      <w:r w:rsidRPr="00B2495C">
                        <w:rPr>
                          <w:color w:val="auto"/>
                        </w:rPr>
                        <w:instrText xml:space="preserve"> SEQ Figure \* ARABIC </w:instrText>
                      </w:r>
                      <w:r w:rsidRPr="00B2495C">
                        <w:rPr>
                          <w:color w:val="auto"/>
                        </w:rPr>
                        <w:fldChar w:fldCharType="separate"/>
                      </w:r>
                      <w:ins w:id="185" w:author="ENDA JAMES O'SHEA" w:date="2018-06-14T18:20:00Z">
                        <w:r w:rsidR="004507E0">
                          <w:rPr>
                            <w:noProof/>
                            <w:color w:val="auto"/>
                          </w:rPr>
                          <w:t>22</w:t>
                        </w:r>
                      </w:ins>
                      <w:del w:id="186" w:author="ENDA JAMES O'SHEA" w:date="2018-06-14T18:13:00Z">
                        <w:r w:rsidDel="004507E0">
                          <w:rPr>
                            <w:noProof/>
                            <w:color w:val="auto"/>
                          </w:rPr>
                          <w:delText>20</w:delText>
                        </w:r>
                      </w:del>
                      <w:r w:rsidRPr="00B2495C">
                        <w:rPr>
                          <w:color w:val="auto"/>
                        </w:rPr>
                        <w:fldChar w:fldCharType="end"/>
                      </w:r>
                      <w:r w:rsidRPr="00B2495C">
                        <w:rPr>
                          <w:color w:val="auto"/>
                        </w:rPr>
                        <w:t xml:space="preserve">: Krakatoa - </w:t>
                      </w:r>
                      <w:proofErr w:type="spellStart"/>
                      <w:r w:rsidRPr="00B2495C">
                        <w:rPr>
                          <w:color w:val="auto"/>
                        </w:rPr>
                        <w:t>PrefixSum</w:t>
                      </w:r>
                      <w:proofErr w:type="spellEnd"/>
                    </w:p>
                  </w:txbxContent>
                </v:textbox>
                <w10:wrap type="square" anchorx="margin"/>
              </v:shape>
            </w:pict>
          </mc:Fallback>
        </mc:AlternateContent>
      </w:r>
      <w:r>
        <w:rPr>
          <w:noProof/>
        </w:rPr>
        <mc:AlternateContent>
          <mc:Choice Requires="wpg">
            <w:drawing>
              <wp:anchor distT="0" distB="0" distL="114300" distR="114300" simplePos="0" relativeHeight="251798528" behindDoc="0" locked="0" layoutInCell="1" allowOverlap="1">
                <wp:simplePos x="0" y="0"/>
                <wp:positionH relativeFrom="column">
                  <wp:posOffset>-57150</wp:posOffset>
                </wp:positionH>
                <wp:positionV relativeFrom="paragraph">
                  <wp:posOffset>351155</wp:posOffset>
                </wp:positionV>
                <wp:extent cx="5924550" cy="5191125"/>
                <wp:effectExtent l="0" t="0" r="0" b="9525"/>
                <wp:wrapSquare wrapText="bothSides"/>
                <wp:docPr id="708" name="Group 708"/>
                <wp:cNvGraphicFramePr/>
                <a:graphic xmlns:a="http://schemas.openxmlformats.org/drawingml/2006/main">
                  <a:graphicData uri="http://schemas.microsoft.com/office/word/2010/wordprocessingGroup">
                    <wpg:wgp>
                      <wpg:cNvGrpSpPr/>
                      <wpg:grpSpPr>
                        <a:xfrm>
                          <a:off x="0" y="0"/>
                          <a:ext cx="5924550" cy="5191125"/>
                          <a:chOff x="0" y="0"/>
                          <a:chExt cx="5924550" cy="5191125"/>
                        </a:xfrm>
                      </wpg:grpSpPr>
                      <pic:pic xmlns:pic="http://schemas.openxmlformats.org/drawingml/2006/picture">
                        <pic:nvPicPr>
                          <pic:cNvPr id="701" name="Picture 70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212465" cy="5191125"/>
                          </a:xfrm>
                          <a:prstGeom prst="rect">
                            <a:avLst/>
                          </a:prstGeom>
                        </pic:spPr>
                      </pic:pic>
                      <pic:pic xmlns:pic="http://schemas.openxmlformats.org/drawingml/2006/picture">
                        <pic:nvPicPr>
                          <pic:cNvPr id="707" name="Picture 70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62300" y="19050"/>
                            <a:ext cx="2762250" cy="4395470"/>
                          </a:xfrm>
                          <a:prstGeom prst="rect">
                            <a:avLst/>
                          </a:prstGeom>
                        </pic:spPr>
                      </pic:pic>
                    </wpg:wgp>
                  </a:graphicData>
                </a:graphic>
              </wp:anchor>
            </w:drawing>
          </mc:Choice>
          <mc:Fallback>
            <w:pict>
              <v:group w14:anchorId="1D773EE6" id="Group 708" o:spid="_x0000_s1026" style="position:absolute;margin-left:-4.5pt;margin-top:27.65pt;width:466.5pt;height:408.75pt;z-index:251798528" coordsize="59245,519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TzM3AAAABZADAAIAAAAUAAAQnpAEAAIAAAAUAAAQspKRAAIAAAADMTgAAJKS&#10;AAIAAAADMTgAAOocAAcAAAgMAAAIk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g6MDY6MTQgMTg6MjM6MDEAMjAx&#10;ODowNjoxNCAxODoyMzowMQAAAEUATwAzADcAAAD/4QsX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OC0wNi0xNFQxODoyMzowMS4xNzk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RU8zNz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O2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U2AACSkgACAAAAAzU2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0IDE4OjIzOjMzADIwMTg6MDY6MTQgMTg6MjM6MzM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RUMTg6MjM6MzMuNTU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0QH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">
                <v:shape id="Picture 701" o:spid="_x0000_s1027" type="#_x0000_t75" style="position:absolute;width:32124;height:5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">
                  <v:imagedata r:id="rId86" o:title=""/>
                </v:shape>
                <v:shape id="Picture 707" o:spid="_x0000_s1028" type="#_x0000_t75" style="position:absolute;left:31623;top:190;width:27622;height:4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">
                  <v:imagedata r:id="rId87" o:title=""/>
                </v:shape>
                <w10:wrap type="square"/>
              </v:group>
            </w:pict>
          </mc:Fallback>
        </mc:AlternateContent>
      </w:r>
      <w:r w:rsidR="00212324">
        <w:br w:type="page"/>
      </w:r>
    </w:p>
    <w:p w:rsidR="004D7837" w:rsidRPr="00904564" w:rsidRDefault="000457C6" w:rsidP="00904564">
      <w:pPr>
        <w:pStyle w:val="Heading3"/>
        <w:rPr>
          <w:rPrChange w:id="187" w:author="ENDA JAMES O'SHEA" w:date="2018-06-14T18:26:00Z">
            <w:rPr>
              <w:u w:val="single"/>
            </w:rPr>
          </w:rPrChange>
        </w:rPr>
        <w:pPrChange w:id="188" w:author="ENDA JAMES O'SHEA" w:date="2018-06-14T18:26:00Z">
          <w:pPr>
            <w:pStyle w:val="Heading3"/>
          </w:pPr>
        </w:pPrChange>
      </w:pPr>
      <w:bookmarkStart w:id="189" w:name="_Toc516738806"/>
      <w:bookmarkStart w:id="190" w:name="_GoBack"/>
      <w:r w:rsidRPr="00904564">
        <w:rPr>
          <w:rPrChange w:id="191" w:author="ENDA JAMES O'SHEA" w:date="2018-06-14T18:26:00Z">
            <w:rPr>
              <w:u w:val="single"/>
            </w:rPr>
          </w:rPrChange>
        </w:rPr>
        <w:lastRenderedPageBreak/>
        <w:t>Trace of ‘p</w:t>
      </w:r>
      <w:r w:rsidR="004D7837" w:rsidRPr="00904564">
        <w:rPr>
          <w:rPrChange w:id="192" w:author="ENDA JAMES O'SHEA" w:date="2018-06-14T18:26:00Z">
            <w:rPr>
              <w:u w:val="single"/>
            </w:rPr>
          </w:rPrChange>
        </w:rPr>
        <w:t>ow2’ specification error</w:t>
      </w:r>
      <w:bookmarkEnd w:id="189"/>
    </w:p>
    <w:bookmarkEnd w:id="190"/>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TRACE of q1_2012.PrefixSumRec.pow2(</w:t>
      </w:r>
      <w:proofErr w:type="spellStart"/>
      <w:r w:rsidRPr="00A8011B">
        <w:rPr>
          <w:sz w:val="16"/>
          <w:szCs w:val="16"/>
        </w:rPr>
        <w:t>int</w:t>
      </w:r>
      <w:proofErr w:type="spellEnd"/>
      <w:r w:rsidRPr="00A8011B">
        <w:rPr>
          <w:sz w:val="16"/>
          <w:szCs w:val="16"/>
        </w:rPr>
        <w: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/home/eo37/workspace/Prefix_Sum/src/q1_2012/PrefixSumRec.java:104:  </w:t>
      </w:r>
      <w:r w:rsidRPr="00A8011B">
        <w:rPr>
          <w:sz w:val="16"/>
          <w:szCs w:val="16"/>
        </w:rPr>
        <w:tab/>
        <w:t xml:space="preserve">requires x &gt;= 0 &amp;&amp; x &lt; 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5</w:t>
      </w:r>
      <w:r w:rsidRPr="00A8011B">
        <w:rPr>
          <w:sz w:val="16"/>
          <w:szCs w:val="16"/>
        </w:rPr>
        <w:tab/>
        <w:t xml:space="preserve"> === 5</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 &amp;&amp;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/home/eo37/workspace/Prefix_Sum/src/q1_2012/PrefixSumRec.java:110:  </w:t>
      </w:r>
      <w:r w:rsidRPr="00A8011B">
        <w:rPr>
          <w:sz w:val="16"/>
          <w:szCs w:val="16"/>
        </w:rPr>
        <w:tab/>
        <w:t>count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/home/eo37/workspace/Prefix_Sum/src/q1_2012/PrefixSumRec.java:116:  </w:t>
      </w:r>
      <w:r w:rsidRPr="00A8011B">
        <w:rPr>
          <w:sz w:val="16"/>
          <w:szCs w:val="16"/>
        </w:rPr>
        <w:tab/>
        <w:t>Loop test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/home/eo37/workspace/Prefix_Sum/src/q1_2012/PrefixSumRec.java:119:  </w:t>
      </w:r>
      <w:r w:rsidRPr="00A8011B">
        <w:rPr>
          <w:sz w:val="16"/>
          <w:szCs w:val="16"/>
        </w:rPr>
        <w:tab/>
        <w:t>count = mult2(count)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w:t>
      </w:r>
      <w:r w:rsidRPr="00A8011B">
        <w:rPr>
          <w:sz w:val="16"/>
          <w:szCs w:val="16"/>
        </w:rPr>
        <w:tab/>
        <w:t xml:space="preserve"> === ( - 2147481366 )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mult2(count)</w:t>
      </w:r>
      <w:r w:rsidRPr="00A8011B">
        <w:rPr>
          <w:sz w:val="16"/>
          <w:szCs w:val="16"/>
        </w:rPr>
        <w:tab/>
        <w:t xml:space="preserve"> === ( - 2147483199 )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mult2(count)</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/home/eo37/workspace/Prefix_Sum/src/q1_2012/PrefixSumRec.java:91:  </w:t>
      </w:r>
      <w:r w:rsidRPr="00A8011B">
        <w:rPr>
          <w:sz w:val="16"/>
          <w:szCs w:val="16"/>
        </w:rPr>
        <w:tab/>
        <w:t>Precondition assertion: _$CPRE__23</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/home/eo37/workspace/Prefix_Sum/src/q1_2012/PrefixSumRec.java:119:  Invalid assertion (Precondition)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/home/eo37/workspace/Prefix_Sum/src/q1_2012/PrefixSumRec.java:98:  Associated location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TRACE of q1_2012.PrefixSumRec.pow2(</w:t>
      </w:r>
      <w:proofErr w:type="spellStart"/>
      <w:r w:rsidRPr="00A8011B">
        <w:rPr>
          <w:sz w:val="16"/>
          <w:szCs w:val="16"/>
        </w:rPr>
        <w:t>int</w:t>
      </w:r>
      <w:proofErr w:type="spellEnd"/>
      <w:r w:rsidRPr="00A8011B">
        <w:rPr>
          <w:sz w:val="16"/>
          <w:szCs w:val="16"/>
        </w:rPr>
        <w: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/home/eo37/workspace/Prefix_Sum/src/q1_2012/PrefixSumRec.java:104:  </w:t>
      </w:r>
      <w:r w:rsidRPr="00A8011B">
        <w:rPr>
          <w:sz w:val="16"/>
          <w:szCs w:val="16"/>
        </w:rPr>
        <w:tab/>
        <w:t xml:space="preserve">requires x &gt;= 0 &amp;&amp; x &lt; 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5</w:t>
      </w:r>
      <w:r w:rsidRPr="00A8011B">
        <w:rPr>
          <w:sz w:val="16"/>
          <w:szCs w:val="16"/>
        </w:rPr>
        <w:tab/>
        <w:t xml:space="preserve"> === 5</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 &amp;&amp; x &lt; 5</w:t>
      </w:r>
      <w:r w:rsidRPr="00A8011B">
        <w:rPr>
          <w:sz w:val="16"/>
          <w:szCs w:val="16"/>
        </w:rPr>
        <w:tab/>
        <w:t xml:space="preserve"> === true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/home/eo37/workspace/Prefix_Sum/src/q1_2012/PrefixSumRec.java:110:  </w:t>
      </w:r>
      <w:r w:rsidRPr="00A8011B">
        <w:rPr>
          <w:sz w:val="16"/>
          <w:szCs w:val="16"/>
        </w:rPr>
        <w:tab/>
        <w:t>count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lastRenderedPageBreak/>
        <w:tab/>
      </w:r>
      <w:r w:rsidRPr="00A8011B">
        <w:rPr>
          <w:sz w:val="16"/>
          <w:szCs w:val="16"/>
        </w:rPr>
        <w:tab/>
      </w:r>
      <w:r w:rsidRPr="00A8011B">
        <w:rPr>
          <w:sz w:val="16"/>
          <w:szCs w:val="16"/>
        </w:rPr>
        <w:tab/>
        <w:t>VALUE: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 = 1</w:t>
      </w:r>
      <w:r w:rsidRPr="00A8011B">
        <w:rPr>
          <w:sz w:val="16"/>
          <w:szCs w:val="16"/>
        </w:rPr>
        <w:tab/>
        <w:t xml:space="preserve"> === 1</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/home/eo37/workspace/Prefix_Sum/src/q1_2012/PrefixSumRec.java:116:  </w:t>
      </w:r>
      <w:r w:rsidRPr="00A8011B">
        <w:rPr>
          <w:sz w:val="16"/>
          <w:szCs w:val="16"/>
        </w:rPr>
        <w:tab/>
        <w:t>Loop test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(x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/home/eo37/workspace/Prefix_Sum/src/q1_2012/PrefixSumRec.java:124:  </w:t>
      </w:r>
      <w:r w:rsidRPr="00A8011B">
        <w:rPr>
          <w:sz w:val="16"/>
          <w:szCs w:val="16"/>
        </w:rPr>
        <w:tab/>
        <w:t>return count;</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count</w:t>
      </w:r>
      <w:r w:rsidRPr="00A8011B">
        <w:rPr>
          <w:sz w:val="16"/>
          <w:szCs w:val="16"/>
        </w:rPr>
        <w:tab/>
        <w:t xml:space="preserve"> === ( - 2147477365 )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xml:space="preserve">/home/eo37/workspace/Prefix_Sum/src/q1_2012/PrefixSumRec.java:105:  </w:t>
      </w:r>
      <w:r w:rsidRPr="00A8011B">
        <w:rPr>
          <w:sz w:val="16"/>
          <w:szCs w:val="16"/>
        </w:rPr>
        <w:tab/>
        <w:t xml:space="preserve">ensures \result &gt; 0 &amp;&amp; \result &lt; 33;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\result</w:t>
      </w:r>
      <w:r w:rsidRPr="00A8011B">
        <w:rPr>
          <w:sz w:val="16"/>
          <w:szCs w:val="16"/>
        </w:rPr>
        <w:tab/>
        <w:t xml:space="preserve"> === ( - 2147477365 )</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0</w:t>
      </w:r>
      <w:r w:rsidRPr="00A8011B">
        <w:rPr>
          <w:sz w:val="16"/>
          <w:szCs w:val="16"/>
        </w:rPr>
        <w:tab/>
        <w:t xml:space="preserve"> === 0</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ab/>
      </w:r>
      <w:r w:rsidRPr="00A8011B">
        <w:rPr>
          <w:sz w:val="16"/>
          <w:szCs w:val="16"/>
        </w:rPr>
        <w:tab/>
      </w:r>
      <w:r w:rsidRPr="00A8011B">
        <w:rPr>
          <w:sz w:val="16"/>
          <w:szCs w:val="16"/>
        </w:rPr>
        <w:tab/>
        <w:t>VALUE: \result &gt; 0</w:t>
      </w:r>
      <w:r w:rsidRPr="00A8011B">
        <w:rPr>
          <w:sz w:val="16"/>
          <w:szCs w:val="16"/>
        </w:rPr>
        <w:tab/>
        <w:t xml:space="preserve"> === false</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/home/eo37/workspace/Prefix_Sum/src/q1_2012/PrefixSumRec.java:124:  Invalid assertion (Postcondition)</w:t>
      </w:r>
    </w:p>
    <w:p w:rsidR="00A8011B" w:rsidRPr="00A8011B" w:rsidRDefault="00A8011B" w:rsidP="00A8011B">
      <w:pPr>
        <w:pBdr>
          <w:top w:val="single" w:sz="4" w:space="1" w:color="auto"/>
          <w:left w:val="single" w:sz="4" w:space="1" w:color="auto"/>
          <w:bottom w:val="single" w:sz="4" w:space="1" w:color="auto"/>
          <w:right w:val="single" w:sz="4" w:space="1" w:color="auto"/>
        </w:pBdr>
        <w:rPr>
          <w:sz w:val="16"/>
          <w:szCs w:val="16"/>
        </w:rPr>
      </w:pPr>
      <w:r w:rsidRPr="00A8011B">
        <w:rPr>
          <w:sz w:val="16"/>
          <w:szCs w:val="16"/>
        </w:rPr>
        <w:t>: /home/eo37/workspace/Prefix_Sum/src/q1_2012/PrefixSumRec.java:105:  Associated location</w:t>
      </w:r>
    </w:p>
    <w:p w:rsidR="00A8011B" w:rsidRPr="00A8011B" w:rsidRDefault="00A8011B" w:rsidP="00A8011B"/>
    <w:p w:rsidR="001E6B9F" w:rsidRDefault="00800EE2" w:rsidP="00296351">
      <w:pPr>
        <w:keepNext/>
      </w:pPr>
      <w:r>
        <w:rPr>
          <w:noProof/>
        </w:rPr>
        <w:lastRenderedPageBreak/>
        <mc:AlternateContent>
          <mc:Choice Requires="wpg">
            <w:drawing>
              <wp:anchor distT="0" distB="0" distL="114300" distR="114300" simplePos="0" relativeHeight="251761664" behindDoc="0" locked="0" layoutInCell="1" allowOverlap="1">
                <wp:simplePos x="0" y="0"/>
                <wp:positionH relativeFrom="margin">
                  <wp:align>left</wp:align>
                </wp:positionH>
                <wp:positionV relativeFrom="paragraph">
                  <wp:posOffset>285750</wp:posOffset>
                </wp:positionV>
                <wp:extent cx="4086225" cy="8429625"/>
                <wp:effectExtent l="0" t="0" r="9525" b="9525"/>
                <wp:wrapSquare wrapText="bothSides"/>
                <wp:docPr id="1658136935" name="Group 1658136935"/>
                <wp:cNvGraphicFramePr/>
                <a:graphic xmlns:a="http://schemas.openxmlformats.org/drawingml/2006/main">
                  <a:graphicData uri="http://schemas.microsoft.com/office/word/2010/wordprocessingGroup">
                    <wpg:wgp>
                      <wpg:cNvGrpSpPr/>
                      <wpg:grpSpPr>
                        <a:xfrm>
                          <a:off x="0" y="0"/>
                          <a:ext cx="4086225" cy="8429625"/>
                          <a:chOff x="0" y="0"/>
                          <a:chExt cx="3596640" cy="8420100"/>
                        </a:xfrm>
                      </wpg:grpSpPr>
                      <pic:pic xmlns:pic="http://schemas.openxmlformats.org/drawingml/2006/picture">
                        <pic:nvPicPr>
                          <pic:cNvPr id="1658136929" name="Picture 165813692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96640" cy="5848350"/>
                          </a:xfrm>
                          <a:prstGeom prst="rect">
                            <a:avLst/>
                          </a:prstGeom>
                        </pic:spPr>
                      </pic:pic>
                      <pic:pic xmlns:pic="http://schemas.openxmlformats.org/drawingml/2006/picture">
                        <pic:nvPicPr>
                          <pic:cNvPr id="1658136930" name="Picture 165813693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5848350"/>
                            <a:ext cx="3531870" cy="257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EBBE68" id="Group 1658136935" o:spid="_x0000_s1026" style="position:absolute;margin-left:0;margin-top:22.5pt;width:321.75pt;height:663.75pt;z-index:251761664;mso-position-horizontal:left;mso-position-horizontal-relative:margin;mso-width-relative:margin;mso-height-relative:margin" coordsize="35966,8420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VPMzcAAAAFkAMAAgAAABQAABCekAQAAgAAABQAABCy&#10;kpEAAgAAAAM2NQAAkpIAAgAAAAM2NQAA6hwABwAACAwAAAiS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Njox&#10;MiAxNDozNToxMAAyMDE4OjA2OjEyIDE0OjM1OjEwAAAARQBPADMANwAAAP/hCxd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2LTEyVDE0OjM1OjEwLjY0Nz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FTzM3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6cC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U8zNwAAAAWQAwACAAAAFAAAEJ6QBAACAAAAFAAA&#10;ELKSkQACAAAAAzk1AACSkgACAAAAAzk1AADqHAAHAAAIDAAACJI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2&#10;OjEyIDE0OjM1OjM4ADIwMTg6MDY6MTIgMTQ6MzU6MzgAAABFAE8AMwA3AAAA/+ELF2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gtMDYtMTJUMTQ6MzU6MzguOTUy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VPMzc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8gK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">
                <v:shape id="Picture 1658136929" o:spid="_x0000_s1027" type="#_x0000_t75" style="position:absolute;width:359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">
                  <v:imagedata r:id="rId90" o:title=""/>
                </v:shape>
                <v:shape id="Picture 1658136930" o:spid="_x0000_s1028" type="#_x0000_t75" style="position:absolute;top:58483;width:35318;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">
                  <v:imagedata r:id="rId91" o:title=""/>
                </v:shape>
                <w10:wrap type="square" anchorx="margin"/>
              </v:group>
            </w:pict>
          </mc:Fallback>
        </mc:AlternateContent>
      </w:r>
      <w:r>
        <w:rPr>
          <w:noProof/>
        </w:rPr>
        <mc:AlternateContent>
          <mc:Choice Requires="wps">
            <w:drawing>
              <wp:anchor distT="0" distB="0" distL="114300" distR="114300" simplePos="0" relativeHeight="251769856" behindDoc="0" locked="0" layoutInCell="1" allowOverlap="1" wp14:anchorId="51540B49" wp14:editId="2041BE45">
                <wp:simplePos x="0" y="0"/>
                <wp:positionH relativeFrom="column">
                  <wp:posOffset>0</wp:posOffset>
                </wp:positionH>
                <wp:positionV relativeFrom="paragraph">
                  <wp:posOffset>8593455</wp:posOffset>
                </wp:positionV>
                <wp:extent cx="4029075" cy="635"/>
                <wp:effectExtent l="0" t="0" r="0" b="0"/>
                <wp:wrapSquare wrapText="bothSides"/>
                <wp:docPr id="1658136938" name="Text Box 1658136938"/>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93" w:author="ENDA JAMES O'SHEA" w:date="2018-06-14T18:20:00Z">
                              <w:r w:rsidR="004507E0">
                                <w:rPr>
                                  <w:noProof/>
                                  <w:color w:val="auto"/>
                                </w:rPr>
                                <w:t>23</w:t>
                              </w:r>
                            </w:ins>
                            <w:del w:id="194" w:author="ENDA JAMES O'SHEA" w:date="2018-06-14T18:13:00Z">
                              <w:r w:rsidDel="004507E0">
                                <w:rPr>
                                  <w:noProof/>
                                  <w:color w:val="auto"/>
                                </w:rPr>
                                <w:delText>21</w:delText>
                              </w:r>
                            </w:del>
                            <w:r w:rsidRPr="00800EE2">
                              <w:rPr>
                                <w:color w:val="auto"/>
                              </w:rPr>
                              <w:fldChar w:fldCharType="end"/>
                            </w:r>
                            <w:r w:rsidRPr="00800EE2">
                              <w:rPr>
                                <w:color w:val="auto"/>
                              </w:rPr>
                              <w:t xml:space="preserve">: </w:t>
                            </w:r>
                            <w:bookmarkStart w:id="195" w:name="_Hlk516577974"/>
                            <w:proofErr w:type="spellStart"/>
                            <w:r w:rsidRPr="00800EE2">
                              <w:rPr>
                                <w:color w:val="auto"/>
                              </w:rPr>
                              <w:t>KeY</w:t>
                            </w:r>
                            <w:proofErr w:type="spellEnd"/>
                            <w:r w:rsidRPr="00800EE2">
                              <w:rPr>
                                <w:color w:val="auto"/>
                              </w:rPr>
                              <w:t xml:space="preserve">- Longest Repeated Substring - </w:t>
                            </w:r>
                            <w:bookmarkEnd w:id="195"/>
                            <w:r w:rsidRPr="00800EE2">
                              <w:rPr>
                                <w:color w:val="auto"/>
                              </w:rPr>
                              <w:t>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0B49" id="Text Box 1658136938" o:spid="_x0000_s1045" type="#_x0000_t202" style="position:absolute;margin-left:0;margin-top:676.65pt;width:317.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" stroked="f">
                <v:textbox style="mso-fit-shape-to-text:t" inset="0,0,0,0">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96" w:author="ENDA JAMES O'SHEA" w:date="2018-06-14T18:20:00Z">
                        <w:r w:rsidR="004507E0">
                          <w:rPr>
                            <w:noProof/>
                            <w:color w:val="auto"/>
                          </w:rPr>
                          <w:t>23</w:t>
                        </w:r>
                      </w:ins>
                      <w:del w:id="197" w:author="ENDA JAMES O'SHEA" w:date="2018-06-14T18:13:00Z">
                        <w:r w:rsidDel="004507E0">
                          <w:rPr>
                            <w:noProof/>
                            <w:color w:val="auto"/>
                          </w:rPr>
                          <w:delText>21</w:delText>
                        </w:r>
                      </w:del>
                      <w:r w:rsidRPr="00800EE2">
                        <w:rPr>
                          <w:color w:val="auto"/>
                        </w:rPr>
                        <w:fldChar w:fldCharType="end"/>
                      </w:r>
                      <w:r w:rsidRPr="00800EE2">
                        <w:rPr>
                          <w:color w:val="auto"/>
                        </w:rPr>
                        <w:t xml:space="preserve">: </w:t>
                      </w:r>
                      <w:bookmarkStart w:id="198" w:name="_Hlk516577974"/>
                      <w:proofErr w:type="spellStart"/>
                      <w:r w:rsidRPr="00800EE2">
                        <w:rPr>
                          <w:color w:val="auto"/>
                        </w:rPr>
                        <w:t>KeY</w:t>
                      </w:r>
                      <w:proofErr w:type="spellEnd"/>
                      <w:r w:rsidRPr="00800EE2">
                        <w:rPr>
                          <w:color w:val="auto"/>
                        </w:rPr>
                        <w:t xml:space="preserve">- Longest Repeated Substring - </w:t>
                      </w:r>
                      <w:bookmarkEnd w:id="198"/>
                      <w:r w:rsidRPr="00800EE2">
                        <w:rPr>
                          <w:color w:val="auto"/>
                        </w:rPr>
                        <w:t>Lemmas</w:t>
                      </w:r>
                    </w:p>
                  </w:txbxContent>
                </v:textbox>
                <w10:wrap type="square"/>
              </v:shape>
            </w:pict>
          </mc:Fallback>
        </mc:AlternateContent>
      </w:r>
    </w:p>
    <w:p w:rsidR="004C65C1" w:rsidRDefault="004C65C1" w:rsidP="00296351">
      <w:pPr>
        <w:keepNext/>
        <w:rPr>
          <w:noProof/>
        </w:rPr>
      </w:pPr>
    </w:p>
    <w:p w:rsidR="00800EE2" w:rsidRDefault="004C65C1" w:rsidP="00800EE2">
      <w:pPr>
        <w:keepNext/>
      </w:pPr>
      <w:r>
        <w:rPr>
          <w:noProof/>
        </w:rPr>
        <w:lastRenderedPageBreak/>
        <w:drawing>
          <wp:inline distT="0" distB="0" distL="0" distR="0" wp14:anchorId="68DDDB75" wp14:editId="22391263">
            <wp:extent cx="3657600" cy="3539992"/>
            <wp:effectExtent l="0" t="0" r="0" b="3810"/>
            <wp:docPr id="1658136928" name="Picture 16581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28" name="LCP.JPG"/>
                    <pic:cNvPicPr/>
                  </pic:nvPicPr>
                  <pic:blipFill>
                    <a:blip r:embed="rId92">
                      <a:extLst>
                        <a:ext uri="{28A0092B-C50C-407E-A947-70E740481C1C}">
                          <a14:useLocalDpi xmlns:a14="http://schemas.microsoft.com/office/drawing/2010/main" val="0"/>
                        </a:ext>
                      </a:extLst>
                    </a:blip>
                    <a:stretch>
                      <a:fillRect/>
                    </a:stretch>
                  </pic:blipFill>
                  <pic:spPr>
                    <a:xfrm>
                      <a:off x="0" y="0"/>
                      <a:ext cx="3661697" cy="3543958"/>
                    </a:xfrm>
                    <a:prstGeom prst="rect">
                      <a:avLst/>
                    </a:prstGeom>
                  </pic:spPr>
                </pic:pic>
              </a:graphicData>
            </a:graphic>
          </wp:inline>
        </w:drawing>
      </w:r>
    </w:p>
    <w:p w:rsidR="004C65C1" w:rsidRPr="001110D9" w:rsidRDefault="00800EE2" w:rsidP="001110D9">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199" w:author="ENDA JAMES O'SHEA" w:date="2018-06-14T18:20:00Z">
        <w:r w:rsidR="004507E0">
          <w:rPr>
            <w:noProof/>
            <w:color w:val="auto"/>
          </w:rPr>
          <w:t>24</w:t>
        </w:r>
      </w:ins>
      <w:del w:id="200" w:author="ENDA JAMES O'SHEA" w:date="2018-06-14T18:13:00Z">
        <w:r w:rsidR="0044547F" w:rsidDel="004507E0">
          <w:rPr>
            <w:noProof/>
            <w:color w:val="auto"/>
          </w:rPr>
          <w:delText>22</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LCP</w:t>
      </w:r>
    </w:p>
    <w:p w:rsidR="004C65C1" w:rsidRDefault="00800EE2" w:rsidP="00296351">
      <w:pPr>
        <w:keepNext/>
        <w:rPr>
          <w:noProof/>
        </w:rPr>
      </w:pPr>
      <w:r>
        <w:rPr>
          <w:noProof/>
        </w:rPr>
        <w:lastRenderedPageBreak/>
        <mc:AlternateContent>
          <mc:Choice Requires="wpg">
            <w:drawing>
              <wp:anchor distT="0" distB="0" distL="114300" distR="114300" simplePos="0" relativeHeight="251764736" behindDoc="0" locked="0" layoutInCell="1" allowOverlap="1">
                <wp:simplePos x="0" y="0"/>
                <wp:positionH relativeFrom="margin">
                  <wp:align>left</wp:align>
                </wp:positionH>
                <wp:positionV relativeFrom="paragraph">
                  <wp:posOffset>286385</wp:posOffset>
                </wp:positionV>
                <wp:extent cx="3486150" cy="6772275"/>
                <wp:effectExtent l="0" t="0" r="0" b="9525"/>
                <wp:wrapSquare wrapText="bothSides"/>
                <wp:docPr id="1658136936" name="Group 1658136936"/>
                <wp:cNvGraphicFramePr/>
                <a:graphic xmlns:a="http://schemas.openxmlformats.org/drawingml/2006/main">
                  <a:graphicData uri="http://schemas.microsoft.com/office/word/2010/wordprocessingGroup">
                    <wpg:wgp>
                      <wpg:cNvGrpSpPr/>
                      <wpg:grpSpPr>
                        <a:xfrm>
                          <a:off x="0" y="0"/>
                          <a:ext cx="3486150" cy="6772275"/>
                          <a:chOff x="0" y="0"/>
                          <a:chExt cx="3581400" cy="7391400"/>
                        </a:xfrm>
                      </wpg:grpSpPr>
                      <pic:pic xmlns:pic="http://schemas.openxmlformats.org/drawingml/2006/picture">
                        <pic:nvPicPr>
                          <pic:cNvPr id="1658136931" name="Picture 165813693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581400" cy="5504180"/>
                          </a:xfrm>
                          <a:prstGeom prst="rect">
                            <a:avLst/>
                          </a:prstGeom>
                        </pic:spPr>
                      </pic:pic>
                      <pic:pic xmlns:pic="http://schemas.openxmlformats.org/drawingml/2006/picture">
                        <pic:nvPicPr>
                          <pic:cNvPr id="1658136932" name="Picture 165813693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505450"/>
                            <a:ext cx="3569970" cy="188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D2D860" id="Group 1658136936" o:spid="_x0000_s1026" style="position:absolute;margin-left:0;margin-top:22.55pt;width:274.5pt;height:533.25pt;z-index:251764736;mso-position-horizontal:left;mso-position-horizontal-relative:margin;mso-width-relative:margin;mso-height-relative:margin" coordsize="35814,739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U8zNwAAAAWQAwACAAAAFAAAEJ6QBAACAAAAFAAAELKSkQAC&#10;AAAAAzc1AACSkgACAAAAAzc1AADqHAAHAAAIDAAACJI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2OjEyIDE0&#10;OjM0OjIxADIwMTg6MDY6MTIgMTQ6MzQ6MjEAAABFAE8AMwA3AAAA/+ELF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YtMTJUMTQ6MzQ6MjEuNzQ3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VPMzc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Dp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TzM3AAAA&#10;BZADAAIAAAAUAAAQnpAEAAIAAAAUAAAQspKRAAIAAAADOTMAAJKSAAIAAAADOTM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g6MDY6MTIgMTQ6MzQ6NDYAMjAxODowNjoxMiAxNDozNDo0NgAA&#10;AEUATwAzADc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OC0wNi0xMlQx&#10;NDozNDo0Ni45Mj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RU8zN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1Ak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">
                <v:shape id="Picture 1658136931" o:spid="_x0000_s1027" type="#_x0000_t75" style="position:absolute;width:35814;height:5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">
                  <v:imagedata r:id="rId95" o:title=""/>
                </v:shape>
                <v:shape id="Picture 1658136932" o:spid="_x0000_s1028" type="#_x0000_t75" style="position:absolute;top:55054;width:35699;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">
                  <v:imagedata r:id="rId96" o:title=""/>
                </v:shape>
                <w10:wrap type="square" anchorx="margin"/>
              </v:group>
            </w:pict>
          </mc:Fallback>
        </mc:AlternateContent>
      </w:r>
    </w:p>
    <w:p w:rsidR="004C65C1" w:rsidRDefault="004C65C1" w:rsidP="00296351">
      <w:pPr>
        <w:keepNext/>
        <w:rPr>
          <w:noProof/>
        </w:rPr>
      </w:pPr>
    </w:p>
    <w:p w:rsidR="001E6B9F" w:rsidRDefault="001E6B9F" w:rsidP="00296351">
      <w:pPr>
        <w:keepNext/>
      </w:pPr>
    </w:p>
    <w:p w:rsidR="001E6B9F" w:rsidRDefault="001E6B9F" w:rsidP="00296351">
      <w:pPr>
        <w:keepNext/>
      </w:pPr>
    </w:p>
    <w:p w:rsidR="001E6B9F" w:rsidRDefault="001E6B9F" w:rsidP="00296351">
      <w:pPr>
        <w:keepNext/>
      </w:pPr>
    </w:p>
    <w:p w:rsidR="001E6B9F" w:rsidRDefault="001E6B9F" w:rsidP="00296351">
      <w:pPr>
        <w:keepNext/>
      </w:pPr>
    </w:p>
    <w:p w:rsidR="00296351" w:rsidRDefault="00296351" w:rsidP="00296351">
      <w:pPr>
        <w:keepNext/>
      </w:pPr>
    </w:p>
    <w:p w:rsidR="00212324" w:rsidRDefault="00212324">
      <w:pPr>
        <w:rPr>
          <w:b/>
          <w:color w:val="0070C0"/>
          <w:u w:val="single"/>
          <w:lang w:val="en-GB"/>
        </w:rPr>
      </w:pPr>
    </w:p>
    <w:p w:rsidR="00212324" w:rsidRDefault="00800EE2">
      <w:pPr>
        <w:rPr>
          <w:b/>
          <w:color w:val="0070C0"/>
          <w:u w:val="single"/>
          <w:lang w:val="en-GB"/>
        </w:rPr>
      </w:pPr>
      <w:r>
        <w:rPr>
          <w:noProof/>
        </w:rPr>
        <mc:AlternateContent>
          <mc:Choice Requires="wps">
            <w:drawing>
              <wp:anchor distT="0" distB="0" distL="114300" distR="114300" simplePos="0" relativeHeight="251771904" behindDoc="0" locked="0" layoutInCell="1" allowOverlap="1" wp14:anchorId="526154FF" wp14:editId="7B069BBE">
                <wp:simplePos x="0" y="0"/>
                <wp:positionH relativeFrom="column">
                  <wp:posOffset>28575</wp:posOffset>
                </wp:positionH>
                <wp:positionV relativeFrom="paragraph">
                  <wp:posOffset>4992370</wp:posOffset>
                </wp:positionV>
                <wp:extent cx="3581400" cy="635"/>
                <wp:effectExtent l="0" t="0" r="0" b="0"/>
                <wp:wrapSquare wrapText="bothSides"/>
                <wp:docPr id="1658136939" name="Text Box 165813693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201" w:author="ENDA JAMES O'SHEA" w:date="2018-06-14T18:20:00Z">
                              <w:r w:rsidR="004507E0">
                                <w:rPr>
                                  <w:noProof/>
                                  <w:color w:val="auto"/>
                                </w:rPr>
                                <w:t>25</w:t>
                              </w:r>
                            </w:ins>
                            <w:del w:id="202" w:author="ENDA JAMES O'SHEA" w:date="2018-06-14T18:13:00Z">
                              <w:r w:rsidDel="004507E0">
                                <w:rPr>
                                  <w:noProof/>
                                  <w:color w:val="auto"/>
                                </w:rPr>
                                <w:delText>23</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154FF" id="Text Box 1658136939" o:spid="_x0000_s1046" type="#_x0000_t202" style="position:absolute;margin-left:2.25pt;margin-top:393.1pt;width:28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" stroked="f">
                <v:textbox style="mso-fit-shape-to-text:t" inset="0,0,0,0">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203" w:author="ENDA JAMES O'SHEA" w:date="2018-06-14T18:20:00Z">
                        <w:r w:rsidR="004507E0">
                          <w:rPr>
                            <w:noProof/>
                            <w:color w:val="auto"/>
                          </w:rPr>
                          <w:t>25</w:t>
                        </w:r>
                      </w:ins>
                      <w:del w:id="204" w:author="ENDA JAMES O'SHEA" w:date="2018-06-14T18:13:00Z">
                        <w:r w:rsidDel="004507E0">
                          <w:rPr>
                            <w:noProof/>
                            <w:color w:val="auto"/>
                          </w:rPr>
                          <w:delText>23</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Longest Repeated Substring - LRS</w:t>
                      </w:r>
                    </w:p>
                  </w:txbxContent>
                </v:textbox>
                <w10:wrap type="square"/>
              </v:shape>
            </w:pict>
          </mc:Fallback>
        </mc:AlternateContent>
      </w:r>
      <w:r w:rsidR="00212324">
        <w:br w:type="page"/>
      </w:r>
    </w:p>
    <w:p w:rsidR="00212324" w:rsidRDefault="00800EE2">
      <w:r>
        <w:rPr>
          <w:noProof/>
        </w:rPr>
        <w:lastRenderedPageBreak/>
        <mc:AlternateContent>
          <mc:Choice Requires="wps">
            <w:drawing>
              <wp:anchor distT="0" distB="0" distL="114300" distR="114300" simplePos="0" relativeHeight="251773952" behindDoc="0" locked="0" layoutInCell="1" allowOverlap="1" wp14:anchorId="39AE15C8" wp14:editId="668676F1">
                <wp:simplePos x="0" y="0"/>
                <wp:positionH relativeFrom="column">
                  <wp:posOffset>-114300</wp:posOffset>
                </wp:positionH>
                <wp:positionV relativeFrom="paragraph">
                  <wp:posOffset>4829175</wp:posOffset>
                </wp:positionV>
                <wp:extent cx="5867400" cy="635"/>
                <wp:effectExtent l="0" t="0" r="0" b="0"/>
                <wp:wrapSquare wrapText="bothSides"/>
                <wp:docPr id="1658136940" name="Text Box 165813694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205" w:author="ENDA JAMES O'SHEA" w:date="2018-06-14T18:20:00Z">
                              <w:r w:rsidR="004507E0">
                                <w:rPr>
                                  <w:noProof/>
                                  <w:color w:val="auto"/>
                                </w:rPr>
                                <w:t>26</w:t>
                              </w:r>
                            </w:ins>
                            <w:del w:id="206" w:author="ENDA JAMES O'SHEA" w:date="2018-06-14T18:13:00Z">
                              <w:r w:rsidDel="004507E0">
                                <w:rPr>
                                  <w:noProof/>
                                  <w:color w:val="auto"/>
                                </w:rPr>
                                <w:delText>24</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15C8" id="Text Box 1658136940" o:spid="_x0000_s1047" type="#_x0000_t202" style="position:absolute;margin-left:-9pt;margin-top:380.25pt;width:46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CQNgIAAHcEAAAOAAAAZHJzL2Uyb0RvYy54bWysVE1vGjEQvVfqf7B8LwskU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" stroked="f">
                <v:textbox style="mso-fit-shape-to-text:t" inset="0,0,0,0">
                  <w:txbxContent>
                    <w:p w:rsidR="00F922D9" w:rsidRPr="00800EE2" w:rsidRDefault="00F922D9" w:rsidP="00800EE2">
                      <w:pPr>
                        <w:pStyle w:val="Caption"/>
                        <w:jc w:val="center"/>
                        <w:rPr>
                          <w:noProof/>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207" w:author="ENDA JAMES O'SHEA" w:date="2018-06-14T18:20:00Z">
                        <w:r w:rsidR="004507E0">
                          <w:rPr>
                            <w:noProof/>
                            <w:color w:val="auto"/>
                          </w:rPr>
                          <w:t>26</w:t>
                        </w:r>
                      </w:ins>
                      <w:del w:id="208" w:author="ENDA JAMES O'SHEA" w:date="2018-06-14T18:13:00Z">
                        <w:r w:rsidDel="004507E0">
                          <w:rPr>
                            <w:noProof/>
                            <w:color w:val="auto"/>
                          </w:rPr>
                          <w:delText>24</w:delText>
                        </w:r>
                      </w:del>
                      <w:r w:rsidRPr="00800EE2">
                        <w:rPr>
                          <w:color w:val="auto"/>
                        </w:rPr>
                        <w:fldChar w:fldCharType="end"/>
                      </w:r>
                      <w:r w:rsidRPr="00800EE2">
                        <w:rPr>
                          <w:color w:val="auto"/>
                        </w:rPr>
                        <w:t xml:space="preserve">: </w:t>
                      </w:r>
                      <w:proofErr w:type="spellStart"/>
                      <w:r w:rsidRPr="00800EE2">
                        <w:rPr>
                          <w:color w:val="auto"/>
                        </w:rPr>
                        <w:t>KeY</w:t>
                      </w:r>
                      <w:proofErr w:type="spellEnd"/>
                      <w:r w:rsidRPr="00800EE2">
                        <w:rPr>
                          <w:color w:val="auto"/>
                        </w:rPr>
                        <w:t xml:space="preserve">- Longest Repeated Substring - </w:t>
                      </w:r>
                      <w:proofErr w:type="spellStart"/>
                      <w:r w:rsidRPr="00800EE2">
                        <w:rPr>
                          <w:color w:val="auto"/>
                        </w:rPr>
                        <w:t>SuffixArray</w:t>
                      </w:r>
                      <w:proofErr w:type="spellEnd"/>
                    </w:p>
                  </w:txbxContent>
                </v:textbox>
                <w10:wrap type="square"/>
              </v:shape>
            </w:pict>
          </mc:Fallback>
        </mc:AlternateContent>
      </w:r>
      <w:r>
        <w:rPr>
          <w:noProof/>
        </w:rPr>
        <mc:AlternateContent>
          <mc:Choice Requires="wpg">
            <w:drawing>
              <wp:anchor distT="0" distB="0" distL="114300" distR="114300" simplePos="0" relativeHeight="251767808" behindDoc="0" locked="0" layoutInCell="1" allowOverlap="1">
                <wp:simplePos x="0" y="0"/>
                <wp:positionH relativeFrom="page">
                  <wp:posOffset>800100</wp:posOffset>
                </wp:positionH>
                <wp:positionV relativeFrom="paragraph">
                  <wp:posOffset>0</wp:posOffset>
                </wp:positionV>
                <wp:extent cx="5867400" cy="4772025"/>
                <wp:effectExtent l="0" t="0" r="0" b="9525"/>
                <wp:wrapSquare wrapText="bothSides"/>
                <wp:docPr id="1658136937" name="Group 1658136937"/>
                <wp:cNvGraphicFramePr/>
                <a:graphic xmlns:a="http://schemas.openxmlformats.org/drawingml/2006/main">
                  <a:graphicData uri="http://schemas.microsoft.com/office/word/2010/wordprocessingGroup">
                    <wpg:wgp>
                      <wpg:cNvGrpSpPr/>
                      <wpg:grpSpPr>
                        <a:xfrm>
                          <a:off x="0" y="0"/>
                          <a:ext cx="5867400" cy="4772025"/>
                          <a:chOff x="0" y="0"/>
                          <a:chExt cx="6646545" cy="5219700"/>
                        </a:xfrm>
                      </wpg:grpSpPr>
                      <pic:pic xmlns:pic="http://schemas.openxmlformats.org/drawingml/2006/picture">
                        <pic:nvPicPr>
                          <pic:cNvPr id="1658136933" name="Picture 165813693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275330" cy="5219700"/>
                          </a:xfrm>
                          <a:prstGeom prst="rect">
                            <a:avLst/>
                          </a:prstGeom>
                        </pic:spPr>
                      </pic:pic>
                      <pic:pic xmlns:pic="http://schemas.openxmlformats.org/drawingml/2006/picture">
                        <pic:nvPicPr>
                          <pic:cNvPr id="1658136934" name="Picture 165813693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286125" y="57150"/>
                            <a:ext cx="3360420" cy="506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D5B770" id="Group 1658136937" o:spid="_x0000_s1026" style="position:absolute;margin-left:63pt;margin-top:0;width:462pt;height:375.75pt;z-index:251767808;mso-position-horizontal-relative:page;mso-width-relative:margin;mso-height-relative:margin" coordsize="66465,521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U8zNwAAAAWQAwACAAAAFAAAEJ6QBAACAAAA&#10;FAAAELKSkQACAAAAAzQ3AACSkgACAAAAAzQ3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4&#10;OjA2OjEyIDE0OjMzOjE1ADIwMTg6MDY6MTIgMTQ6MzM6MTUAAABFAE8AMwA3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YtMTJUMTQ6MzM6MTUuNDY3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VP&#10;Mzc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mQJ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U8zNwAAAAWQAwACAAAAFAAA&#10;EJ6QBAACAAAAFAAAELKSkQACAAAAAzUyAACSkgACAAAAAzUyAADqHAAHAAAIDAAACJ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2OjEyIDE0OjMzOjUxADIwMTg6MDY6MTIgMTQ6MzM6NTEAAABFAE8AMwA3AAAA&#10;/+ELF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YtMTJUMTQ6MzM6NTEuNTI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VPMzc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Zg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">
                <v:shape id="Picture 1658136933" o:spid="_x0000_s1027" type="#_x0000_t75" style="position:absolute;width:32753;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">
                  <v:imagedata r:id="rId99" o:title=""/>
                </v:shape>
                <v:shape id="Picture 1658136934" o:spid="_x0000_s1028" type="#_x0000_t75" style="position:absolute;left:32861;top:571;width:33604;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">
                  <v:imagedata r:id="rId100" o:title=""/>
                </v:shape>
                <w10:wrap type="square" anchorx="page"/>
              </v:group>
            </w:pict>
          </mc:Fallback>
        </mc:AlternateContent>
      </w:r>
      <w:r w:rsidR="00212324">
        <w:br w:type="page"/>
      </w:r>
    </w:p>
    <w:p w:rsidR="001110D9" w:rsidRDefault="001110D9" w:rsidP="001110D9">
      <w:pPr>
        <w:keepNext/>
      </w:pPr>
      <w:r>
        <w:rPr>
          <w:noProof/>
        </w:rPr>
        <w:lastRenderedPageBreak/>
        <w:drawing>
          <wp:inline distT="0" distB="0" distL="0" distR="0">
            <wp:extent cx="4819650" cy="4683318"/>
            <wp:effectExtent l="0" t="0" r="0" b="3175"/>
            <wp:docPr id="1658136941" name="Picture 165813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1" name="LCP.JPG"/>
                    <pic:cNvPicPr/>
                  </pic:nvPicPr>
                  <pic:blipFill>
                    <a:blip r:embed="rId101">
                      <a:extLst>
                        <a:ext uri="{28A0092B-C50C-407E-A947-70E740481C1C}">
                          <a14:useLocalDpi xmlns:a14="http://schemas.microsoft.com/office/drawing/2010/main" val="0"/>
                        </a:ext>
                      </a:extLst>
                    </a:blip>
                    <a:stretch>
                      <a:fillRect/>
                    </a:stretch>
                  </pic:blipFill>
                  <pic:spPr>
                    <a:xfrm>
                      <a:off x="0" y="0"/>
                      <a:ext cx="4820518" cy="4684161"/>
                    </a:xfrm>
                    <a:prstGeom prst="rect">
                      <a:avLst/>
                    </a:prstGeom>
                  </pic:spPr>
                </pic:pic>
              </a:graphicData>
            </a:graphic>
          </wp:inline>
        </w:drawing>
      </w:r>
    </w:p>
    <w:p w:rsidR="001110D9" w:rsidRPr="00385593" w:rsidRDefault="001110D9" w:rsidP="001110D9">
      <w:pPr>
        <w:pStyle w:val="Caption"/>
        <w:jc w:val="center"/>
        <w:rPr>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209" w:author="ENDA JAMES O'SHEA" w:date="2018-06-14T18:20:00Z">
        <w:r w:rsidR="004507E0">
          <w:rPr>
            <w:noProof/>
            <w:color w:val="auto"/>
          </w:rPr>
          <w:t>27</w:t>
        </w:r>
      </w:ins>
      <w:del w:id="210" w:author="ENDA JAMES O'SHEA" w:date="2018-06-14T18:13:00Z">
        <w:r w:rsidR="0044547F" w:rsidDel="004507E0">
          <w:rPr>
            <w:noProof/>
            <w:color w:val="auto"/>
          </w:rPr>
          <w:delText>25</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LCP</w:t>
      </w:r>
    </w:p>
    <w:p w:rsidR="00385593" w:rsidRDefault="00385593">
      <w:r>
        <w:br w:type="page"/>
      </w:r>
    </w:p>
    <w:p w:rsidR="001110D9" w:rsidRDefault="00385593">
      <w:r>
        <w:rPr>
          <w:noProof/>
        </w:rPr>
        <w:lastRenderedPageBreak/>
        <mc:AlternateContent>
          <mc:Choice Requires="wps">
            <w:drawing>
              <wp:anchor distT="0" distB="0" distL="114300" distR="114300" simplePos="0" relativeHeight="251779072" behindDoc="0" locked="0" layoutInCell="1" allowOverlap="1" wp14:anchorId="6840D2CC" wp14:editId="19E3D353">
                <wp:simplePos x="0" y="0"/>
                <wp:positionH relativeFrom="margin">
                  <wp:align>left</wp:align>
                </wp:positionH>
                <wp:positionV relativeFrom="paragraph">
                  <wp:posOffset>8124825</wp:posOffset>
                </wp:positionV>
                <wp:extent cx="4505325" cy="635"/>
                <wp:effectExtent l="0" t="0" r="9525" b="0"/>
                <wp:wrapSquare wrapText="bothSides"/>
                <wp:docPr id="1658136945" name="Text Box 1658136945"/>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F922D9" w:rsidRPr="00385593" w:rsidRDefault="00F922D9"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211" w:author="ENDA JAMES O'SHEA" w:date="2018-06-14T18:20:00Z">
                              <w:r w:rsidR="004507E0">
                                <w:rPr>
                                  <w:noProof/>
                                  <w:color w:val="auto"/>
                                </w:rPr>
                                <w:t>28</w:t>
                              </w:r>
                            </w:ins>
                            <w:del w:id="212" w:author="ENDA JAMES O'SHEA" w:date="2018-06-14T18:13:00Z">
                              <w:r w:rsidDel="004507E0">
                                <w:rPr>
                                  <w:noProof/>
                                  <w:color w:val="auto"/>
                                </w:rPr>
                                <w:delText>26</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0D2CC" id="Text Box 1658136945" o:spid="_x0000_s1048" type="#_x0000_t202" style="position:absolute;margin-left:0;margin-top:639.75pt;width:354.75pt;height:.05pt;z-index:25177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" stroked="f">
                <v:textbox style="mso-fit-shape-to-text:t" inset="0,0,0,0">
                  <w:txbxContent>
                    <w:p w:rsidR="00F922D9" w:rsidRPr="00385593" w:rsidRDefault="00F922D9" w:rsidP="00385593">
                      <w:pPr>
                        <w:pStyle w:val="Caption"/>
                        <w:jc w:val="center"/>
                        <w:rPr>
                          <w:noProof/>
                          <w:color w:val="auto"/>
                        </w:rPr>
                      </w:pPr>
                      <w:r w:rsidRPr="00385593">
                        <w:rPr>
                          <w:color w:val="auto"/>
                        </w:rPr>
                        <w:t xml:space="preserve">Figure </w:t>
                      </w:r>
                      <w:r w:rsidRPr="00385593">
                        <w:rPr>
                          <w:color w:val="auto"/>
                        </w:rPr>
                        <w:fldChar w:fldCharType="begin"/>
                      </w:r>
                      <w:r w:rsidRPr="00385593">
                        <w:rPr>
                          <w:color w:val="auto"/>
                        </w:rPr>
                        <w:instrText xml:space="preserve"> SEQ Figure \* ARABIC </w:instrText>
                      </w:r>
                      <w:r w:rsidRPr="00385593">
                        <w:rPr>
                          <w:color w:val="auto"/>
                        </w:rPr>
                        <w:fldChar w:fldCharType="separate"/>
                      </w:r>
                      <w:ins w:id="213" w:author="ENDA JAMES O'SHEA" w:date="2018-06-14T18:20:00Z">
                        <w:r w:rsidR="004507E0">
                          <w:rPr>
                            <w:noProof/>
                            <w:color w:val="auto"/>
                          </w:rPr>
                          <w:t>28</w:t>
                        </w:r>
                      </w:ins>
                      <w:del w:id="214" w:author="ENDA JAMES O'SHEA" w:date="2018-06-14T18:13:00Z">
                        <w:r w:rsidDel="004507E0">
                          <w:rPr>
                            <w:noProof/>
                            <w:color w:val="auto"/>
                          </w:rPr>
                          <w:delText>26</w:delText>
                        </w:r>
                      </w:del>
                      <w:r w:rsidRPr="00385593">
                        <w:rPr>
                          <w:color w:val="auto"/>
                        </w:rPr>
                        <w:fldChar w:fldCharType="end"/>
                      </w:r>
                      <w:r w:rsidRPr="00385593">
                        <w:rPr>
                          <w:color w:val="auto"/>
                        </w:rPr>
                        <w:t xml:space="preserve">: </w:t>
                      </w:r>
                      <w:proofErr w:type="spellStart"/>
                      <w:r w:rsidRPr="00385593">
                        <w:rPr>
                          <w:color w:val="auto"/>
                        </w:rPr>
                        <w:t>OpenJML</w:t>
                      </w:r>
                      <w:proofErr w:type="spellEnd"/>
                      <w:r w:rsidRPr="00385593">
                        <w:rPr>
                          <w:color w:val="auto"/>
                        </w:rPr>
                        <w:t xml:space="preserve"> - Longest Repeated Substring - Lemmas</w:t>
                      </w:r>
                    </w:p>
                  </w:txbxContent>
                </v:textbox>
                <w10:wrap type="square" anchorx="margin"/>
              </v:shape>
            </w:pict>
          </mc:Fallback>
        </mc:AlternateContent>
      </w:r>
      <w:r>
        <w:rPr>
          <w:noProof/>
        </w:rPr>
        <mc:AlternateContent>
          <mc:Choice Requires="wpg">
            <w:drawing>
              <wp:anchor distT="0" distB="0" distL="114300" distR="114300" simplePos="0" relativeHeight="251777024" behindDoc="0" locked="0" layoutInCell="1" allowOverlap="1">
                <wp:simplePos x="0" y="0"/>
                <wp:positionH relativeFrom="column">
                  <wp:posOffset>0</wp:posOffset>
                </wp:positionH>
                <wp:positionV relativeFrom="paragraph">
                  <wp:posOffset>0</wp:posOffset>
                </wp:positionV>
                <wp:extent cx="3740785" cy="8067675"/>
                <wp:effectExtent l="0" t="0" r="0" b="9525"/>
                <wp:wrapSquare wrapText="bothSides"/>
                <wp:docPr id="1658136944" name="Group 1658136944"/>
                <wp:cNvGraphicFramePr/>
                <a:graphic xmlns:a="http://schemas.openxmlformats.org/drawingml/2006/main">
                  <a:graphicData uri="http://schemas.microsoft.com/office/word/2010/wordprocessingGroup">
                    <wpg:wgp>
                      <wpg:cNvGrpSpPr/>
                      <wpg:grpSpPr>
                        <a:xfrm>
                          <a:off x="0" y="0"/>
                          <a:ext cx="3740785" cy="8067675"/>
                          <a:chOff x="0" y="0"/>
                          <a:chExt cx="3740785" cy="8067675"/>
                        </a:xfrm>
                      </wpg:grpSpPr>
                      <pic:pic xmlns:pic="http://schemas.openxmlformats.org/drawingml/2006/picture">
                        <pic:nvPicPr>
                          <pic:cNvPr id="1658136942" name="Picture 16581369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14750" cy="5283835"/>
                          </a:xfrm>
                          <a:prstGeom prst="rect">
                            <a:avLst/>
                          </a:prstGeom>
                        </pic:spPr>
                      </pic:pic>
                      <pic:pic xmlns:pic="http://schemas.openxmlformats.org/drawingml/2006/picture">
                        <pic:nvPicPr>
                          <pic:cNvPr id="1658136943" name="Picture 165813694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5286375"/>
                            <a:ext cx="3740785" cy="2781300"/>
                          </a:xfrm>
                          <a:prstGeom prst="rect">
                            <a:avLst/>
                          </a:prstGeom>
                        </pic:spPr>
                      </pic:pic>
                    </wpg:wgp>
                  </a:graphicData>
                </a:graphic>
              </wp:anchor>
            </w:drawing>
          </mc:Choice>
          <mc:Fallback>
            <w:pict>
              <v:group w14:anchorId="278F0299" id="Group 1658136944" o:spid="_x0000_s1026" style="position:absolute;margin-left:0;margin-top:0;width:294.55pt;height:635.25pt;z-index:251777024" coordsize="37407,806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TzM3AAAABZADAAIAAAAUAAAQnpAEAAIAAAAUAAAQspKRAAIAAAADMDMAAJKSAAIAAAAD&#10;MDMAAOocAAcAAAgMAAAIk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Y6MTIgMTU6MTE6MTIAMjAxODowNjox&#10;MiAxNToxMToxMgAAAEUATwAzADcAAAD/4QsX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Ni0xMlQxNToxMToxMi4wM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RU8zN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OoA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PMzcAAAAFkAMAAgAAABQAABCekAQAAgAA&#10;ABQAABCykpEAAgAAAAMyNQAAkpIAAgAAAAMy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ODowNjoxMiAxNToxMTozNgAyMDE4OjA2OjEyIDE1OjExOjM2AAAARQBPADMANw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2LTEyVDE1OjExOjM2LjI1M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F&#10;TzM3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f4C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">
                <v:shape id="Picture 1658136942" o:spid="_x0000_s1027" type="#_x0000_t75" style="position:absolute;width:37147;height:5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">
                  <v:imagedata r:id="rId104" o:title=""/>
                </v:shape>
                <v:shape id="Picture 1658136943" o:spid="_x0000_s1028" type="#_x0000_t75" style="position:absolute;top:52863;width:3740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">
                  <v:imagedata r:id="rId105" o:title=""/>
                </v:shape>
                <w10:wrap type="square"/>
              </v:group>
            </w:pict>
          </mc:Fallback>
        </mc:AlternateContent>
      </w:r>
      <w:r w:rsidR="001110D9">
        <w:br w:type="page"/>
      </w:r>
    </w:p>
    <w:p w:rsidR="0044547F" w:rsidRDefault="0044547F">
      <w:r>
        <w:rPr>
          <w:noProof/>
        </w:rPr>
        <w:lastRenderedPageBreak/>
        <mc:AlternateContent>
          <mc:Choice Requires="wps">
            <w:drawing>
              <wp:anchor distT="0" distB="0" distL="114300" distR="114300" simplePos="0" relativeHeight="251783168" behindDoc="0" locked="0" layoutInCell="1" allowOverlap="1" wp14:anchorId="6C0E7539" wp14:editId="01B3EB05">
                <wp:simplePos x="0" y="0"/>
                <wp:positionH relativeFrom="margin">
                  <wp:align>left</wp:align>
                </wp:positionH>
                <wp:positionV relativeFrom="paragraph">
                  <wp:posOffset>7972425</wp:posOffset>
                </wp:positionV>
                <wp:extent cx="4619625" cy="635"/>
                <wp:effectExtent l="0" t="0" r="9525" b="0"/>
                <wp:wrapSquare wrapText="bothSides"/>
                <wp:docPr id="1658136948" name="Text Box 165813694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F922D9" w:rsidRPr="0044547F" w:rsidRDefault="00F922D9"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215" w:author="ENDA JAMES O'SHEA" w:date="2018-06-14T18:20:00Z">
                              <w:r w:rsidR="004507E0">
                                <w:rPr>
                                  <w:noProof/>
                                  <w:color w:val="auto"/>
                                </w:rPr>
                                <w:t>29</w:t>
                              </w:r>
                            </w:ins>
                            <w:del w:id="216" w:author="ENDA JAMES O'SHEA" w:date="2018-06-14T18:13:00Z">
                              <w:r w:rsidDel="004507E0">
                                <w:rPr>
                                  <w:noProof/>
                                  <w:color w:val="auto"/>
                                </w:rPr>
                                <w:delText>27</w:delText>
                              </w:r>
                            </w:del>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E7539" id="Text Box 1658136948" o:spid="_x0000_s1049" type="#_x0000_t202" style="position:absolute;margin-left:0;margin-top:627.75pt;width:363.75pt;height:.05pt;z-index:251783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" stroked="f">
                <v:textbox style="mso-fit-shape-to-text:t" inset="0,0,0,0">
                  <w:txbxContent>
                    <w:p w:rsidR="00F922D9" w:rsidRPr="0044547F" w:rsidRDefault="00F922D9"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217" w:author="ENDA JAMES O'SHEA" w:date="2018-06-14T18:20:00Z">
                        <w:r w:rsidR="004507E0">
                          <w:rPr>
                            <w:noProof/>
                            <w:color w:val="auto"/>
                          </w:rPr>
                          <w:t>29</w:t>
                        </w:r>
                      </w:ins>
                      <w:del w:id="218" w:author="ENDA JAMES O'SHEA" w:date="2018-06-14T18:13:00Z">
                        <w:r w:rsidDel="004507E0">
                          <w:rPr>
                            <w:noProof/>
                            <w:color w:val="auto"/>
                          </w:rPr>
                          <w:delText>27</w:delText>
                        </w:r>
                      </w:del>
                      <w:r w:rsidRPr="0044547F">
                        <w:rPr>
                          <w:color w:val="auto"/>
                        </w:rPr>
                        <w:fldChar w:fldCharType="end"/>
                      </w:r>
                      <w:r w:rsidRPr="0044547F">
                        <w:rPr>
                          <w:color w:val="auto"/>
                        </w:rPr>
                        <w:t xml:space="preserve">: </w:t>
                      </w:r>
                      <w:proofErr w:type="spellStart"/>
                      <w:r w:rsidRPr="0044547F">
                        <w:rPr>
                          <w:color w:val="auto"/>
                        </w:rPr>
                        <w:t>OpenJML</w:t>
                      </w:r>
                      <w:proofErr w:type="spellEnd"/>
                      <w:r w:rsidRPr="0044547F">
                        <w:rPr>
                          <w:color w:val="auto"/>
                        </w:rPr>
                        <w:t xml:space="preserve"> - Longest Repeated Substring - LRS</w:t>
                      </w:r>
                    </w:p>
                  </w:txbxContent>
                </v:textbox>
                <w10:wrap type="square" anchorx="margin"/>
              </v:shape>
            </w:pict>
          </mc:Fallback>
        </mc:AlternateContent>
      </w:r>
      <w:r>
        <w:rPr>
          <w:noProof/>
        </w:rPr>
        <w:drawing>
          <wp:anchor distT="0" distB="0" distL="114300" distR="114300" simplePos="0" relativeHeight="251780096" behindDoc="0" locked="0" layoutInCell="1" allowOverlap="1">
            <wp:simplePos x="0" y="0"/>
            <wp:positionH relativeFrom="column">
              <wp:posOffset>0</wp:posOffset>
            </wp:positionH>
            <wp:positionV relativeFrom="paragraph">
              <wp:posOffset>0</wp:posOffset>
            </wp:positionV>
            <wp:extent cx="3676650" cy="5764201"/>
            <wp:effectExtent l="0" t="0" r="0" b="8255"/>
            <wp:wrapSquare wrapText="bothSides"/>
            <wp:docPr id="1658136946" name="Picture 165813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6" name="LRS_1.JPG"/>
                    <pic:cNvPicPr/>
                  </pic:nvPicPr>
                  <pic:blipFill>
                    <a:blip r:embed="rId106">
                      <a:extLst>
                        <a:ext uri="{28A0092B-C50C-407E-A947-70E740481C1C}">
                          <a14:useLocalDpi xmlns:a14="http://schemas.microsoft.com/office/drawing/2010/main" val="0"/>
                        </a:ext>
                      </a:extLst>
                    </a:blip>
                    <a:stretch>
                      <a:fillRect/>
                    </a:stretch>
                  </pic:blipFill>
                  <pic:spPr>
                    <a:xfrm>
                      <a:off x="0" y="0"/>
                      <a:ext cx="3676650" cy="57642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0" locked="0" layoutInCell="1" allowOverlap="1">
            <wp:simplePos x="0" y="0"/>
            <wp:positionH relativeFrom="column">
              <wp:posOffset>0</wp:posOffset>
            </wp:positionH>
            <wp:positionV relativeFrom="paragraph">
              <wp:posOffset>5772150</wp:posOffset>
            </wp:positionV>
            <wp:extent cx="3700145" cy="2143125"/>
            <wp:effectExtent l="0" t="0" r="0" b="9525"/>
            <wp:wrapSquare wrapText="bothSides"/>
            <wp:docPr id="1658136947" name="Picture 16581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6947" name="LRS_2.JPG"/>
                    <pic:cNvPicPr/>
                  </pic:nvPicPr>
                  <pic:blipFill>
                    <a:blip r:embed="rId107">
                      <a:extLst>
                        <a:ext uri="{28A0092B-C50C-407E-A947-70E740481C1C}">
                          <a14:useLocalDpi xmlns:a14="http://schemas.microsoft.com/office/drawing/2010/main" val="0"/>
                        </a:ext>
                      </a:extLst>
                    </a:blip>
                    <a:stretch>
                      <a:fillRect/>
                    </a:stretch>
                  </pic:blipFill>
                  <pic:spPr>
                    <a:xfrm>
                      <a:off x="0" y="0"/>
                      <a:ext cx="3700145" cy="2143125"/>
                    </a:xfrm>
                    <a:prstGeom prst="rect">
                      <a:avLst/>
                    </a:prstGeom>
                  </pic:spPr>
                </pic:pic>
              </a:graphicData>
            </a:graphic>
            <wp14:sizeRelH relativeFrom="page">
              <wp14:pctWidth>0</wp14:pctWidth>
            </wp14:sizeRelH>
            <wp14:sizeRelV relativeFrom="page">
              <wp14:pctHeight>0</wp14:pctHeight>
            </wp14:sizeRelV>
          </wp:anchor>
        </w:drawing>
      </w:r>
      <w:r>
        <w:br w:type="page"/>
      </w:r>
    </w:p>
    <w:p w:rsidR="0044547F" w:rsidRDefault="00014FC5">
      <w:r>
        <w:rPr>
          <w:noProof/>
        </w:rPr>
        <w:lastRenderedPageBreak/>
        <mc:AlternateContent>
          <mc:Choice Requires="wps">
            <w:drawing>
              <wp:anchor distT="0" distB="0" distL="114300" distR="114300" simplePos="0" relativeHeight="251789312" behindDoc="0" locked="0" layoutInCell="1" allowOverlap="1" wp14:anchorId="55819C65" wp14:editId="6859C381">
                <wp:simplePos x="0" y="0"/>
                <wp:positionH relativeFrom="margin">
                  <wp:align>center</wp:align>
                </wp:positionH>
                <wp:positionV relativeFrom="paragraph">
                  <wp:posOffset>8307705</wp:posOffset>
                </wp:positionV>
                <wp:extent cx="6164580" cy="635"/>
                <wp:effectExtent l="0" t="0" r="7620" b="0"/>
                <wp:wrapSquare wrapText="bothSides"/>
                <wp:docPr id="1658136953" name="Text Box 1658136953"/>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rsidR="00F922D9" w:rsidRPr="0044547F" w:rsidRDefault="00F922D9"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219" w:author="ENDA JAMES O'SHEA" w:date="2018-06-14T18:20:00Z">
                              <w:r w:rsidR="004507E0">
                                <w:rPr>
                                  <w:noProof/>
                                  <w:color w:val="auto"/>
                                </w:rPr>
                                <w:t>30</w:t>
                              </w:r>
                            </w:ins>
                            <w:del w:id="220" w:author="ENDA JAMES O'SHEA" w:date="2018-06-14T18:13:00Z">
                              <w:r w:rsidRPr="0044547F" w:rsidDel="004507E0">
                                <w:rPr>
                                  <w:noProof/>
                                  <w:color w:val="auto"/>
                                </w:rPr>
                                <w:delText>28</w:delText>
                              </w:r>
                            </w:del>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19C65" id="Text Box 1658136953" o:spid="_x0000_s1050" type="#_x0000_t202" style="position:absolute;margin-left:0;margin-top:654.15pt;width:485.4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" stroked="f">
                <v:textbox style="mso-fit-shape-to-text:t" inset="0,0,0,0">
                  <w:txbxContent>
                    <w:p w:rsidR="00F922D9" w:rsidRPr="0044547F" w:rsidRDefault="00F922D9" w:rsidP="0044547F">
                      <w:pPr>
                        <w:pStyle w:val="Caption"/>
                        <w:jc w:val="center"/>
                        <w:rPr>
                          <w:noProof/>
                          <w:color w:val="auto"/>
                        </w:rPr>
                      </w:pPr>
                      <w:r w:rsidRPr="0044547F">
                        <w:rPr>
                          <w:color w:val="auto"/>
                        </w:rPr>
                        <w:t xml:space="preserve">Figure </w:t>
                      </w:r>
                      <w:r w:rsidRPr="0044547F">
                        <w:rPr>
                          <w:color w:val="auto"/>
                        </w:rPr>
                        <w:fldChar w:fldCharType="begin"/>
                      </w:r>
                      <w:r w:rsidRPr="0044547F">
                        <w:rPr>
                          <w:color w:val="auto"/>
                        </w:rPr>
                        <w:instrText xml:space="preserve"> SEQ Figure \* ARABIC </w:instrText>
                      </w:r>
                      <w:r w:rsidRPr="0044547F">
                        <w:rPr>
                          <w:color w:val="auto"/>
                        </w:rPr>
                        <w:fldChar w:fldCharType="separate"/>
                      </w:r>
                      <w:ins w:id="221" w:author="ENDA JAMES O'SHEA" w:date="2018-06-14T18:20:00Z">
                        <w:r w:rsidR="004507E0">
                          <w:rPr>
                            <w:noProof/>
                            <w:color w:val="auto"/>
                          </w:rPr>
                          <w:t>30</w:t>
                        </w:r>
                      </w:ins>
                      <w:del w:id="222" w:author="ENDA JAMES O'SHEA" w:date="2018-06-14T18:13:00Z">
                        <w:r w:rsidRPr="0044547F" w:rsidDel="004507E0">
                          <w:rPr>
                            <w:noProof/>
                            <w:color w:val="auto"/>
                          </w:rPr>
                          <w:delText>28</w:delText>
                        </w:r>
                      </w:del>
                      <w:r w:rsidRPr="0044547F">
                        <w:rPr>
                          <w:color w:val="auto"/>
                        </w:rPr>
                        <w:fldChar w:fldCharType="end"/>
                      </w:r>
                      <w:r w:rsidRPr="0044547F">
                        <w:rPr>
                          <w:color w:val="auto"/>
                        </w:rPr>
                        <w:t xml:space="preserve">: : </w:t>
                      </w:r>
                      <w:proofErr w:type="spellStart"/>
                      <w:r w:rsidRPr="0044547F">
                        <w:rPr>
                          <w:color w:val="auto"/>
                        </w:rPr>
                        <w:t>OpenJML</w:t>
                      </w:r>
                      <w:proofErr w:type="spellEnd"/>
                      <w:r w:rsidRPr="0044547F">
                        <w:rPr>
                          <w:color w:val="auto"/>
                        </w:rPr>
                        <w:t xml:space="preserve"> - Longest Repeated Substring - </w:t>
                      </w:r>
                      <w:proofErr w:type="spellStart"/>
                      <w:r w:rsidRPr="0044547F">
                        <w:rPr>
                          <w:color w:val="auto"/>
                        </w:rPr>
                        <w:t>SuffixArray</w:t>
                      </w:r>
                      <w:proofErr w:type="spellEnd"/>
                    </w:p>
                  </w:txbxContent>
                </v:textbox>
                <w10:wrap type="square" anchorx="margin"/>
              </v:shape>
            </w:pict>
          </mc:Fallback>
        </mc:AlternateContent>
      </w:r>
      <w:r>
        <w:rPr>
          <w:noProof/>
        </w:rPr>
        <mc:AlternateContent>
          <mc:Choice Requires="wpg">
            <w:drawing>
              <wp:anchor distT="0" distB="0" distL="114300" distR="114300" simplePos="0" relativeHeight="251787264" behindDoc="0" locked="0" layoutInCell="1" allowOverlap="1">
                <wp:simplePos x="0" y="0"/>
                <wp:positionH relativeFrom="margin">
                  <wp:align>right</wp:align>
                </wp:positionH>
                <wp:positionV relativeFrom="paragraph">
                  <wp:posOffset>0</wp:posOffset>
                </wp:positionV>
                <wp:extent cx="5915025" cy="8134350"/>
                <wp:effectExtent l="0" t="0" r="9525" b="0"/>
                <wp:wrapSquare wrapText="bothSides"/>
                <wp:docPr id="1658136952" name="Group 1658136952"/>
                <wp:cNvGraphicFramePr/>
                <a:graphic xmlns:a="http://schemas.openxmlformats.org/drawingml/2006/main">
                  <a:graphicData uri="http://schemas.microsoft.com/office/word/2010/wordprocessingGroup">
                    <wpg:wgp>
                      <wpg:cNvGrpSpPr/>
                      <wpg:grpSpPr>
                        <a:xfrm>
                          <a:off x="0" y="0"/>
                          <a:ext cx="5915025" cy="8134350"/>
                          <a:chOff x="0" y="0"/>
                          <a:chExt cx="6164580" cy="8632190"/>
                        </a:xfrm>
                      </wpg:grpSpPr>
                      <pic:pic xmlns:pic="http://schemas.openxmlformats.org/drawingml/2006/picture">
                        <pic:nvPicPr>
                          <pic:cNvPr id="1658136949" name="Picture 165813694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824605" cy="4124960"/>
                          </a:xfrm>
                          <a:prstGeom prst="rect">
                            <a:avLst/>
                          </a:prstGeom>
                        </pic:spPr>
                      </pic:pic>
                      <pic:pic xmlns:pic="http://schemas.openxmlformats.org/drawingml/2006/picture">
                        <pic:nvPicPr>
                          <pic:cNvPr id="1658136950" name="Picture 16581369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143375"/>
                            <a:ext cx="3524250" cy="4488815"/>
                          </a:xfrm>
                          <a:prstGeom prst="rect">
                            <a:avLst/>
                          </a:prstGeom>
                        </pic:spPr>
                      </pic:pic>
                      <pic:pic xmlns:pic="http://schemas.openxmlformats.org/drawingml/2006/picture">
                        <pic:nvPicPr>
                          <pic:cNvPr id="1658136951" name="Picture 16581369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829050" y="9525"/>
                            <a:ext cx="2335530" cy="186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4A512B" id="Group 1658136952" o:spid="_x0000_s1026" style="position:absolute;margin-left:414.55pt;margin-top:0;width:465.75pt;height:640.5pt;z-index:251787264;mso-position-horizontal:right;mso-position-horizontal-relative:margin;mso-width-relative:margin;mso-height-relative:margin" coordsize="61645,8632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U8zNwAA&#10;AAWQAwACAAAAFAAAEJ6QBAACAAAAFAAAELKSkQACAAAAAzI0AACSkgACAAAAAzI0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2OjEyIDExOjAyOjM5ADIwMTg6MDY6MTIgMTE6MDI6MzkA&#10;AABFAE8AMwA3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YtMTJU&#10;MTE6MDI6MzkuMjM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VPMzc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BPwH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U8zNwAAAAWQ&#10;AwACAAAAFAAAEJ6QBAACAAAAFAAAELKSkQACAAAAAzMxAACSkgACAAAAAzMxAADqHAAHAAAIDAAA&#10;CJ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4OjA2OjEyIDExOjAyOjE1ADIwMTg6MDY6MTIgMTE6MDI6MTUAAABF&#10;AE8AMwA3AAAA/+ELF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gtMDYtMTJUMTE6&#10;MDI6MTUuMzEy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VPMzc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HQ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U8zNwAAAAWQAwACAAAAFAAAEJ6QBAACAAAAFAAAELKSkQACAAAAAzk0AACSkgACAAAAAzk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2OjEyIDExOjAxOjIwADIwMTg6MDY6MTIgMTE6&#10;MDE6MjAAAABFAE8AMwA3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YtMTJUMTE6MDE6MjAuOTQ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PMzc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DKQL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">
                <v:shape id="Picture 1658136949" o:spid="_x0000_s1027" type="#_x0000_t75" style="position:absolute;width:38246;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">
                  <v:imagedata r:id="rId75" o:title=""/>
                </v:shape>
                <v:shape id="Picture 1658136950" o:spid="_x0000_s1028" type="#_x0000_t75" style="position:absolute;top:41433;width:35242;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">
                  <v:imagedata r:id="rId76" o:title=""/>
                </v:shape>
                <v:shape id="Picture 1658136951" o:spid="_x0000_s1029" type="#_x0000_t75" style="position:absolute;left:38290;top:95;width:23355;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">
                  <v:imagedata r:id="rId77" o:title=""/>
                </v:shape>
                <w10:wrap type="square" anchorx="margin"/>
              </v:group>
            </w:pict>
          </mc:Fallback>
        </mc:AlternateContent>
      </w:r>
      <w:r w:rsidR="0044547F">
        <w:br w:type="page"/>
      </w:r>
    </w:p>
    <w:p w:rsidR="00800EE2" w:rsidRDefault="00800EE2"/>
    <w:p w:rsidR="00800EE2" w:rsidRDefault="00800EE2" w:rsidP="00800EE2">
      <w:pPr>
        <w:keepNext/>
      </w:pPr>
      <w:r>
        <w:rPr>
          <w:noProof/>
        </w:rPr>
        <w:drawing>
          <wp:inline distT="0" distB="0" distL="0" distR="0" wp14:anchorId="684FA38A" wp14:editId="5241E2DD">
            <wp:extent cx="4572000" cy="3152775"/>
            <wp:effectExtent l="0" t="0" r="0" b="0"/>
            <wp:docPr id="1658136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00800EE2" w:rsidRPr="00800EE2" w:rsidRDefault="00800EE2" w:rsidP="00800EE2">
      <w:pPr>
        <w:pStyle w:val="Caption"/>
        <w:jc w:val="center"/>
        <w:rPr>
          <w:color w:val="auto"/>
        </w:rPr>
      </w:pPr>
      <w:r w:rsidRPr="00800EE2">
        <w:rPr>
          <w:color w:val="auto"/>
        </w:rPr>
        <w:t xml:space="preserve">Figure </w:t>
      </w:r>
      <w:r w:rsidRPr="00800EE2">
        <w:rPr>
          <w:color w:val="auto"/>
        </w:rPr>
        <w:fldChar w:fldCharType="begin"/>
      </w:r>
      <w:r w:rsidRPr="00800EE2">
        <w:rPr>
          <w:color w:val="auto"/>
        </w:rPr>
        <w:instrText xml:space="preserve"> SEQ Figure \* ARABIC </w:instrText>
      </w:r>
      <w:r w:rsidRPr="00800EE2">
        <w:rPr>
          <w:color w:val="auto"/>
        </w:rPr>
        <w:fldChar w:fldCharType="separate"/>
      </w:r>
      <w:ins w:id="223" w:author="ENDA JAMES O'SHEA" w:date="2018-06-14T18:20:00Z">
        <w:r w:rsidR="004507E0">
          <w:rPr>
            <w:noProof/>
            <w:color w:val="auto"/>
          </w:rPr>
          <w:t>31</w:t>
        </w:r>
      </w:ins>
      <w:del w:id="224" w:author="ENDA JAMES O'SHEA" w:date="2018-06-14T18:13:00Z">
        <w:r w:rsidR="0044547F" w:rsidDel="004507E0">
          <w:rPr>
            <w:noProof/>
            <w:color w:val="auto"/>
          </w:rPr>
          <w:delText>29</w:delText>
        </w:r>
      </w:del>
      <w:r w:rsidRPr="00800EE2">
        <w:rPr>
          <w:color w:val="auto"/>
        </w:rPr>
        <w:fldChar w:fldCharType="end"/>
      </w:r>
      <w:r w:rsidRPr="00800EE2">
        <w:rPr>
          <w:color w:val="auto"/>
        </w:rPr>
        <w:t xml:space="preserve">: </w:t>
      </w:r>
      <w:proofErr w:type="spellStart"/>
      <w:r w:rsidRPr="00800EE2">
        <w:rPr>
          <w:color w:val="auto"/>
        </w:rPr>
        <w:t>OpenJML</w:t>
      </w:r>
      <w:proofErr w:type="spellEnd"/>
      <w:r w:rsidRPr="00800EE2">
        <w:rPr>
          <w:color w:val="auto"/>
        </w:rPr>
        <w:t xml:space="preserve"> - RAC internal error</w:t>
      </w:r>
    </w:p>
    <w:p w:rsidR="00800EE2" w:rsidRDefault="00800EE2">
      <w:pPr>
        <w:rPr>
          <w:b/>
          <w:color w:val="0070C0"/>
          <w:u w:val="single"/>
          <w:lang w:val="en-GB"/>
        </w:rPr>
      </w:pPr>
    </w:p>
    <w:p w:rsidR="00212324" w:rsidRDefault="00212324">
      <w:pPr>
        <w:rPr>
          <w:b/>
          <w:color w:val="0070C0"/>
          <w:u w:val="single"/>
          <w:lang w:val="en-GB"/>
        </w:rPr>
      </w:pPr>
      <w:r>
        <w:br w:type="page"/>
      </w:r>
    </w:p>
    <w:p w:rsidR="000457C6" w:rsidRDefault="000457C6" w:rsidP="000457C6">
      <w:pPr>
        <w:jc w:val="center"/>
      </w:pPr>
    </w:p>
    <w:p w:rsidR="000457C6" w:rsidRDefault="000457C6" w:rsidP="000457C6">
      <w:pPr>
        <w:jc w:val="center"/>
      </w:pPr>
    </w:p>
    <w:p w:rsidR="000457C6" w:rsidRDefault="000457C6" w:rsidP="000457C6">
      <w:pPr>
        <w:jc w:val="center"/>
      </w:pPr>
    </w:p>
    <w:p w:rsidR="000457C6" w:rsidRDefault="000457C6" w:rsidP="000457C6">
      <w:pPr>
        <w:jc w:val="center"/>
      </w:pPr>
    </w:p>
    <w:p w:rsidR="00212324" w:rsidRDefault="00212324" w:rsidP="000457C6">
      <w:pPr>
        <w:rPr>
          <w:b/>
          <w:color w:val="0070C0"/>
          <w:u w:val="single"/>
          <w:lang w:val="en-GB"/>
        </w:rPr>
      </w:pPr>
      <w:r>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212324" w:rsidRDefault="00212324">
      <w:pPr>
        <w:rPr>
          <w:b/>
          <w:color w:val="0070C0"/>
          <w:u w:val="single"/>
          <w:lang w:val="en-GB"/>
        </w:rPr>
      </w:pPr>
      <w:r>
        <w:lastRenderedPageBreak/>
        <w:br w:type="page"/>
      </w:r>
    </w:p>
    <w:p w:rsidR="00CA21C6" w:rsidRPr="006B5893" w:rsidRDefault="00CA21C6" w:rsidP="00ED641A">
      <w:pPr>
        <w:pStyle w:val="Heading2"/>
      </w:pPr>
      <w:bookmarkStart w:id="225" w:name="_Toc516738807"/>
      <w:r w:rsidRPr="006B5893">
        <w:lastRenderedPageBreak/>
        <w:t>Appendix 5</w:t>
      </w:r>
      <w:r w:rsidR="000E0C85" w:rsidRPr="006B5893">
        <w:tab/>
      </w:r>
      <w:r w:rsidR="000E0C85" w:rsidRPr="006B5893">
        <w:tab/>
      </w:r>
      <w:r w:rsidRPr="006B5893">
        <w:t>Taught M.Sc. Dissertation Guidelines (valid from Oct 2015)</w:t>
      </w:r>
      <w:bookmarkEnd w:id="225"/>
    </w:p>
    <w:p w:rsidR="00823BB7" w:rsidRPr="006B5893" w:rsidRDefault="00823BB7" w:rsidP="00823BB7">
      <w:pPr>
        <w:rPr>
          <w:lang w:val="en-GB"/>
        </w:rPr>
      </w:pP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p>
    <w:p w:rsidR="00CA21C6" w:rsidRPr="006B5893" w:rsidRDefault="00CA21C6" w:rsidP="00CA21C6">
      <w:pPr>
        <w:pStyle w:val="western"/>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 xml:space="preserve">Taught M.Sc. Dissertation Guidelines </w:t>
      </w:r>
    </w:p>
    <w:p w:rsidR="00CA21C6" w:rsidRPr="006B5893" w:rsidRDefault="00CA21C6" w:rsidP="00CA21C6">
      <w:pPr>
        <w:pStyle w:val="western"/>
        <w:pBdr>
          <w:bottom w:val="single" w:sz="4" w:space="1" w:color="auto"/>
        </w:pBdr>
        <w:spacing w:before="0" w:beforeAutospacing="0" w:after="0"/>
        <w:jc w:val="center"/>
        <w:rPr>
          <w:rFonts w:ascii="Times New Roman" w:hAnsi="Times New Roman" w:cs="Times New Roman"/>
          <w:b/>
          <w:bCs/>
          <w:sz w:val="28"/>
          <w:lang w:val="en-GB"/>
        </w:rPr>
      </w:pPr>
      <w:r w:rsidRPr="006B5893">
        <w:rPr>
          <w:rFonts w:ascii="Times New Roman" w:hAnsi="Times New Roman" w:cs="Times New Roman"/>
          <w:b/>
          <w:bCs/>
          <w:sz w:val="28"/>
          <w:lang w:val="en-GB"/>
        </w:rPr>
        <w:t>(valid from October, 2015)</w:t>
      </w:r>
    </w:p>
    <w:p w:rsidR="00CA21C6" w:rsidRPr="006B5893" w:rsidRDefault="00CA21C6" w:rsidP="00CA21C6">
      <w:pPr>
        <w:autoSpaceDE w:val="0"/>
        <w:autoSpaceDN w:val="0"/>
        <w:adjustRightInd w:val="0"/>
        <w:rPr>
          <w:rFonts w:ascii="Times New Roman" w:hAnsi="Times New Roman" w:cs="Times New Roman"/>
          <w:sz w:val="20"/>
          <w:szCs w:val="20"/>
          <w:lang w:val="en-GB"/>
        </w:rPr>
      </w:pPr>
    </w:p>
    <w:p w:rsidR="00CA21C6" w:rsidRPr="006B5893" w:rsidRDefault="00CA21C6" w:rsidP="00CA21C6">
      <w:p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This document provides guidelines for your M.Sc. level dissertation for modules CS640 and CS645.  There is no standard layout (except for the cover page), as the details may be determined by the project topic and the approach you have taken. You should read a number of other dissertations (available on Moodle or from </w:t>
      </w:r>
      <w:proofErr w:type="spellStart"/>
      <w:r w:rsidRPr="006B5893">
        <w:rPr>
          <w:rFonts w:ascii="Times New Roman" w:hAnsi="Times New Roman" w:cs="Times New Roman"/>
          <w:sz w:val="20"/>
          <w:szCs w:val="20"/>
          <w:lang w:val="en-GB"/>
        </w:rPr>
        <w:t>ePrints</w:t>
      </w:r>
      <w:proofErr w:type="spellEnd"/>
      <w:r w:rsidRPr="006B5893">
        <w:rPr>
          <w:rFonts w:ascii="Times New Roman" w:hAnsi="Times New Roman" w:cs="Times New Roman"/>
          <w:sz w:val="20"/>
          <w:szCs w:val="20"/>
          <w:lang w:val="en-GB"/>
        </w:rPr>
        <w:t>) to get an idea of the accepted norms. Your supervisor will be able to advise you further.</w:t>
      </w:r>
    </w:p>
    <w:p w:rsidR="00CA21C6" w:rsidRPr="006B5893" w:rsidRDefault="00CA21C6" w:rsidP="00CA21C6">
      <w:p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Your dissertation won't necessarily be </w:t>
      </w:r>
      <w:r w:rsidRPr="006B5893">
        <w:rPr>
          <w:rFonts w:ascii="Times New Roman" w:hAnsi="Times New Roman" w:cs="Times New Roman"/>
          <w:i/>
          <w:sz w:val="20"/>
          <w:szCs w:val="20"/>
          <w:lang w:val="en-GB"/>
        </w:rPr>
        <w:t>organised</w:t>
      </w:r>
      <w:r w:rsidRPr="006B5893">
        <w:rPr>
          <w:rFonts w:ascii="Times New Roman" w:hAnsi="Times New Roman" w:cs="Times New Roman"/>
          <w:sz w:val="20"/>
          <w:szCs w:val="20"/>
          <w:lang w:val="en-GB"/>
        </w:rPr>
        <w:t xml:space="preserve"> as shown here, but it MUST </w:t>
      </w:r>
      <w:r w:rsidRPr="006B5893">
        <w:rPr>
          <w:rFonts w:ascii="Times New Roman" w:hAnsi="Times New Roman" w:cs="Times New Roman"/>
          <w:i/>
          <w:sz w:val="20"/>
          <w:szCs w:val="20"/>
          <w:lang w:val="en-GB"/>
        </w:rPr>
        <w:t>contain</w:t>
      </w:r>
      <w:r w:rsidRPr="006B5893">
        <w:rPr>
          <w:rFonts w:ascii="Times New Roman" w:hAnsi="Times New Roman" w:cs="Times New Roman"/>
          <w:sz w:val="20"/>
          <w:szCs w:val="20"/>
          <w:lang w:val="en-GB"/>
        </w:rPr>
        <w:t xml:space="preserve"> the following information:</w:t>
      </w:r>
    </w:p>
    <w:p w:rsidR="00CA21C6" w:rsidRPr="006B5893" w:rsidRDefault="00CA21C6" w:rsidP="009D4F6D">
      <w:pPr>
        <w:pStyle w:val="ListParagraph"/>
        <w:numPr>
          <w:ilvl w:val="0"/>
          <w:numId w:val="3"/>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Title</w:t>
      </w:r>
    </w:p>
    <w:p w:rsidR="00CA21C6" w:rsidRPr="006B5893" w:rsidRDefault="00CA21C6" w:rsidP="009D4F6D">
      <w:pPr>
        <w:pStyle w:val="western"/>
        <w:numPr>
          <w:ilvl w:val="0"/>
          <w:numId w:val="3"/>
        </w:numPr>
        <w:spacing w:before="0" w:beforeAutospacing="0" w:after="0"/>
        <w:rPr>
          <w:rFonts w:ascii="Times New Roman" w:hAnsi="Times New Roman" w:cs="Times New Roman"/>
          <w:sz w:val="20"/>
          <w:szCs w:val="20"/>
          <w:lang w:val="en-GB"/>
        </w:rPr>
      </w:pPr>
      <w:r w:rsidRPr="006B5893">
        <w:rPr>
          <w:rFonts w:ascii="Times New Roman" w:hAnsi="Times New Roman" w:cs="Times New Roman"/>
          <w:sz w:val="20"/>
          <w:szCs w:val="20"/>
          <w:lang w:val="en-GB"/>
        </w:rPr>
        <w:t>Abstract</w:t>
      </w:r>
    </w:p>
    <w:p w:rsidR="00CA21C6" w:rsidRPr="006B5893" w:rsidRDefault="00CA21C6" w:rsidP="009D4F6D">
      <w:pPr>
        <w:pStyle w:val="NormalWeb"/>
        <w:numPr>
          <w:ilvl w:val="0"/>
          <w:numId w:val="1"/>
        </w:numPr>
        <w:spacing w:before="0" w:beforeAutospacing="0" w:after="0" w:afterAutospacing="0"/>
        <w:rPr>
          <w:lang w:val="en-GB"/>
        </w:rPr>
      </w:pPr>
      <w:r w:rsidRPr="006B5893">
        <w:rPr>
          <w:sz w:val="20"/>
          <w:szCs w:val="20"/>
          <w:lang w:val="en-GB"/>
        </w:rPr>
        <w:t>Introduction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Related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“Solution” (i.e. title of your work)</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Evaluation</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Conclusions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References</w:t>
      </w:r>
    </w:p>
    <w:p w:rsidR="00CA21C6" w:rsidRPr="006B5893" w:rsidRDefault="00CA21C6" w:rsidP="009D4F6D">
      <w:pPr>
        <w:pStyle w:val="NormalWeb"/>
        <w:numPr>
          <w:ilvl w:val="0"/>
          <w:numId w:val="1"/>
        </w:numPr>
        <w:spacing w:after="0" w:afterAutospacing="0"/>
        <w:rPr>
          <w:lang w:val="en-GB"/>
        </w:rPr>
      </w:pPr>
      <w:r w:rsidRPr="006B5893">
        <w:rPr>
          <w:sz w:val="20"/>
          <w:szCs w:val="20"/>
          <w:lang w:val="en-GB"/>
        </w:rPr>
        <w:t>Appendices</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How you present the research question and your solution will depend to a certain extent on the nature of your project. You need to show that you are aware of other research in the area, and show the relationship of at least one other publication to your own work.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 xml:space="preserve">The dissertation absolute limit is 22,000 words (using size 12 Times New Roman font and single line spacing, and not including the appendices). A suggested format for your report is detailed on the next page. Supporting documentation such as your documented code should be uploaded separately as directed by your course co-ordinator. </w:t>
      </w:r>
      <w:r w:rsidRPr="006B5893">
        <w:rPr>
          <w:rFonts w:ascii="Times New Roman" w:hAnsi="Times New Roman" w:cs="Times New Roman"/>
          <w:b/>
          <w:bCs/>
          <w:sz w:val="20"/>
          <w:szCs w:val="20"/>
          <w:lang w:val="en-GB"/>
        </w:rPr>
        <w:t>The submission must be all your own work</w:t>
      </w:r>
      <w:r w:rsidRPr="006B5893">
        <w:rPr>
          <w:rFonts w:ascii="Times New Roman" w:hAnsi="Times New Roman" w:cs="Times New Roman"/>
          <w:sz w:val="20"/>
          <w:szCs w:val="20"/>
          <w:lang w:val="en-GB"/>
        </w:rPr>
        <w:t xml:space="preserve">. Please read the </w:t>
      </w:r>
      <w:proofErr w:type="spellStart"/>
      <w:r w:rsidRPr="006B5893">
        <w:rPr>
          <w:rFonts w:ascii="Times New Roman" w:hAnsi="Times New Roman" w:cs="Times New Roman"/>
          <w:sz w:val="20"/>
          <w:szCs w:val="20"/>
          <w:lang w:val="en-GB"/>
        </w:rPr>
        <w:t>Maynooth</w:t>
      </w:r>
      <w:proofErr w:type="spellEnd"/>
      <w:r w:rsidRPr="006B5893">
        <w:rPr>
          <w:rFonts w:ascii="Times New Roman" w:hAnsi="Times New Roman" w:cs="Times New Roman"/>
          <w:sz w:val="20"/>
          <w:szCs w:val="20"/>
          <w:lang w:val="en-GB"/>
        </w:rPr>
        <w:t xml:space="preserve"> University policy on Plagiarism and ensure that your reference material correctly. The minimum penalty for plagiarism is a failed grade in your thesis. </w:t>
      </w:r>
    </w:p>
    <w:p w:rsidR="00CA21C6" w:rsidRPr="006B5893" w:rsidRDefault="00CA21C6" w:rsidP="00CA21C6">
      <w:pPr>
        <w:pStyle w:val="western"/>
        <w:spacing w:after="0"/>
        <w:rPr>
          <w:rFonts w:ascii="Times New Roman" w:hAnsi="Times New Roman" w:cs="Times New Roman"/>
          <w:sz w:val="20"/>
          <w:szCs w:val="20"/>
          <w:lang w:val="en-GB"/>
        </w:rPr>
      </w:pPr>
      <w:r w:rsidRPr="006B5893">
        <w:rPr>
          <w:rFonts w:ascii="Times New Roman" w:hAnsi="Times New Roman" w:cs="Times New Roman"/>
          <w:sz w:val="20"/>
          <w:szCs w:val="20"/>
          <w:lang w:val="en-GB"/>
        </w:rPr>
        <w:t>Recommendation: agree on a “model” report with your supervisor that you can base your approach and layout on. The following diagram shows the ‘flow’ or ‘argument’ you should use in presenting your work.</w:t>
      </w:r>
    </w:p>
    <w:p w:rsidR="00CA21C6" w:rsidRPr="006B5893" w:rsidRDefault="00CA21C6" w:rsidP="00CA21C6">
      <w:pPr>
        <w:pStyle w:val="western"/>
        <w:spacing w:after="0"/>
        <w:jc w:val="center"/>
        <w:rPr>
          <w:rFonts w:ascii="Times New Roman" w:hAnsi="Times New Roman" w:cs="Times New Roman"/>
          <w:lang w:val="en-GB"/>
        </w:rPr>
      </w:pPr>
      <w:r w:rsidRPr="006B5893">
        <w:rPr>
          <w:rFonts w:ascii="Times New Roman" w:hAnsi="Times New Roman" w:cs="Times New Roman"/>
          <w:lang w:val="en-GB"/>
        </w:rPr>
        <w:object w:dxaOrig="7199" w:dyaOrig="5399">
          <v:shape id="_x0000_i1025" type="#_x0000_t75" style="width:405pt;height:177.75pt;mso-position-horizontal:absolute" o:ole="">
            <v:imagedata r:id="rId109" o:title="" croptop="30972f" cropbottom="6883f" cropleft="4129f" cropright="12904f"/>
          </v:shape>
          <o:OLEObject Type="Embed" ProgID="PowerPoint.Slide.12" ShapeID="_x0000_i1025" DrawAspect="Content" ObjectID="_1590505957" r:id="rId110"/>
        </w:object>
      </w:r>
    </w:p>
    <w:p w:rsidR="00CA21C6" w:rsidRPr="006B5893" w:rsidRDefault="00CA21C6" w:rsidP="00CA21C6">
      <w:pPr>
        <w:pStyle w:val="western"/>
        <w:pageBreakBefore/>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lastRenderedPageBreak/>
        <w:t>Title Page</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 Template on next page (replace the highlighted text).</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Abstract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This is a summary of the research question, your results, and your contribution in 200 words or less.</w:t>
      </w:r>
    </w:p>
    <w:p w:rsidR="00CA21C6" w:rsidRPr="006B5893" w:rsidRDefault="00CA21C6" w:rsidP="00CA21C6">
      <w:pPr>
        <w:pStyle w:val="western"/>
        <w:spacing w:before="0" w:beforeAutospacing="0"/>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Category, Terms, Keywords:</w:t>
      </w:r>
      <w:r w:rsidRPr="006B5893">
        <w:rPr>
          <w:rFonts w:ascii="Times New Roman" w:hAnsi="Times New Roman" w:cs="Times New Roman"/>
          <w:sz w:val="20"/>
          <w:szCs w:val="20"/>
          <w:lang w:val="en-GB"/>
        </w:rPr>
        <w:t xml:space="preserve"> reference </w:t>
      </w:r>
      <w:hyperlink r:id="rId111" w:history="1">
        <w:r w:rsidRPr="006B5893">
          <w:rPr>
            <w:rStyle w:val="Hyperlink"/>
            <w:rFonts w:ascii="Times New Roman" w:hAnsi="Times New Roman" w:cs="Times New Roman"/>
            <w:sz w:val="20"/>
            <w:szCs w:val="20"/>
            <w:lang w:val="en-GB"/>
          </w:rPr>
          <w:t>www.</w:t>
        </w:r>
      </w:hyperlink>
      <w:hyperlink r:id="rId112" w:history="1">
        <w:r w:rsidRPr="006B5893">
          <w:rPr>
            <w:rStyle w:val="Hyperlink"/>
            <w:rFonts w:ascii="Times New Roman" w:hAnsi="Times New Roman" w:cs="Times New Roman"/>
            <w:b/>
            <w:bCs/>
            <w:sz w:val="20"/>
            <w:szCs w:val="20"/>
            <w:lang w:val="en-GB"/>
          </w:rPr>
          <w:t>acm</w:t>
        </w:r>
      </w:hyperlink>
      <w:hyperlink r:id="rId113" w:history="1">
        <w:r w:rsidRPr="006B5893">
          <w:rPr>
            <w:rStyle w:val="Hyperlink"/>
            <w:rFonts w:ascii="Times New Roman" w:hAnsi="Times New Roman" w:cs="Times New Roman"/>
            <w:sz w:val="20"/>
            <w:szCs w:val="20"/>
            <w:lang w:val="en-GB"/>
          </w:rPr>
          <w:t>.org/sigs/</w:t>
        </w:r>
      </w:hyperlink>
      <w:hyperlink r:id="rId114" w:history="1">
        <w:r w:rsidRPr="006B5893">
          <w:rPr>
            <w:rStyle w:val="Hyperlink"/>
            <w:rFonts w:ascii="Times New Roman" w:hAnsi="Times New Roman" w:cs="Times New Roman"/>
            <w:b/>
            <w:bCs/>
            <w:sz w:val="20"/>
            <w:szCs w:val="20"/>
            <w:lang w:val="en-GB"/>
          </w:rPr>
          <w:t>publications</w:t>
        </w:r>
      </w:hyperlink>
      <w:hyperlink r:id="rId115" w:history="1">
        <w:r w:rsidRPr="006B5893">
          <w:rPr>
            <w:rStyle w:val="Hyperlink"/>
            <w:rFonts w:ascii="Times New Roman" w:hAnsi="Times New Roman" w:cs="Times New Roman"/>
            <w:sz w:val="20"/>
            <w:szCs w:val="20"/>
            <w:lang w:val="en-GB"/>
          </w:rPr>
          <w:t>/pubform.doc</w:t>
        </w:r>
      </w:hyperlink>
      <w:r w:rsidRPr="006B5893">
        <w:rPr>
          <w:rFonts w:ascii="Times New Roman" w:hAnsi="Times New Roman" w:cs="Times New Roman"/>
          <w:i/>
          <w:iCs/>
          <w:sz w:val="20"/>
          <w:szCs w:val="20"/>
          <w:lang w:val="en-GB"/>
        </w:rPr>
        <w:t xml:space="preserve"> </w:t>
      </w:r>
      <w:r w:rsidRPr="006B5893">
        <w:rPr>
          <w:rFonts w:ascii="Times New Roman" w:hAnsi="Times New Roman" w:cs="Times New Roman"/>
          <w:sz w:val="20"/>
          <w:szCs w:val="20"/>
          <w:lang w:val="en-GB"/>
        </w:rPr>
        <w:t>for details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r w:rsidRPr="006B5893">
        <w:rPr>
          <w:rFonts w:ascii="Times New Roman" w:hAnsi="Times New Roman" w:cs="Times New Roman"/>
          <w:b/>
          <w:bCs/>
          <w:sz w:val="20"/>
          <w:szCs w:val="20"/>
          <w:u w:val="single"/>
          <w:lang w:val="en-GB"/>
        </w:rPr>
        <w:t>Suggested sections and sub-sections</w:t>
      </w:r>
    </w:p>
    <w:p w:rsidR="00CA21C6" w:rsidRPr="006B5893" w:rsidRDefault="00CA21C6" w:rsidP="00CA21C6">
      <w:pPr>
        <w:pStyle w:val="western"/>
        <w:spacing w:before="0" w:beforeAutospacing="0" w:after="0"/>
        <w:rPr>
          <w:rFonts w:ascii="Times New Roman" w:hAnsi="Times New Roman" w:cs="Times New Roman"/>
          <w:b/>
          <w:bCs/>
          <w:sz w:val="20"/>
          <w:szCs w:val="20"/>
          <w:u w:val="single"/>
          <w:lang w:val="en-GB"/>
        </w:rPr>
      </w:pPr>
    </w:p>
    <w:p w:rsidR="00CA21C6" w:rsidRPr="006B5893" w:rsidRDefault="00CA21C6" w:rsidP="009D4F6D">
      <w:pPr>
        <w:pStyle w:val="NormalWeb"/>
        <w:numPr>
          <w:ilvl w:val="0"/>
          <w:numId w:val="2"/>
        </w:numPr>
        <w:spacing w:before="0" w:beforeAutospacing="0" w:after="0" w:afterAutospacing="0"/>
        <w:rPr>
          <w:b/>
          <w:bCs/>
          <w:sz w:val="20"/>
          <w:szCs w:val="20"/>
          <w:lang w:val="en-GB"/>
        </w:rPr>
      </w:pPr>
      <w:r w:rsidRPr="006B5893">
        <w:rPr>
          <w:b/>
          <w:bCs/>
          <w:sz w:val="20"/>
          <w:szCs w:val="20"/>
          <w:lang w:val="en-GB"/>
        </w:rPr>
        <w:t>Introduction – a high level description of the research question and the problem domain that can be understood by somebody new to the subject area.</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Research Question</w:t>
      </w:r>
      <w:r w:rsidRPr="006B5893">
        <w:rPr>
          <w:sz w:val="20"/>
          <w:szCs w:val="20"/>
          <w:lang w:val="en-GB"/>
        </w:rPr>
        <w:t xml:space="preserve"> – State the technical problem that you have focused on in your project in the form of a question which you address.</w:t>
      </w:r>
    </w:p>
    <w:p w:rsidR="00CA21C6" w:rsidRPr="006B5893" w:rsidRDefault="00CA21C6" w:rsidP="009D4F6D">
      <w:pPr>
        <w:pStyle w:val="NormalWeb"/>
        <w:numPr>
          <w:ilvl w:val="1"/>
          <w:numId w:val="2"/>
        </w:numPr>
        <w:spacing w:after="0" w:afterAutospacing="0"/>
        <w:rPr>
          <w:sz w:val="20"/>
          <w:szCs w:val="20"/>
          <w:lang w:val="en-GB"/>
        </w:rPr>
      </w:pPr>
      <w:r w:rsidRPr="006B5893">
        <w:rPr>
          <w:b/>
          <w:bCs/>
          <w:sz w:val="20"/>
          <w:szCs w:val="20"/>
          <w:lang w:val="en-GB"/>
        </w:rPr>
        <w:t xml:space="preserve">Motivation </w:t>
      </w:r>
      <w:r w:rsidRPr="006B5893">
        <w:rPr>
          <w:sz w:val="20"/>
          <w:szCs w:val="20"/>
          <w:lang w:val="en-GB"/>
        </w:rPr>
        <w:t>– Discuss the reasons for solving this problem. Detail the problem domain and who would be interested in the solution.  Describe the likely impact of your work. Address both why it is an interesting technical problem, and also the value of solving it in more general terms.</w:t>
      </w:r>
    </w:p>
    <w:p w:rsidR="00CA21C6" w:rsidRPr="006B5893" w:rsidRDefault="00CA21C6" w:rsidP="009D4F6D">
      <w:pPr>
        <w:pStyle w:val="ListParagraph"/>
        <w:numPr>
          <w:ilvl w:val="1"/>
          <w:numId w:val="2"/>
        </w:numPr>
        <w:autoSpaceDE w:val="0"/>
        <w:autoSpaceDN w:val="0"/>
        <w:adjustRightInd w:val="0"/>
        <w:rPr>
          <w:rFonts w:ascii="Times New Roman" w:hAnsi="Times New Roman" w:cs="Times New Roman"/>
          <w:sz w:val="20"/>
          <w:szCs w:val="20"/>
          <w:lang w:val="en-GB"/>
        </w:rPr>
      </w:pPr>
      <w:r w:rsidRPr="006B5893">
        <w:rPr>
          <w:rFonts w:ascii="Times New Roman" w:hAnsi="Times New Roman" w:cs="Times New Roman"/>
          <w:b/>
          <w:bCs/>
          <w:sz w:val="20"/>
          <w:szCs w:val="20"/>
          <w:lang w:val="en-GB"/>
        </w:rPr>
        <w:t>Aims and Objectives</w:t>
      </w:r>
      <w:r w:rsidRPr="006B5893">
        <w:rPr>
          <w:rFonts w:ascii="Times New Roman" w:hAnsi="Times New Roman" w:cs="Times New Roman"/>
          <w:sz w:val="20"/>
          <w:szCs w:val="20"/>
          <w:lang w:val="en-GB"/>
        </w:rPr>
        <w:t xml:space="preserve"> – State the aims and objectives of your project. The </w:t>
      </w:r>
      <w:r w:rsidRPr="006B5893">
        <w:rPr>
          <w:rFonts w:ascii="Times New Roman" w:hAnsi="Times New Roman" w:cs="Times New Roman"/>
          <w:b/>
          <w:bCs/>
          <w:sz w:val="20"/>
          <w:szCs w:val="20"/>
          <w:lang w:val="en-GB"/>
        </w:rPr>
        <w:t>aims</w:t>
      </w:r>
      <w:r w:rsidRPr="006B5893">
        <w:rPr>
          <w:rFonts w:ascii="Times New Roman" w:hAnsi="Times New Roman" w:cs="Times New Roman"/>
          <w:sz w:val="20"/>
          <w:szCs w:val="20"/>
          <w:lang w:val="en-GB"/>
        </w:rPr>
        <w:t xml:space="preserve"> of your project are the overall goal, and the </w:t>
      </w:r>
      <w:r w:rsidRPr="006B5893">
        <w:rPr>
          <w:rFonts w:ascii="Times New Roman" w:hAnsi="Times New Roman" w:cs="Times New Roman"/>
          <w:b/>
          <w:bCs/>
          <w:sz w:val="20"/>
          <w:szCs w:val="20"/>
          <w:lang w:val="en-GB"/>
        </w:rPr>
        <w:t>objectives</w:t>
      </w:r>
      <w:r w:rsidRPr="006B5893">
        <w:rPr>
          <w:rFonts w:ascii="Times New Roman" w:hAnsi="Times New Roman" w:cs="Times New Roman"/>
          <w:sz w:val="20"/>
          <w:szCs w:val="20"/>
          <w:lang w:val="en-GB"/>
        </w:rPr>
        <w:t xml:space="preserve"> are the stepping stones in reaching that goal. Identifying the objectives helps the reader to understand your overall project approach.</w:t>
      </w:r>
    </w:p>
    <w:p w:rsidR="00CA21C6" w:rsidRPr="006B5893" w:rsidRDefault="00CA21C6" w:rsidP="009D4F6D">
      <w:pPr>
        <w:pStyle w:val="ListParagraph"/>
        <w:numPr>
          <w:ilvl w:val="1"/>
          <w:numId w:val="2"/>
        </w:numPr>
        <w:autoSpaceDE w:val="0"/>
        <w:autoSpaceDN w:val="0"/>
        <w:adjustRightInd w:val="0"/>
        <w:spacing w:after="0"/>
        <w:rPr>
          <w:rFonts w:ascii="Times New Roman" w:hAnsi="Times New Roman" w:cs="Times New Roman"/>
          <w:sz w:val="20"/>
          <w:szCs w:val="20"/>
          <w:lang w:val="en-GB"/>
        </w:rPr>
      </w:pPr>
      <w:r w:rsidRPr="006B5893">
        <w:rPr>
          <w:rFonts w:ascii="Times New Roman" w:hAnsi="Times New Roman" w:cs="Times New Roman"/>
          <w:b/>
          <w:bCs/>
          <w:sz w:val="20"/>
          <w:szCs w:val="20"/>
          <w:lang w:val="en-GB"/>
        </w:rPr>
        <w:t>Report Structure</w:t>
      </w:r>
      <w:r w:rsidRPr="006B5893">
        <w:rPr>
          <w:rFonts w:ascii="Times New Roman" w:hAnsi="Times New Roman" w:cs="Times New Roman"/>
          <w:sz w:val="20"/>
          <w:szCs w:val="20"/>
          <w:lang w:val="en-GB"/>
        </w:rPr>
        <w:t xml:space="preserve"> - Outline the structure of the report summarizing each chapter in one sentence.</w:t>
      </w:r>
    </w:p>
    <w:p w:rsidR="00CA21C6" w:rsidRPr="006B5893" w:rsidRDefault="00CA21C6" w:rsidP="009D4F6D">
      <w:pPr>
        <w:pStyle w:val="NormalWeb"/>
        <w:numPr>
          <w:ilvl w:val="0"/>
          <w:numId w:val="2"/>
        </w:numPr>
        <w:spacing w:after="0" w:afterAutospacing="0"/>
        <w:rPr>
          <w:b/>
          <w:bCs/>
          <w:sz w:val="20"/>
          <w:szCs w:val="20"/>
          <w:lang w:val="en-GB"/>
        </w:rPr>
      </w:pPr>
      <w:r w:rsidRPr="006B5893">
        <w:rPr>
          <w:b/>
          <w:bCs/>
          <w:sz w:val="20"/>
          <w:szCs w:val="20"/>
          <w:lang w:val="en-GB"/>
        </w:rPr>
        <w:t>Related Work – Details what others have done that is relevant to your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Describe the context of the research question in detail, defining terminology, and with references.</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the problem, or related problems, has been solved previously. Critically </w:t>
      </w:r>
      <w:proofErr w:type="spellStart"/>
      <w:r w:rsidRPr="006B5893">
        <w:rPr>
          <w:sz w:val="20"/>
          <w:szCs w:val="20"/>
          <w:lang w:val="en-GB"/>
        </w:rPr>
        <w:t>analyze</w:t>
      </w:r>
      <w:proofErr w:type="spellEnd"/>
      <w:r w:rsidRPr="006B5893">
        <w:rPr>
          <w:sz w:val="20"/>
          <w:szCs w:val="20"/>
          <w:lang w:val="en-GB"/>
        </w:rPr>
        <w:t xml:space="preserve"> existing solutions. Discuss how your approach compares to these solutions.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other techniques that you have used to: help understand and </w:t>
      </w:r>
      <w:proofErr w:type="spellStart"/>
      <w:r w:rsidRPr="006B5893">
        <w:rPr>
          <w:sz w:val="20"/>
          <w:szCs w:val="20"/>
          <w:lang w:val="en-GB"/>
        </w:rPr>
        <w:t>analyze</w:t>
      </w:r>
      <w:proofErr w:type="spellEnd"/>
      <w:r w:rsidRPr="006B5893">
        <w:rPr>
          <w:sz w:val="20"/>
          <w:szCs w:val="20"/>
          <w:lang w:val="en-GB"/>
        </w:rPr>
        <w:t xml:space="preserve"> the research question; motivate your own work; evaluate your solution.</w:t>
      </w:r>
    </w:p>
    <w:p w:rsidR="00CA21C6" w:rsidRPr="006B5893" w:rsidRDefault="00CA21C6" w:rsidP="009D4F6D">
      <w:pPr>
        <w:pStyle w:val="NormalWeb"/>
        <w:numPr>
          <w:ilvl w:val="0"/>
          <w:numId w:val="2"/>
        </w:numPr>
        <w:spacing w:after="0" w:afterAutospacing="0"/>
        <w:rPr>
          <w:b/>
          <w:bCs/>
          <w:sz w:val="20"/>
          <w:szCs w:val="20"/>
          <w:lang w:val="en-GB"/>
        </w:rPr>
      </w:pPr>
      <w:r w:rsidRPr="006B5893">
        <w:rPr>
          <w:sz w:val="20"/>
          <w:szCs w:val="20"/>
          <w:lang w:val="en-GB"/>
        </w:rPr>
        <w:t>“</w:t>
      </w:r>
      <w:r w:rsidRPr="006B5893">
        <w:rPr>
          <w:b/>
          <w:bCs/>
          <w:sz w:val="20"/>
          <w:szCs w:val="20"/>
          <w:lang w:val="en-GB"/>
        </w:rPr>
        <w:t xml:space="preserve">Solution” (often the name of your solution) – Details </w:t>
      </w:r>
      <w:r w:rsidRPr="006B5893">
        <w:rPr>
          <w:b/>
          <w:bCs/>
          <w:sz w:val="20"/>
          <w:szCs w:val="20"/>
          <w:u w:val="single"/>
          <w:lang w:val="en-GB"/>
        </w:rPr>
        <w:t>what</w:t>
      </w:r>
      <w:r w:rsidRPr="006B5893">
        <w:rPr>
          <w:b/>
          <w:bCs/>
          <w:sz w:val="20"/>
          <w:szCs w:val="20"/>
          <w:lang w:val="en-GB"/>
        </w:rPr>
        <w:t xml:space="preserve"> you have done and </w:t>
      </w:r>
      <w:r w:rsidRPr="006B5893">
        <w:rPr>
          <w:b/>
          <w:bCs/>
          <w:sz w:val="20"/>
          <w:szCs w:val="20"/>
          <w:u w:val="single"/>
          <w:lang w:val="en-GB"/>
        </w:rPr>
        <w:t>how</w:t>
      </w:r>
      <w:r w:rsidRPr="006B5893">
        <w:rPr>
          <w:b/>
          <w:bCs/>
          <w:sz w:val="20"/>
          <w:szCs w:val="20"/>
          <w:lang w:val="en-GB"/>
        </w:rPr>
        <w:t xml:space="preserve"> you have done it.</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Provide an analysis of the problem, motivating your approach to answering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Explain your approach by describing exactly what you have done.</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how you have achieved your solution. Examples: explain how a process improvement was implemented, how a mathematical technique was derived, or how an algorithm was implemented.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Evaluation – Evaluates your work (both in absolute terms, and compared to other solutions)</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Explain what was evaluated or validated.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Experimental setup – Detail how you evaluated and validated your work.</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your results clearly and objectively, without interpretation - ideally with graphs (data) </w:t>
      </w:r>
    </w:p>
    <w:p w:rsidR="00CA21C6" w:rsidRPr="006B5893" w:rsidRDefault="00CA21C6" w:rsidP="009D4F6D">
      <w:pPr>
        <w:pStyle w:val="NormalWeb"/>
        <w:numPr>
          <w:ilvl w:val="1"/>
          <w:numId w:val="2"/>
        </w:numPr>
        <w:autoSpaceDE w:val="0"/>
        <w:autoSpaceDN w:val="0"/>
        <w:adjustRightInd w:val="0"/>
        <w:spacing w:after="0" w:afterAutospacing="0"/>
        <w:rPr>
          <w:sz w:val="20"/>
          <w:szCs w:val="20"/>
          <w:lang w:val="en-GB"/>
        </w:rPr>
      </w:pPr>
      <w:r w:rsidRPr="006B5893">
        <w:rPr>
          <w:sz w:val="20"/>
          <w:szCs w:val="20"/>
          <w:lang w:val="en-GB"/>
        </w:rPr>
        <w:t>Explain your results - ideally with explanatory text (analysis) to both explain the meaning of these results, and provide the reasons for why these particular results were obtained</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Identify the contents in which your results are relevant and any threats are to the validity of your results. Show how well you have answered the research question.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results with respect to the “Related Work” presented earlier. </w:t>
      </w:r>
    </w:p>
    <w:p w:rsidR="00CA21C6" w:rsidRPr="006B5893" w:rsidRDefault="00CA21C6" w:rsidP="009D4F6D">
      <w:pPr>
        <w:pStyle w:val="NormalWeb"/>
        <w:numPr>
          <w:ilvl w:val="0"/>
          <w:numId w:val="2"/>
        </w:numPr>
        <w:spacing w:after="0" w:afterAutospacing="0"/>
        <w:rPr>
          <w:sz w:val="20"/>
          <w:szCs w:val="20"/>
          <w:lang w:val="en-GB"/>
        </w:rPr>
      </w:pPr>
      <w:r w:rsidRPr="006B5893">
        <w:rPr>
          <w:b/>
          <w:bCs/>
          <w:sz w:val="20"/>
          <w:szCs w:val="20"/>
          <w:lang w:val="en-GB"/>
        </w:rPr>
        <w:t>Conclusions – Draws conclusions and identifies potential future work</w:t>
      </w:r>
    </w:p>
    <w:p w:rsidR="00CA21C6" w:rsidRPr="006B5893" w:rsidRDefault="00CA21C6" w:rsidP="009D4F6D">
      <w:pPr>
        <w:pStyle w:val="NormalWeb"/>
        <w:numPr>
          <w:ilvl w:val="1"/>
          <w:numId w:val="2"/>
        </w:numPr>
        <w:spacing w:before="0" w:beforeAutospacing="0" w:after="0" w:afterAutospacing="0"/>
        <w:rPr>
          <w:bCs/>
          <w:sz w:val="20"/>
          <w:szCs w:val="20"/>
          <w:lang w:val="en-GB"/>
        </w:rPr>
      </w:pPr>
      <w:r w:rsidRPr="006B5893">
        <w:rPr>
          <w:b/>
          <w:bCs/>
          <w:sz w:val="20"/>
          <w:szCs w:val="20"/>
          <w:lang w:val="en-GB"/>
        </w:rPr>
        <w:t xml:space="preserve">Objectives – </w:t>
      </w:r>
      <w:r w:rsidRPr="006B5893">
        <w:rPr>
          <w:bCs/>
          <w:sz w:val="20"/>
          <w:szCs w:val="20"/>
          <w:lang w:val="en-GB"/>
        </w:rPr>
        <w:t>A single sentence that describes the purpose of this section.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Summarize your results. Provide your conclusions (limitations &amp; recommendations) based on the results obtained. Detail the implications of your results with respect to the wider community.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Assess how well you have met your project goals. Identify the contributions made by this work. </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Critically </w:t>
      </w:r>
      <w:proofErr w:type="spellStart"/>
      <w:r w:rsidRPr="006B5893">
        <w:rPr>
          <w:sz w:val="20"/>
          <w:szCs w:val="20"/>
          <w:lang w:val="en-GB"/>
        </w:rPr>
        <w:t>analyze</w:t>
      </w:r>
      <w:proofErr w:type="spellEnd"/>
      <w:r w:rsidRPr="006B5893">
        <w:rPr>
          <w:sz w:val="20"/>
          <w:szCs w:val="20"/>
          <w:lang w:val="en-GB"/>
        </w:rPr>
        <w:t xml:space="preserve"> your approach to solving the research question by explaining what was effective in your approach, and what you could have been improved upon.</w:t>
      </w:r>
    </w:p>
    <w:p w:rsidR="00CA21C6" w:rsidRPr="006B5893" w:rsidRDefault="00CA21C6" w:rsidP="009D4F6D">
      <w:pPr>
        <w:pStyle w:val="NormalWeb"/>
        <w:numPr>
          <w:ilvl w:val="1"/>
          <w:numId w:val="2"/>
        </w:numPr>
        <w:spacing w:after="0" w:afterAutospacing="0"/>
        <w:rPr>
          <w:sz w:val="20"/>
          <w:szCs w:val="20"/>
          <w:lang w:val="en-GB"/>
        </w:rPr>
      </w:pPr>
      <w:r w:rsidRPr="006B5893">
        <w:rPr>
          <w:sz w:val="20"/>
          <w:szCs w:val="20"/>
          <w:lang w:val="en-GB"/>
        </w:rPr>
        <w:t xml:space="preserve">Present possible future work - How could you/others build on your research to advance it further? </w:t>
      </w:r>
    </w:p>
    <w:p w:rsidR="00CA21C6" w:rsidRPr="006B5893" w:rsidRDefault="00CA21C6" w:rsidP="00CA21C6">
      <w:pPr>
        <w:spacing w:after="0" w:line="240" w:lineRule="auto"/>
        <w:rPr>
          <w:rFonts w:ascii="Times New Roman" w:hAnsi="Times New Roman" w:cs="Times New Roman"/>
          <w:b/>
          <w:bCs/>
          <w:sz w:val="20"/>
          <w:szCs w:val="20"/>
          <w:u w:val="single"/>
          <w:lang w:val="en-GB"/>
        </w:rPr>
      </w:pPr>
    </w:p>
    <w:p w:rsidR="00CA21C6" w:rsidRPr="006B5893" w:rsidRDefault="00CA21C6" w:rsidP="00CA21C6">
      <w:pPr>
        <w:spacing w:after="0" w:line="240" w:lineRule="auto"/>
        <w:ind w:left="284" w:hanging="284"/>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References </w:t>
      </w:r>
      <w:r w:rsidRPr="006B5893">
        <w:rPr>
          <w:rFonts w:ascii="Times New Roman" w:hAnsi="Times New Roman" w:cs="Times New Roman"/>
          <w:b/>
          <w:bCs/>
          <w:sz w:val="20"/>
          <w:szCs w:val="20"/>
          <w:lang w:val="en-GB"/>
        </w:rPr>
        <w:t xml:space="preserve">– </w:t>
      </w:r>
      <w:r w:rsidRPr="006B5893">
        <w:rPr>
          <w:rFonts w:ascii="Times New Roman" w:hAnsi="Times New Roman" w:cs="Times New Roman"/>
          <w:sz w:val="20"/>
          <w:szCs w:val="20"/>
          <w:lang w:val="en-GB"/>
        </w:rPr>
        <w:t>Proper full complete citations for all referenced documents (NOT a URL). For a master’s level document one would expect up to 30 good references. Use peer-reviewed papers or books: not websites.</w:t>
      </w:r>
    </w:p>
    <w:p w:rsidR="00CA21C6" w:rsidRPr="006B5893" w:rsidRDefault="00CA21C6" w:rsidP="00CA21C6">
      <w:pPr>
        <w:spacing w:after="0" w:line="240" w:lineRule="auto"/>
        <w:rPr>
          <w:rFonts w:ascii="Times New Roman" w:hAnsi="Times New Roman" w:cs="Times New Roman"/>
          <w:sz w:val="20"/>
          <w:szCs w:val="20"/>
          <w:lang w:val="en-GB"/>
        </w:rPr>
      </w:pPr>
      <w:r w:rsidRPr="006B5893">
        <w:rPr>
          <w:rFonts w:ascii="Times New Roman" w:hAnsi="Times New Roman" w:cs="Times New Roman"/>
          <w:b/>
          <w:bCs/>
          <w:sz w:val="20"/>
          <w:szCs w:val="20"/>
          <w:u w:val="single"/>
          <w:lang w:val="en-GB"/>
        </w:rPr>
        <w:t xml:space="preserve">Appendix </w:t>
      </w:r>
      <w:r w:rsidRPr="006B5893">
        <w:rPr>
          <w:rFonts w:ascii="Times New Roman" w:hAnsi="Times New Roman" w:cs="Times New Roman"/>
          <w:sz w:val="20"/>
          <w:szCs w:val="20"/>
          <w:lang w:val="en-GB"/>
        </w:rPr>
        <w:t>– Details of: source code, protocols, data, results, etc.</w:t>
      </w:r>
    </w:p>
    <w:p w:rsidR="00CA21C6" w:rsidRPr="006B5893" w:rsidRDefault="00CA21C6" w:rsidP="00BE1F57">
      <w:pPr>
        <w:spacing w:after="0" w:line="240" w:lineRule="auto"/>
        <w:rPr>
          <w:lang w:val="en-GB"/>
        </w:rPr>
      </w:pPr>
      <w:r w:rsidRPr="006B5893">
        <w:rPr>
          <w:rFonts w:ascii="Times New Roman" w:hAnsi="Times New Roman" w:cs="Times New Roman"/>
          <w:b/>
          <w:sz w:val="20"/>
          <w:szCs w:val="20"/>
          <w:u w:val="single"/>
          <w:lang w:val="en-GB"/>
        </w:rPr>
        <w:t>Note</w:t>
      </w:r>
      <w:r w:rsidRPr="006B5893">
        <w:rPr>
          <w:rFonts w:ascii="Times New Roman" w:hAnsi="Times New Roman" w:cs="Times New Roman"/>
          <w:sz w:val="20"/>
          <w:szCs w:val="20"/>
          <w:lang w:val="en-GB"/>
        </w:rPr>
        <w:t xml:space="preserve"> – Use a repository to store your code &amp; build procedure.</w:t>
      </w:r>
    </w:p>
    <w:p w:rsidR="00823BB7" w:rsidRPr="006B5893" w:rsidRDefault="00823BB7" w:rsidP="00823BB7">
      <w:pPr>
        <w:rPr>
          <w:lang w:val="en-GB"/>
        </w:rPr>
      </w:pPr>
    </w:p>
    <w:sectPr w:rsidR="00823BB7" w:rsidRPr="006B5893" w:rsidSect="00C526B1">
      <w:footerReference w:type="default" r:id="rId116"/>
      <w:pgSz w:w="11906" w:h="16838"/>
      <w:pgMar w:top="1440" w:right="1133"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31A7" w:rsidRDefault="00D231A7" w:rsidP="00661E00">
      <w:pPr>
        <w:spacing w:after="0" w:line="240" w:lineRule="auto"/>
      </w:pPr>
      <w:r>
        <w:separator/>
      </w:r>
    </w:p>
  </w:endnote>
  <w:endnote w:type="continuationSeparator" w:id="0">
    <w:p w:rsidR="00D231A7" w:rsidRDefault="00D231A7" w:rsidP="0066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dvspxCMR10">
    <w:altName w:val="Calibri"/>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PktbhrNimbusRomNo9L-Regu">
    <w:altName w:val="Calibri"/>
    <w:panose1 w:val="00000000000000000000"/>
    <w:charset w:val="00"/>
    <w:family w:val="auto"/>
    <w:notTrueType/>
    <w:pitch w:val="default"/>
    <w:sig w:usb0="00000003" w:usb1="00000000" w:usb2="00000000" w:usb3="00000000" w:csb0="00000001" w:csb1="00000000"/>
  </w:font>
  <w:font w:name="URWPalladioL-Bold">
    <w:altName w:val="Calibri"/>
    <w:panose1 w:val="00000000000000000000"/>
    <w:charset w:val="00"/>
    <w:family w:val="auto"/>
    <w:notTrueType/>
    <w:pitch w:val="default"/>
    <w:sig w:usb0="00000003" w:usb1="00000000" w:usb2="00000000" w:usb3="00000000" w:csb0="00000001" w:csb1="00000000"/>
  </w:font>
  <w:font w:name="Fkwrvt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2D9" w:rsidRDefault="00F922D9">
    <w:pPr>
      <w:pStyle w:val="Footer"/>
      <w:jc w:val="center"/>
    </w:pPr>
  </w:p>
  <w:p w:rsidR="00F922D9" w:rsidRDefault="00F92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3201606"/>
      <w:docPartObj>
        <w:docPartGallery w:val="Page Numbers (Bottom of Page)"/>
        <w:docPartUnique/>
      </w:docPartObj>
    </w:sdtPr>
    <w:sdtEndPr>
      <w:rPr>
        <w:noProof/>
      </w:rPr>
    </w:sdtEndPr>
    <w:sdtContent>
      <w:p w:rsidR="00F922D9" w:rsidRDefault="00F922D9">
        <w:pPr>
          <w:pStyle w:val="Footer"/>
          <w:jc w:val="right"/>
        </w:pPr>
        <w:r>
          <w:fldChar w:fldCharType="begin"/>
        </w:r>
        <w:r>
          <w:instrText xml:space="preserve"> PAGE   \* MERGEFORMAT </w:instrText>
        </w:r>
        <w:r>
          <w:fldChar w:fldCharType="separate"/>
        </w:r>
        <w:r w:rsidR="00AE7824">
          <w:rPr>
            <w:noProof/>
          </w:rPr>
          <w:t>iv</w:t>
        </w:r>
        <w:r>
          <w:rPr>
            <w:noProof/>
          </w:rPr>
          <w:fldChar w:fldCharType="end"/>
        </w:r>
      </w:p>
    </w:sdtContent>
  </w:sdt>
  <w:p w:rsidR="00F922D9" w:rsidRDefault="00F922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378231"/>
      <w:docPartObj>
        <w:docPartGallery w:val="Page Numbers (Bottom of Page)"/>
        <w:docPartUnique/>
      </w:docPartObj>
    </w:sdtPr>
    <w:sdtEndPr>
      <w:rPr>
        <w:noProof/>
      </w:rPr>
    </w:sdtEndPr>
    <w:sdtContent>
      <w:p w:rsidR="00F922D9" w:rsidRDefault="00F922D9">
        <w:pPr>
          <w:pStyle w:val="Footer"/>
          <w:jc w:val="right"/>
        </w:pPr>
        <w:r>
          <w:fldChar w:fldCharType="begin"/>
        </w:r>
        <w:r>
          <w:instrText xml:space="preserve"> PAGE   \* MERGEFORMAT </w:instrText>
        </w:r>
        <w:r>
          <w:fldChar w:fldCharType="separate"/>
        </w:r>
        <w:r w:rsidR="00904564">
          <w:rPr>
            <w:noProof/>
          </w:rPr>
          <w:t>76</w:t>
        </w:r>
        <w:r>
          <w:rPr>
            <w:noProof/>
          </w:rPr>
          <w:fldChar w:fldCharType="end"/>
        </w:r>
      </w:p>
    </w:sdtContent>
  </w:sdt>
  <w:p w:rsidR="00F922D9" w:rsidRDefault="00F922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31A7" w:rsidRDefault="00D231A7" w:rsidP="00661E00">
      <w:pPr>
        <w:spacing w:after="0" w:line="240" w:lineRule="auto"/>
      </w:pPr>
      <w:r>
        <w:separator/>
      </w:r>
    </w:p>
  </w:footnote>
  <w:footnote w:type="continuationSeparator" w:id="0">
    <w:p w:rsidR="00D231A7" w:rsidRDefault="00D231A7" w:rsidP="00661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2D9" w:rsidRDefault="00F922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2E3"/>
    <w:multiLevelType w:val="multilevel"/>
    <w:tmpl w:val="D2F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86B73"/>
    <w:multiLevelType w:val="multilevel"/>
    <w:tmpl w:val="B8EE270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15:restartNumberingAfterBreak="0">
    <w:nsid w:val="025E0615"/>
    <w:multiLevelType w:val="multilevel"/>
    <w:tmpl w:val="F584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64904"/>
    <w:multiLevelType w:val="hybridMultilevel"/>
    <w:tmpl w:val="B9569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5F4BDB"/>
    <w:multiLevelType w:val="multilevel"/>
    <w:tmpl w:val="CD9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49A6"/>
    <w:multiLevelType w:val="hybridMultilevel"/>
    <w:tmpl w:val="53069F9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 w15:restartNumberingAfterBreak="0">
    <w:nsid w:val="172D3D4C"/>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D33E6A"/>
    <w:multiLevelType w:val="hybridMultilevel"/>
    <w:tmpl w:val="67409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520C51"/>
    <w:multiLevelType w:val="hybridMultilevel"/>
    <w:tmpl w:val="E8C21D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4BB5ED8"/>
    <w:multiLevelType w:val="multilevel"/>
    <w:tmpl w:val="A6E6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F372A"/>
    <w:multiLevelType w:val="hybridMultilevel"/>
    <w:tmpl w:val="004A7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C5E97"/>
    <w:multiLevelType w:val="hybridMultilevel"/>
    <w:tmpl w:val="E25C7C72"/>
    <w:lvl w:ilvl="0" w:tplc="2640E662">
      <w:numFmt w:val="bullet"/>
      <w:lvlText w:val=""/>
      <w:lvlJc w:val="left"/>
      <w:pPr>
        <w:ind w:left="720" w:hanging="360"/>
      </w:pPr>
      <w:rPr>
        <w:rFonts w:ascii="Wingdings" w:eastAsiaTheme="minorHAnsi" w:hAnsi="Wingdings" w:cs="TdvspxCMR10"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F110E8"/>
    <w:multiLevelType w:val="multilevel"/>
    <w:tmpl w:val="714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B3AE2"/>
    <w:multiLevelType w:val="multilevel"/>
    <w:tmpl w:val="5F2C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BB1136"/>
    <w:multiLevelType w:val="multilevel"/>
    <w:tmpl w:val="D7C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32679"/>
    <w:multiLevelType w:val="multilevel"/>
    <w:tmpl w:val="3D94D55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502"/>
        </w:tabs>
        <w:ind w:left="502"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6911D5C"/>
    <w:multiLevelType w:val="hybridMultilevel"/>
    <w:tmpl w:val="1FA43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B207E0"/>
    <w:multiLevelType w:val="hybridMultilevel"/>
    <w:tmpl w:val="B4D6E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351B5D"/>
    <w:multiLevelType w:val="hybridMultilevel"/>
    <w:tmpl w:val="74F2F95A"/>
    <w:lvl w:ilvl="0" w:tplc="B1187CE2">
      <w:numFmt w:val="bullet"/>
      <w:lvlText w:val=""/>
      <w:lvlJc w:val="left"/>
      <w:pPr>
        <w:ind w:left="720" w:hanging="360"/>
      </w:pPr>
      <w:rPr>
        <w:rFonts w:ascii="Wingdings" w:eastAsia="Times New Roman" w:hAnsi="Wingdings" w:cs="Times New Roman" w:hint="default"/>
        <w:color w:val="008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54A1F"/>
    <w:multiLevelType w:val="hybridMultilevel"/>
    <w:tmpl w:val="9EC45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4244CC"/>
    <w:multiLevelType w:val="hybridMultilevel"/>
    <w:tmpl w:val="A8925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221578"/>
    <w:multiLevelType w:val="multilevel"/>
    <w:tmpl w:val="8E4A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0260F"/>
    <w:multiLevelType w:val="hybridMultilevel"/>
    <w:tmpl w:val="5C3AB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B7DA9"/>
    <w:multiLevelType w:val="multilevel"/>
    <w:tmpl w:val="14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E4360"/>
    <w:multiLevelType w:val="hybridMultilevel"/>
    <w:tmpl w:val="EB6C2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C92374"/>
    <w:multiLevelType w:val="hybridMultilevel"/>
    <w:tmpl w:val="2F5654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21A5B1D"/>
    <w:multiLevelType w:val="hybridMultilevel"/>
    <w:tmpl w:val="6B6EF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B56343"/>
    <w:multiLevelType w:val="multilevel"/>
    <w:tmpl w:val="957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D2D0A"/>
    <w:multiLevelType w:val="hybridMultilevel"/>
    <w:tmpl w:val="86F4DD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685ECC"/>
    <w:multiLevelType w:val="multilevel"/>
    <w:tmpl w:val="FD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D167A2"/>
    <w:multiLevelType w:val="multilevel"/>
    <w:tmpl w:val="1BB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5265A3"/>
    <w:multiLevelType w:val="hybridMultilevel"/>
    <w:tmpl w:val="91921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F84671"/>
    <w:multiLevelType w:val="hybridMultilevel"/>
    <w:tmpl w:val="7FAC5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972C4C"/>
    <w:multiLevelType w:val="hybridMultilevel"/>
    <w:tmpl w:val="8D50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EE5AFE"/>
    <w:multiLevelType w:val="multilevel"/>
    <w:tmpl w:val="21F4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3559F3"/>
    <w:multiLevelType w:val="multilevel"/>
    <w:tmpl w:val="ED62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25"/>
  </w:num>
  <w:num w:numId="4">
    <w:abstractNumId w:val="22"/>
  </w:num>
  <w:num w:numId="5">
    <w:abstractNumId w:val="8"/>
  </w:num>
  <w:num w:numId="6">
    <w:abstractNumId w:val="31"/>
  </w:num>
  <w:num w:numId="7">
    <w:abstractNumId w:val="7"/>
  </w:num>
  <w:num w:numId="8">
    <w:abstractNumId w:val="24"/>
  </w:num>
  <w:num w:numId="9">
    <w:abstractNumId w:val="3"/>
  </w:num>
  <w:num w:numId="10">
    <w:abstractNumId w:val="19"/>
  </w:num>
  <w:num w:numId="11">
    <w:abstractNumId w:val="11"/>
  </w:num>
  <w:num w:numId="12">
    <w:abstractNumId w:val="12"/>
  </w:num>
  <w:num w:numId="13">
    <w:abstractNumId w:val="9"/>
  </w:num>
  <w:num w:numId="14">
    <w:abstractNumId w:val="6"/>
  </w:num>
  <w:num w:numId="15">
    <w:abstractNumId w:val="4"/>
  </w:num>
  <w:num w:numId="16">
    <w:abstractNumId w:val="26"/>
  </w:num>
  <w:num w:numId="17">
    <w:abstractNumId w:val="16"/>
  </w:num>
  <w:num w:numId="18">
    <w:abstractNumId w:val="17"/>
  </w:num>
  <w:num w:numId="19">
    <w:abstractNumId w:val="28"/>
  </w:num>
  <w:num w:numId="20">
    <w:abstractNumId w:val="2"/>
  </w:num>
  <w:num w:numId="21">
    <w:abstractNumId w:val="14"/>
  </w:num>
  <w:num w:numId="22">
    <w:abstractNumId w:val="35"/>
  </w:num>
  <w:num w:numId="23">
    <w:abstractNumId w:val="29"/>
  </w:num>
  <w:num w:numId="24">
    <w:abstractNumId w:val="32"/>
  </w:num>
  <w:num w:numId="25">
    <w:abstractNumId w:val="0"/>
  </w:num>
  <w:num w:numId="26">
    <w:abstractNumId w:val="34"/>
  </w:num>
  <w:num w:numId="27">
    <w:abstractNumId w:val="13"/>
  </w:num>
  <w:num w:numId="28">
    <w:abstractNumId w:val="21"/>
  </w:num>
  <w:num w:numId="29">
    <w:abstractNumId w:val="30"/>
  </w:num>
  <w:num w:numId="30">
    <w:abstractNumId w:val="27"/>
  </w:num>
  <w:num w:numId="31">
    <w:abstractNumId w:val="33"/>
  </w:num>
  <w:num w:numId="32">
    <w:abstractNumId w:val="23"/>
  </w:num>
  <w:num w:numId="33">
    <w:abstractNumId w:val="18"/>
  </w:num>
  <w:num w:numId="34">
    <w:abstractNumId w:val="20"/>
  </w:num>
  <w:num w:numId="35">
    <w:abstractNumId w:val="5"/>
  </w:num>
  <w:num w:numId="36">
    <w:abstractNumId w:val="1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NDA JAMES O'SHEA">
    <w15:presenceInfo w15:providerId="None" w15:userId="ENDA JAMES O'SH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SortMethod w:val="0002"/>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A0"/>
    <w:rsid w:val="00007592"/>
    <w:rsid w:val="00010380"/>
    <w:rsid w:val="00010B4F"/>
    <w:rsid w:val="000115B7"/>
    <w:rsid w:val="000119F4"/>
    <w:rsid w:val="0001280A"/>
    <w:rsid w:val="00013304"/>
    <w:rsid w:val="00014377"/>
    <w:rsid w:val="00014FC5"/>
    <w:rsid w:val="00015B82"/>
    <w:rsid w:val="00016AA0"/>
    <w:rsid w:val="00017490"/>
    <w:rsid w:val="00017FFE"/>
    <w:rsid w:val="00020667"/>
    <w:rsid w:val="00020BA3"/>
    <w:rsid w:val="00020F27"/>
    <w:rsid w:val="000223B5"/>
    <w:rsid w:val="00022E4D"/>
    <w:rsid w:val="00023BA1"/>
    <w:rsid w:val="000259E4"/>
    <w:rsid w:val="000262B6"/>
    <w:rsid w:val="00026A48"/>
    <w:rsid w:val="00026ABA"/>
    <w:rsid w:val="000272BE"/>
    <w:rsid w:val="00032739"/>
    <w:rsid w:val="00034ED5"/>
    <w:rsid w:val="00035156"/>
    <w:rsid w:val="00036338"/>
    <w:rsid w:val="00036C9B"/>
    <w:rsid w:val="00037BEA"/>
    <w:rsid w:val="0004481D"/>
    <w:rsid w:val="000457C6"/>
    <w:rsid w:val="000516F1"/>
    <w:rsid w:val="000554CC"/>
    <w:rsid w:val="000557FA"/>
    <w:rsid w:val="00056197"/>
    <w:rsid w:val="000566F7"/>
    <w:rsid w:val="00057286"/>
    <w:rsid w:val="00060D12"/>
    <w:rsid w:val="0006130A"/>
    <w:rsid w:val="00062409"/>
    <w:rsid w:val="000628AA"/>
    <w:rsid w:val="0006476B"/>
    <w:rsid w:val="00064BDA"/>
    <w:rsid w:val="00066F5D"/>
    <w:rsid w:val="000700FB"/>
    <w:rsid w:val="00070F2B"/>
    <w:rsid w:val="00072293"/>
    <w:rsid w:val="000726C7"/>
    <w:rsid w:val="000743AD"/>
    <w:rsid w:val="0007602E"/>
    <w:rsid w:val="000816E2"/>
    <w:rsid w:val="000819AA"/>
    <w:rsid w:val="00081A31"/>
    <w:rsid w:val="00083F6A"/>
    <w:rsid w:val="000877C9"/>
    <w:rsid w:val="00091E8B"/>
    <w:rsid w:val="000969B1"/>
    <w:rsid w:val="00096DB7"/>
    <w:rsid w:val="00097A59"/>
    <w:rsid w:val="000A12FC"/>
    <w:rsid w:val="000A18B5"/>
    <w:rsid w:val="000A2B58"/>
    <w:rsid w:val="000A329C"/>
    <w:rsid w:val="000A3B0B"/>
    <w:rsid w:val="000A401B"/>
    <w:rsid w:val="000A6EBE"/>
    <w:rsid w:val="000B4D3E"/>
    <w:rsid w:val="000B5F1A"/>
    <w:rsid w:val="000C2AE0"/>
    <w:rsid w:val="000C4C2C"/>
    <w:rsid w:val="000C514E"/>
    <w:rsid w:val="000C6323"/>
    <w:rsid w:val="000D04C1"/>
    <w:rsid w:val="000D239C"/>
    <w:rsid w:val="000D35B3"/>
    <w:rsid w:val="000D3C65"/>
    <w:rsid w:val="000D4228"/>
    <w:rsid w:val="000D43DC"/>
    <w:rsid w:val="000D4630"/>
    <w:rsid w:val="000D4DC1"/>
    <w:rsid w:val="000D64FD"/>
    <w:rsid w:val="000D6658"/>
    <w:rsid w:val="000E0C85"/>
    <w:rsid w:val="000E2B6A"/>
    <w:rsid w:val="000E37C8"/>
    <w:rsid w:val="000E47BE"/>
    <w:rsid w:val="000E627A"/>
    <w:rsid w:val="000E6689"/>
    <w:rsid w:val="000E7D4A"/>
    <w:rsid w:val="000F1436"/>
    <w:rsid w:val="000F1846"/>
    <w:rsid w:val="000F184F"/>
    <w:rsid w:val="000F37C4"/>
    <w:rsid w:val="000F4C6E"/>
    <w:rsid w:val="000F4E50"/>
    <w:rsid w:val="000F5E00"/>
    <w:rsid w:val="000F6D70"/>
    <w:rsid w:val="000F7787"/>
    <w:rsid w:val="0010122E"/>
    <w:rsid w:val="00102B4B"/>
    <w:rsid w:val="00104EC3"/>
    <w:rsid w:val="0010686E"/>
    <w:rsid w:val="00107AFD"/>
    <w:rsid w:val="001110D9"/>
    <w:rsid w:val="00113427"/>
    <w:rsid w:val="00115F3C"/>
    <w:rsid w:val="00116253"/>
    <w:rsid w:val="00120C6E"/>
    <w:rsid w:val="001229C3"/>
    <w:rsid w:val="001248F7"/>
    <w:rsid w:val="00124F65"/>
    <w:rsid w:val="001266CC"/>
    <w:rsid w:val="00131A35"/>
    <w:rsid w:val="00133CD2"/>
    <w:rsid w:val="0013616E"/>
    <w:rsid w:val="001374C0"/>
    <w:rsid w:val="001408B3"/>
    <w:rsid w:val="00140A9C"/>
    <w:rsid w:val="00143003"/>
    <w:rsid w:val="001452C9"/>
    <w:rsid w:val="00150D34"/>
    <w:rsid w:val="00150FDB"/>
    <w:rsid w:val="001523DD"/>
    <w:rsid w:val="00152583"/>
    <w:rsid w:val="00154AFE"/>
    <w:rsid w:val="00161133"/>
    <w:rsid w:val="00161E9B"/>
    <w:rsid w:val="00163934"/>
    <w:rsid w:val="00163D51"/>
    <w:rsid w:val="00164450"/>
    <w:rsid w:val="001660E0"/>
    <w:rsid w:val="001703B6"/>
    <w:rsid w:val="00170F2E"/>
    <w:rsid w:val="00173047"/>
    <w:rsid w:val="0017506A"/>
    <w:rsid w:val="00176C24"/>
    <w:rsid w:val="00177528"/>
    <w:rsid w:val="00177FF1"/>
    <w:rsid w:val="001802ED"/>
    <w:rsid w:val="0018204A"/>
    <w:rsid w:val="0018344C"/>
    <w:rsid w:val="00183E87"/>
    <w:rsid w:val="00187AC8"/>
    <w:rsid w:val="00193D76"/>
    <w:rsid w:val="00193DA6"/>
    <w:rsid w:val="001A135C"/>
    <w:rsid w:val="001A2A72"/>
    <w:rsid w:val="001A6134"/>
    <w:rsid w:val="001B11A0"/>
    <w:rsid w:val="001B345F"/>
    <w:rsid w:val="001B3715"/>
    <w:rsid w:val="001B622B"/>
    <w:rsid w:val="001C28ED"/>
    <w:rsid w:val="001C3AEA"/>
    <w:rsid w:val="001C5260"/>
    <w:rsid w:val="001D2307"/>
    <w:rsid w:val="001D5761"/>
    <w:rsid w:val="001D61A3"/>
    <w:rsid w:val="001D6CDA"/>
    <w:rsid w:val="001D6F76"/>
    <w:rsid w:val="001E0802"/>
    <w:rsid w:val="001E0C38"/>
    <w:rsid w:val="001E4F09"/>
    <w:rsid w:val="001E4FEA"/>
    <w:rsid w:val="001E5432"/>
    <w:rsid w:val="001E6B9F"/>
    <w:rsid w:val="001E6D92"/>
    <w:rsid w:val="001E703D"/>
    <w:rsid w:val="001F2DA4"/>
    <w:rsid w:val="001F3039"/>
    <w:rsid w:val="001F35F5"/>
    <w:rsid w:val="001F3623"/>
    <w:rsid w:val="001F4AC6"/>
    <w:rsid w:val="00200F5C"/>
    <w:rsid w:val="00210A8D"/>
    <w:rsid w:val="00212324"/>
    <w:rsid w:val="002135F4"/>
    <w:rsid w:val="002137FE"/>
    <w:rsid w:val="00213DED"/>
    <w:rsid w:val="00215E47"/>
    <w:rsid w:val="002170AF"/>
    <w:rsid w:val="002170DE"/>
    <w:rsid w:val="00217546"/>
    <w:rsid w:val="00220BDD"/>
    <w:rsid w:val="00223366"/>
    <w:rsid w:val="00225683"/>
    <w:rsid w:val="00226E08"/>
    <w:rsid w:val="00227955"/>
    <w:rsid w:val="0023201A"/>
    <w:rsid w:val="0023204F"/>
    <w:rsid w:val="00241743"/>
    <w:rsid w:val="00244241"/>
    <w:rsid w:val="00244A2A"/>
    <w:rsid w:val="00246245"/>
    <w:rsid w:val="00247669"/>
    <w:rsid w:val="002502A5"/>
    <w:rsid w:val="00251802"/>
    <w:rsid w:val="002526CE"/>
    <w:rsid w:val="0025490B"/>
    <w:rsid w:val="00257843"/>
    <w:rsid w:val="00261A1C"/>
    <w:rsid w:val="002623A1"/>
    <w:rsid w:val="00264397"/>
    <w:rsid w:val="0026582E"/>
    <w:rsid w:val="00265A9E"/>
    <w:rsid w:val="00266539"/>
    <w:rsid w:val="00266CD3"/>
    <w:rsid w:val="0027188D"/>
    <w:rsid w:val="00275E19"/>
    <w:rsid w:val="0027715A"/>
    <w:rsid w:val="00277ABE"/>
    <w:rsid w:val="00282013"/>
    <w:rsid w:val="00285936"/>
    <w:rsid w:val="00285F62"/>
    <w:rsid w:val="002877D8"/>
    <w:rsid w:val="00290EA2"/>
    <w:rsid w:val="002912AF"/>
    <w:rsid w:val="00296351"/>
    <w:rsid w:val="00297E1A"/>
    <w:rsid w:val="002A3F77"/>
    <w:rsid w:val="002A48EE"/>
    <w:rsid w:val="002A6BB6"/>
    <w:rsid w:val="002A6DF9"/>
    <w:rsid w:val="002B1867"/>
    <w:rsid w:val="002B1C3C"/>
    <w:rsid w:val="002B23F2"/>
    <w:rsid w:val="002B3F3D"/>
    <w:rsid w:val="002B6079"/>
    <w:rsid w:val="002B6B98"/>
    <w:rsid w:val="002B7304"/>
    <w:rsid w:val="002B7681"/>
    <w:rsid w:val="002C1A41"/>
    <w:rsid w:val="002C2AD2"/>
    <w:rsid w:val="002C38B4"/>
    <w:rsid w:val="002C4826"/>
    <w:rsid w:val="002C7A74"/>
    <w:rsid w:val="002C7BF7"/>
    <w:rsid w:val="002C7CA3"/>
    <w:rsid w:val="002D1400"/>
    <w:rsid w:val="002D2305"/>
    <w:rsid w:val="002D451C"/>
    <w:rsid w:val="002D68B0"/>
    <w:rsid w:val="002D6A74"/>
    <w:rsid w:val="002E07A2"/>
    <w:rsid w:val="002E1073"/>
    <w:rsid w:val="002E3334"/>
    <w:rsid w:val="002E4571"/>
    <w:rsid w:val="002E540F"/>
    <w:rsid w:val="002E60E8"/>
    <w:rsid w:val="002E74E8"/>
    <w:rsid w:val="002E7C19"/>
    <w:rsid w:val="002F02E7"/>
    <w:rsid w:val="002F16AB"/>
    <w:rsid w:val="002F2ED2"/>
    <w:rsid w:val="002F48D7"/>
    <w:rsid w:val="002F5C85"/>
    <w:rsid w:val="002F5D13"/>
    <w:rsid w:val="002F5FD9"/>
    <w:rsid w:val="002F6E78"/>
    <w:rsid w:val="002F731E"/>
    <w:rsid w:val="0030173B"/>
    <w:rsid w:val="00301D45"/>
    <w:rsid w:val="003047B7"/>
    <w:rsid w:val="00305D61"/>
    <w:rsid w:val="00306CE7"/>
    <w:rsid w:val="00307722"/>
    <w:rsid w:val="003124E1"/>
    <w:rsid w:val="00315A5C"/>
    <w:rsid w:val="003165E8"/>
    <w:rsid w:val="00317C77"/>
    <w:rsid w:val="00320ADB"/>
    <w:rsid w:val="00322D41"/>
    <w:rsid w:val="003240E4"/>
    <w:rsid w:val="00325ADD"/>
    <w:rsid w:val="00327B57"/>
    <w:rsid w:val="00334A03"/>
    <w:rsid w:val="00336419"/>
    <w:rsid w:val="00336518"/>
    <w:rsid w:val="0033700F"/>
    <w:rsid w:val="00342413"/>
    <w:rsid w:val="003427A7"/>
    <w:rsid w:val="00344AEE"/>
    <w:rsid w:val="00354E52"/>
    <w:rsid w:val="00361FC2"/>
    <w:rsid w:val="003624D0"/>
    <w:rsid w:val="00363499"/>
    <w:rsid w:val="003663BF"/>
    <w:rsid w:val="003708A8"/>
    <w:rsid w:val="00370E05"/>
    <w:rsid w:val="003768A6"/>
    <w:rsid w:val="003770F8"/>
    <w:rsid w:val="00377C41"/>
    <w:rsid w:val="00377FB8"/>
    <w:rsid w:val="00380264"/>
    <w:rsid w:val="003840F2"/>
    <w:rsid w:val="00384F88"/>
    <w:rsid w:val="00385593"/>
    <w:rsid w:val="003875BF"/>
    <w:rsid w:val="00387F17"/>
    <w:rsid w:val="00394BE5"/>
    <w:rsid w:val="003952A8"/>
    <w:rsid w:val="003964CA"/>
    <w:rsid w:val="00396B67"/>
    <w:rsid w:val="003A2D9B"/>
    <w:rsid w:val="003A3674"/>
    <w:rsid w:val="003A3839"/>
    <w:rsid w:val="003A4F42"/>
    <w:rsid w:val="003A56DD"/>
    <w:rsid w:val="003B087B"/>
    <w:rsid w:val="003B2034"/>
    <w:rsid w:val="003B6330"/>
    <w:rsid w:val="003B67E0"/>
    <w:rsid w:val="003C0007"/>
    <w:rsid w:val="003C0281"/>
    <w:rsid w:val="003C0F7E"/>
    <w:rsid w:val="003C1354"/>
    <w:rsid w:val="003C21BC"/>
    <w:rsid w:val="003C29F2"/>
    <w:rsid w:val="003C3499"/>
    <w:rsid w:val="003C7364"/>
    <w:rsid w:val="003C76C4"/>
    <w:rsid w:val="003D0186"/>
    <w:rsid w:val="003D01C6"/>
    <w:rsid w:val="003D2F92"/>
    <w:rsid w:val="003D367A"/>
    <w:rsid w:val="003D5D62"/>
    <w:rsid w:val="003D7AE4"/>
    <w:rsid w:val="003E2168"/>
    <w:rsid w:val="003E2692"/>
    <w:rsid w:val="003E4E2B"/>
    <w:rsid w:val="003E55F3"/>
    <w:rsid w:val="003E6B15"/>
    <w:rsid w:val="003E73E0"/>
    <w:rsid w:val="003F081C"/>
    <w:rsid w:val="003F1341"/>
    <w:rsid w:val="003F24EB"/>
    <w:rsid w:val="003F35B2"/>
    <w:rsid w:val="003F37B4"/>
    <w:rsid w:val="003F78D5"/>
    <w:rsid w:val="00400D97"/>
    <w:rsid w:val="00401D3E"/>
    <w:rsid w:val="00403B78"/>
    <w:rsid w:val="00403F3A"/>
    <w:rsid w:val="00404822"/>
    <w:rsid w:val="00405432"/>
    <w:rsid w:val="004059D5"/>
    <w:rsid w:val="004075C9"/>
    <w:rsid w:val="00410BE3"/>
    <w:rsid w:val="00411EBF"/>
    <w:rsid w:val="00414EC3"/>
    <w:rsid w:val="00415577"/>
    <w:rsid w:val="00422D42"/>
    <w:rsid w:val="00423550"/>
    <w:rsid w:val="00424C87"/>
    <w:rsid w:val="00424FC8"/>
    <w:rsid w:val="0042707B"/>
    <w:rsid w:val="0043027C"/>
    <w:rsid w:val="004342B1"/>
    <w:rsid w:val="00434DDB"/>
    <w:rsid w:val="00441001"/>
    <w:rsid w:val="00443B25"/>
    <w:rsid w:val="004440FF"/>
    <w:rsid w:val="00444861"/>
    <w:rsid w:val="0044547F"/>
    <w:rsid w:val="00446FED"/>
    <w:rsid w:val="00450654"/>
    <w:rsid w:val="004507E0"/>
    <w:rsid w:val="004511F0"/>
    <w:rsid w:val="00453B3D"/>
    <w:rsid w:val="00454CCF"/>
    <w:rsid w:val="0045552E"/>
    <w:rsid w:val="00455EAF"/>
    <w:rsid w:val="00456535"/>
    <w:rsid w:val="00456BF5"/>
    <w:rsid w:val="004570B2"/>
    <w:rsid w:val="004572F9"/>
    <w:rsid w:val="0045752B"/>
    <w:rsid w:val="00460B95"/>
    <w:rsid w:val="0046321E"/>
    <w:rsid w:val="00463DE0"/>
    <w:rsid w:val="00464D18"/>
    <w:rsid w:val="0046584F"/>
    <w:rsid w:val="0046703B"/>
    <w:rsid w:val="004737B3"/>
    <w:rsid w:val="004762E4"/>
    <w:rsid w:val="00481312"/>
    <w:rsid w:val="0048144D"/>
    <w:rsid w:val="0048179D"/>
    <w:rsid w:val="00482B48"/>
    <w:rsid w:val="0048415E"/>
    <w:rsid w:val="0048426F"/>
    <w:rsid w:val="00484C3C"/>
    <w:rsid w:val="00485424"/>
    <w:rsid w:val="00485C77"/>
    <w:rsid w:val="00487139"/>
    <w:rsid w:val="0048757A"/>
    <w:rsid w:val="00491527"/>
    <w:rsid w:val="004916FC"/>
    <w:rsid w:val="00491814"/>
    <w:rsid w:val="004930EA"/>
    <w:rsid w:val="004941C9"/>
    <w:rsid w:val="00497155"/>
    <w:rsid w:val="0049741D"/>
    <w:rsid w:val="00497D24"/>
    <w:rsid w:val="004A1212"/>
    <w:rsid w:val="004A2A69"/>
    <w:rsid w:val="004A46D7"/>
    <w:rsid w:val="004A5E25"/>
    <w:rsid w:val="004A79BB"/>
    <w:rsid w:val="004B13D1"/>
    <w:rsid w:val="004B1DBF"/>
    <w:rsid w:val="004B2CC4"/>
    <w:rsid w:val="004B34D5"/>
    <w:rsid w:val="004B3518"/>
    <w:rsid w:val="004B4475"/>
    <w:rsid w:val="004B6445"/>
    <w:rsid w:val="004B7D72"/>
    <w:rsid w:val="004C1516"/>
    <w:rsid w:val="004C21EF"/>
    <w:rsid w:val="004C547C"/>
    <w:rsid w:val="004C54FB"/>
    <w:rsid w:val="004C65C1"/>
    <w:rsid w:val="004D2D68"/>
    <w:rsid w:val="004D6331"/>
    <w:rsid w:val="004D7837"/>
    <w:rsid w:val="004E0A61"/>
    <w:rsid w:val="004E2AE5"/>
    <w:rsid w:val="004E316F"/>
    <w:rsid w:val="004E4967"/>
    <w:rsid w:val="004E5508"/>
    <w:rsid w:val="004E61E3"/>
    <w:rsid w:val="004E6FBB"/>
    <w:rsid w:val="004E749A"/>
    <w:rsid w:val="004E7C39"/>
    <w:rsid w:val="004F2CF2"/>
    <w:rsid w:val="004F399B"/>
    <w:rsid w:val="004F3D0C"/>
    <w:rsid w:val="004F4DE2"/>
    <w:rsid w:val="004F57AB"/>
    <w:rsid w:val="004F5F07"/>
    <w:rsid w:val="004F6BEA"/>
    <w:rsid w:val="005027C9"/>
    <w:rsid w:val="00504086"/>
    <w:rsid w:val="005100E0"/>
    <w:rsid w:val="00511129"/>
    <w:rsid w:val="005117FE"/>
    <w:rsid w:val="00513055"/>
    <w:rsid w:val="00516549"/>
    <w:rsid w:val="00517D7E"/>
    <w:rsid w:val="005204EA"/>
    <w:rsid w:val="00521B1E"/>
    <w:rsid w:val="0052531D"/>
    <w:rsid w:val="00526957"/>
    <w:rsid w:val="00530C29"/>
    <w:rsid w:val="00532040"/>
    <w:rsid w:val="00532416"/>
    <w:rsid w:val="0053295D"/>
    <w:rsid w:val="0053557D"/>
    <w:rsid w:val="00536195"/>
    <w:rsid w:val="005361BC"/>
    <w:rsid w:val="00537A62"/>
    <w:rsid w:val="00540A67"/>
    <w:rsid w:val="00541644"/>
    <w:rsid w:val="005430A8"/>
    <w:rsid w:val="005430B6"/>
    <w:rsid w:val="00543773"/>
    <w:rsid w:val="005464C4"/>
    <w:rsid w:val="00547085"/>
    <w:rsid w:val="00550344"/>
    <w:rsid w:val="00550FA4"/>
    <w:rsid w:val="00551B97"/>
    <w:rsid w:val="0055258F"/>
    <w:rsid w:val="005557C0"/>
    <w:rsid w:val="005568ED"/>
    <w:rsid w:val="00556939"/>
    <w:rsid w:val="00556F56"/>
    <w:rsid w:val="0056576F"/>
    <w:rsid w:val="00565BDD"/>
    <w:rsid w:val="0056676B"/>
    <w:rsid w:val="005673CA"/>
    <w:rsid w:val="005750E3"/>
    <w:rsid w:val="005754E3"/>
    <w:rsid w:val="00576DC3"/>
    <w:rsid w:val="00580407"/>
    <w:rsid w:val="00581ABD"/>
    <w:rsid w:val="00582500"/>
    <w:rsid w:val="0058269A"/>
    <w:rsid w:val="00582AC6"/>
    <w:rsid w:val="00583451"/>
    <w:rsid w:val="0058366E"/>
    <w:rsid w:val="00586CE0"/>
    <w:rsid w:val="00592B86"/>
    <w:rsid w:val="005947D4"/>
    <w:rsid w:val="005959F2"/>
    <w:rsid w:val="005969AD"/>
    <w:rsid w:val="005A40CA"/>
    <w:rsid w:val="005B29B0"/>
    <w:rsid w:val="005B3258"/>
    <w:rsid w:val="005B62B6"/>
    <w:rsid w:val="005B6D9D"/>
    <w:rsid w:val="005C0392"/>
    <w:rsid w:val="005C2738"/>
    <w:rsid w:val="005C4A6F"/>
    <w:rsid w:val="005C5B59"/>
    <w:rsid w:val="005C6439"/>
    <w:rsid w:val="005C7E39"/>
    <w:rsid w:val="005D0284"/>
    <w:rsid w:val="005D15EB"/>
    <w:rsid w:val="005D1DC5"/>
    <w:rsid w:val="005D28DE"/>
    <w:rsid w:val="005D42C5"/>
    <w:rsid w:val="005D53FA"/>
    <w:rsid w:val="005D560C"/>
    <w:rsid w:val="005D6888"/>
    <w:rsid w:val="005E48E3"/>
    <w:rsid w:val="005E4B43"/>
    <w:rsid w:val="005F1E6E"/>
    <w:rsid w:val="005F1FA2"/>
    <w:rsid w:val="005F5C6C"/>
    <w:rsid w:val="005F5F85"/>
    <w:rsid w:val="00600E78"/>
    <w:rsid w:val="00603578"/>
    <w:rsid w:val="00603DEA"/>
    <w:rsid w:val="00604770"/>
    <w:rsid w:val="00605EDB"/>
    <w:rsid w:val="0060635C"/>
    <w:rsid w:val="00607482"/>
    <w:rsid w:val="00610857"/>
    <w:rsid w:val="00610CC1"/>
    <w:rsid w:val="00612B56"/>
    <w:rsid w:val="00612C49"/>
    <w:rsid w:val="0061358E"/>
    <w:rsid w:val="00613DCA"/>
    <w:rsid w:val="00614110"/>
    <w:rsid w:val="00615B30"/>
    <w:rsid w:val="00620B06"/>
    <w:rsid w:val="006221C6"/>
    <w:rsid w:val="00622579"/>
    <w:rsid w:val="00624D26"/>
    <w:rsid w:val="00625C27"/>
    <w:rsid w:val="006321F9"/>
    <w:rsid w:val="006345AD"/>
    <w:rsid w:val="00634F38"/>
    <w:rsid w:val="006367B7"/>
    <w:rsid w:val="00640215"/>
    <w:rsid w:val="00640302"/>
    <w:rsid w:val="006406FB"/>
    <w:rsid w:val="006456FC"/>
    <w:rsid w:val="006476E2"/>
    <w:rsid w:val="0064798E"/>
    <w:rsid w:val="00653355"/>
    <w:rsid w:val="00653572"/>
    <w:rsid w:val="006616FD"/>
    <w:rsid w:val="00661CE1"/>
    <w:rsid w:val="00661E00"/>
    <w:rsid w:val="006629C8"/>
    <w:rsid w:val="00664FCB"/>
    <w:rsid w:val="0066603B"/>
    <w:rsid w:val="00670D07"/>
    <w:rsid w:val="00670DAC"/>
    <w:rsid w:val="006721FE"/>
    <w:rsid w:val="00672F65"/>
    <w:rsid w:val="006751E0"/>
    <w:rsid w:val="00676958"/>
    <w:rsid w:val="0067773C"/>
    <w:rsid w:val="0068335A"/>
    <w:rsid w:val="00683859"/>
    <w:rsid w:val="00684A6B"/>
    <w:rsid w:val="0068682A"/>
    <w:rsid w:val="0069042D"/>
    <w:rsid w:val="00694149"/>
    <w:rsid w:val="00694B22"/>
    <w:rsid w:val="006A0264"/>
    <w:rsid w:val="006A1E80"/>
    <w:rsid w:val="006A3E0D"/>
    <w:rsid w:val="006A4629"/>
    <w:rsid w:val="006A4A1F"/>
    <w:rsid w:val="006B0080"/>
    <w:rsid w:val="006B27F4"/>
    <w:rsid w:val="006B4412"/>
    <w:rsid w:val="006B510D"/>
    <w:rsid w:val="006B5893"/>
    <w:rsid w:val="006B60B4"/>
    <w:rsid w:val="006B6291"/>
    <w:rsid w:val="006B759B"/>
    <w:rsid w:val="006B75C9"/>
    <w:rsid w:val="006C00C4"/>
    <w:rsid w:val="006C0A66"/>
    <w:rsid w:val="006C0F76"/>
    <w:rsid w:val="006C517D"/>
    <w:rsid w:val="006C57F2"/>
    <w:rsid w:val="006D0BF5"/>
    <w:rsid w:val="006D25CE"/>
    <w:rsid w:val="006D38F1"/>
    <w:rsid w:val="006D4797"/>
    <w:rsid w:val="006D5CCE"/>
    <w:rsid w:val="006D754B"/>
    <w:rsid w:val="006D7B0C"/>
    <w:rsid w:val="006E026C"/>
    <w:rsid w:val="006E0329"/>
    <w:rsid w:val="006E1867"/>
    <w:rsid w:val="006E231D"/>
    <w:rsid w:val="006E286B"/>
    <w:rsid w:val="006E7308"/>
    <w:rsid w:val="006E7D53"/>
    <w:rsid w:val="006F022E"/>
    <w:rsid w:val="006F0738"/>
    <w:rsid w:val="006F1675"/>
    <w:rsid w:val="006F20B2"/>
    <w:rsid w:val="006F34D1"/>
    <w:rsid w:val="006F69D7"/>
    <w:rsid w:val="006F72E7"/>
    <w:rsid w:val="007001D7"/>
    <w:rsid w:val="007008E2"/>
    <w:rsid w:val="00703378"/>
    <w:rsid w:val="00703772"/>
    <w:rsid w:val="00703ECB"/>
    <w:rsid w:val="007066DE"/>
    <w:rsid w:val="007068D5"/>
    <w:rsid w:val="007075A5"/>
    <w:rsid w:val="00711249"/>
    <w:rsid w:val="00711CD6"/>
    <w:rsid w:val="0071298E"/>
    <w:rsid w:val="00712B20"/>
    <w:rsid w:val="00713FDB"/>
    <w:rsid w:val="00715F93"/>
    <w:rsid w:val="0071623F"/>
    <w:rsid w:val="0071712E"/>
    <w:rsid w:val="00720003"/>
    <w:rsid w:val="00720130"/>
    <w:rsid w:val="00723843"/>
    <w:rsid w:val="0072386D"/>
    <w:rsid w:val="007255E4"/>
    <w:rsid w:val="007271AC"/>
    <w:rsid w:val="00727BDD"/>
    <w:rsid w:val="00731B29"/>
    <w:rsid w:val="007320EC"/>
    <w:rsid w:val="00732CF8"/>
    <w:rsid w:val="00733F0F"/>
    <w:rsid w:val="007345F6"/>
    <w:rsid w:val="00735F1D"/>
    <w:rsid w:val="007364FA"/>
    <w:rsid w:val="00736A64"/>
    <w:rsid w:val="00737946"/>
    <w:rsid w:val="0074066E"/>
    <w:rsid w:val="007424EE"/>
    <w:rsid w:val="00742CA0"/>
    <w:rsid w:val="007453C3"/>
    <w:rsid w:val="00745482"/>
    <w:rsid w:val="007458F3"/>
    <w:rsid w:val="00745977"/>
    <w:rsid w:val="007468B6"/>
    <w:rsid w:val="00747F35"/>
    <w:rsid w:val="00747FD4"/>
    <w:rsid w:val="007514B2"/>
    <w:rsid w:val="00753EC9"/>
    <w:rsid w:val="0075533F"/>
    <w:rsid w:val="00755467"/>
    <w:rsid w:val="007575A8"/>
    <w:rsid w:val="00757D51"/>
    <w:rsid w:val="007623FC"/>
    <w:rsid w:val="00766D28"/>
    <w:rsid w:val="0076757E"/>
    <w:rsid w:val="00772D15"/>
    <w:rsid w:val="007773F9"/>
    <w:rsid w:val="00783A48"/>
    <w:rsid w:val="007842A3"/>
    <w:rsid w:val="007851DD"/>
    <w:rsid w:val="0078787D"/>
    <w:rsid w:val="0079085B"/>
    <w:rsid w:val="00791DE0"/>
    <w:rsid w:val="00792904"/>
    <w:rsid w:val="00793618"/>
    <w:rsid w:val="00795C3E"/>
    <w:rsid w:val="00795D38"/>
    <w:rsid w:val="007A03EA"/>
    <w:rsid w:val="007A04A9"/>
    <w:rsid w:val="007A0BC6"/>
    <w:rsid w:val="007A2764"/>
    <w:rsid w:val="007A3236"/>
    <w:rsid w:val="007A3902"/>
    <w:rsid w:val="007A52A9"/>
    <w:rsid w:val="007A7CD0"/>
    <w:rsid w:val="007B0C04"/>
    <w:rsid w:val="007B4305"/>
    <w:rsid w:val="007B65C9"/>
    <w:rsid w:val="007C1D33"/>
    <w:rsid w:val="007C370F"/>
    <w:rsid w:val="007C389C"/>
    <w:rsid w:val="007C5B1B"/>
    <w:rsid w:val="007C5F17"/>
    <w:rsid w:val="007D1AAB"/>
    <w:rsid w:val="007D1F8A"/>
    <w:rsid w:val="007D39AC"/>
    <w:rsid w:val="007D4555"/>
    <w:rsid w:val="007D582E"/>
    <w:rsid w:val="007D685D"/>
    <w:rsid w:val="007D7193"/>
    <w:rsid w:val="007E0509"/>
    <w:rsid w:val="007E0D70"/>
    <w:rsid w:val="007E3A06"/>
    <w:rsid w:val="007E446F"/>
    <w:rsid w:val="007E4FD8"/>
    <w:rsid w:val="007E5246"/>
    <w:rsid w:val="007E52EF"/>
    <w:rsid w:val="007E6F12"/>
    <w:rsid w:val="007F1A93"/>
    <w:rsid w:val="007F2037"/>
    <w:rsid w:val="007F23CA"/>
    <w:rsid w:val="007F3E65"/>
    <w:rsid w:val="007F798F"/>
    <w:rsid w:val="00800EE2"/>
    <w:rsid w:val="008077B7"/>
    <w:rsid w:val="008158D2"/>
    <w:rsid w:val="008212BC"/>
    <w:rsid w:val="00823BB7"/>
    <w:rsid w:val="00823C8F"/>
    <w:rsid w:val="00823E19"/>
    <w:rsid w:val="0082464D"/>
    <w:rsid w:val="008248B9"/>
    <w:rsid w:val="008263F1"/>
    <w:rsid w:val="0082730A"/>
    <w:rsid w:val="0083346D"/>
    <w:rsid w:val="00835079"/>
    <w:rsid w:val="008357A3"/>
    <w:rsid w:val="00836118"/>
    <w:rsid w:val="0084031A"/>
    <w:rsid w:val="00841131"/>
    <w:rsid w:val="00841C8D"/>
    <w:rsid w:val="00842373"/>
    <w:rsid w:val="00842FAF"/>
    <w:rsid w:val="00843EE1"/>
    <w:rsid w:val="00844B4C"/>
    <w:rsid w:val="00846823"/>
    <w:rsid w:val="00846EAF"/>
    <w:rsid w:val="00847C63"/>
    <w:rsid w:val="008501EF"/>
    <w:rsid w:val="00850658"/>
    <w:rsid w:val="00852854"/>
    <w:rsid w:val="008567D8"/>
    <w:rsid w:val="00857ADB"/>
    <w:rsid w:val="00861FD1"/>
    <w:rsid w:val="00862252"/>
    <w:rsid w:val="008706A7"/>
    <w:rsid w:val="00880663"/>
    <w:rsid w:val="00880B8E"/>
    <w:rsid w:val="00883BD9"/>
    <w:rsid w:val="00883BE2"/>
    <w:rsid w:val="00884E89"/>
    <w:rsid w:val="0088522D"/>
    <w:rsid w:val="0088569B"/>
    <w:rsid w:val="00886F8A"/>
    <w:rsid w:val="00887198"/>
    <w:rsid w:val="00887627"/>
    <w:rsid w:val="008878BF"/>
    <w:rsid w:val="00893363"/>
    <w:rsid w:val="008964F6"/>
    <w:rsid w:val="00896696"/>
    <w:rsid w:val="00897401"/>
    <w:rsid w:val="00897A0E"/>
    <w:rsid w:val="00897F6A"/>
    <w:rsid w:val="008A0605"/>
    <w:rsid w:val="008A56D0"/>
    <w:rsid w:val="008A68CD"/>
    <w:rsid w:val="008A691F"/>
    <w:rsid w:val="008A721A"/>
    <w:rsid w:val="008A77C1"/>
    <w:rsid w:val="008A7D6F"/>
    <w:rsid w:val="008B15B6"/>
    <w:rsid w:val="008B6CA7"/>
    <w:rsid w:val="008B72C8"/>
    <w:rsid w:val="008C19D8"/>
    <w:rsid w:val="008C29DE"/>
    <w:rsid w:val="008C5F24"/>
    <w:rsid w:val="008C7ADF"/>
    <w:rsid w:val="008D6A8B"/>
    <w:rsid w:val="008D72D6"/>
    <w:rsid w:val="008E28FC"/>
    <w:rsid w:val="008E2BF2"/>
    <w:rsid w:val="008E37FC"/>
    <w:rsid w:val="008E44E0"/>
    <w:rsid w:val="008E6739"/>
    <w:rsid w:val="008E6CEC"/>
    <w:rsid w:val="008F0F91"/>
    <w:rsid w:val="008F44A0"/>
    <w:rsid w:val="008F7572"/>
    <w:rsid w:val="00900119"/>
    <w:rsid w:val="009022B2"/>
    <w:rsid w:val="00902A62"/>
    <w:rsid w:val="00904564"/>
    <w:rsid w:val="00907A16"/>
    <w:rsid w:val="00907E4D"/>
    <w:rsid w:val="009143DB"/>
    <w:rsid w:val="00914B42"/>
    <w:rsid w:val="00915C8D"/>
    <w:rsid w:val="00915ECB"/>
    <w:rsid w:val="0091683B"/>
    <w:rsid w:val="009169F6"/>
    <w:rsid w:val="0091764F"/>
    <w:rsid w:val="009222D2"/>
    <w:rsid w:val="0092233A"/>
    <w:rsid w:val="009237BD"/>
    <w:rsid w:val="00923DD6"/>
    <w:rsid w:val="00924C12"/>
    <w:rsid w:val="00926F4D"/>
    <w:rsid w:val="00926F7A"/>
    <w:rsid w:val="00932EFE"/>
    <w:rsid w:val="0093720F"/>
    <w:rsid w:val="009422B5"/>
    <w:rsid w:val="0094264C"/>
    <w:rsid w:val="009456C5"/>
    <w:rsid w:val="00947836"/>
    <w:rsid w:val="00947F7B"/>
    <w:rsid w:val="00951160"/>
    <w:rsid w:val="00952824"/>
    <w:rsid w:val="00953280"/>
    <w:rsid w:val="00953DA5"/>
    <w:rsid w:val="00955BC6"/>
    <w:rsid w:val="009572F9"/>
    <w:rsid w:val="00963F65"/>
    <w:rsid w:val="00965105"/>
    <w:rsid w:val="00966E61"/>
    <w:rsid w:val="0097075F"/>
    <w:rsid w:val="009713DB"/>
    <w:rsid w:val="009714A6"/>
    <w:rsid w:val="00971570"/>
    <w:rsid w:val="00976941"/>
    <w:rsid w:val="00977616"/>
    <w:rsid w:val="00982DC9"/>
    <w:rsid w:val="009842B6"/>
    <w:rsid w:val="00985223"/>
    <w:rsid w:val="0098643C"/>
    <w:rsid w:val="00990A62"/>
    <w:rsid w:val="00990C6F"/>
    <w:rsid w:val="00992365"/>
    <w:rsid w:val="00992D12"/>
    <w:rsid w:val="0099733F"/>
    <w:rsid w:val="00997343"/>
    <w:rsid w:val="00997B24"/>
    <w:rsid w:val="009A1932"/>
    <w:rsid w:val="009B2DCB"/>
    <w:rsid w:val="009B35C9"/>
    <w:rsid w:val="009B57A6"/>
    <w:rsid w:val="009B653C"/>
    <w:rsid w:val="009B7836"/>
    <w:rsid w:val="009C0B63"/>
    <w:rsid w:val="009C1341"/>
    <w:rsid w:val="009C44E6"/>
    <w:rsid w:val="009D0189"/>
    <w:rsid w:val="009D0EA4"/>
    <w:rsid w:val="009D21AC"/>
    <w:rsid w:val="009D29EA"/>
    <w:rsid w:val="009D4F6D"/>
    <w:rsid w:val="009D6A74"/>
    <w:rsid w:val="009D76D6"/>
    <w:rsid w:val="009E0F78"/>
    <w:rsid w:val="009E467C"/>
    <w:rsid w:val="009E60AC"/>
    <w:rsid w:val="009E739B"/>
    <w:rsid w:val="009E7EA6"/>
    <w:rsid w:val="009F2D20"/>
    <w:rsid w:val="009F3070"/>
    <w:rsid w:val="009F32A7"/>
    <w:rsid w:val="009F37FF"/>
    <w:rsid w:val="00A00E8C"/>
    <w:rsid w:val="00A033F1"/>
    <w:rsid w:val="00A049A1"/>
    <w:rsid w:val="00A0588C"/>
    <w:rsid w:val="00A05AD1"/>
    <w:rsid w:val="00A068C7"/>
    <w:rsid w:val="00A133E7"/>
    <w:rsid w:val="00A13EBE"/>
    <w:rsid w:val="00A156AF"/>
    <w:rsid w:val="00A16B3B"/>
    <w:rsid w:val="00A177F4"/>
    <w:rsid w:val="00A22A29"/>
    <w:rsid w:val="00A2319F"/>
    <w:rsid w:val="00A250D8"/>
    <w:rsid w:val="00A2531C"/>
    <w:rsid w:val="00A26B76"/>
    <w:rsid w:val="00A2751A"/>
    <w:rsid w:val="00A30015"/>
    <w:rsid w:val="00A303D8"/>
    <w:rsid w:val="00A3129F"/>
    <w:rsid w:val="00A32FA1"/>
    <w:rsid w:val="00A340F4"/>
    <w:rsid w:val="00A343F8"/>
    <w:rsid w:val="00A35288"/>
    <w:rsid w:val="00A35362"/>
    <w:rsid w:val="00A36190"/>
    <w:rsid w:val="00A37055"/>
    <w:rsid w:val="00A40240"/>
    <w:rsid w:val="00A450B9"/>
    <w:rsid w:val="00A504CB"/>
    <w:rsid w:val="00A53371"/>
    <w:rsid w:val="00A54E44"/>
    <w:rsid w:val="00A553A6"/>
    <w:rsid w:val="00A55AFA"/>
    <w:rsid w:val="00A55E43"/>
    <w:rsid w:val="00A568ED"/>
    <w:rsid w:val="00A56AC8"/>
    <w:rsid w:val="00A570D0"/>
    <w:rsid w:val="00A61AC6"/>
    <w:rsid w:val="00A6468D"/>
    <w:rsid w:val="00A6684C"/>
    <w:rsid w:val="00A66BA0"/>
    <w:rsid w:val="00A70DF2"/>
    <w:rsid w:val="00A72C1A"/>
    <w:rsid w:val="00A73134"/>
    <w:rsid w:val="00A733D1"/>
    <w:rsid w:val="00A74012"/>
    <w:rsid w:val="00A74641"/>
    <w:rsid w:val="00A7480E"/>
    <w:rsid w:val="00A75E3F"/>
    <w:rsid w:val="00A8011B"/>
    <w:rsid w:val="00A827F5"/>
    <w:rsid w:val="00A82CBC"/>
    <w:rsid w:val="00A82E01"/>
    <w:rsid w:val="00A83AD1"/>
    <w:rsid w:val="00A8639F"/>
    <w:rsid w:val="00A86CED"/>
    <w:rsid w:val="00A91085"/>
    <w:rsid w:val="00A978C0"/>
    <w:rsid w:val="00AA1DB8"/>
    <w:rsid w:val="00AA4865"/>
    <w:rsid w:val="00AB074A"/>
    <w:rsid w:val="00AB1BC5"/>
    <w:rsid w:val="00AB207A"/>
    <w:rsid w:val="00AB2923"/>
    <w:rsid w:val="00AB2B42"/>
    <w:rsid w:val="00AB412E"/>
    <w:rsid w:val="00AB4AE5"/>
    <w:rsid w:val="00AB6CDE"/>
    <w:rsid w:val="00AC294E"/>
    <w:rsid w:val="00AC3397"/>
    <w:rsid w:val="00AC3AE1"/>
    <w:rsid w:val="00AC4A72"/>
    <w:rsid w:val="00AC609C"/>
    <w:rsid w:val="00AC7204"/>
    <w:rsid w:val="00AC7452"/>
    <w:rsid w:val="00AD0B9C"/>
    <w:rsid w:val="00AD100C"/>
    <w:rsid w:val="00AD43D4"/>
    <w:rsid w:val="00AD51B4"/>
    <w:rsid w:val="00AD6CA7"/>
    <w:rsid w:val="00AE14A4"/>
    <w:rsid w:val="00AE40C0"/>
    <w:rsid w:val="00AE4908"/>
    <w:rsid w:val="00AE7824"/>
    <w:rsid w:val="00AF1AC9"/>
    <w:rsid w:val="00AF3438"/>
    <w:rsid w:val="00AF45B0"/>
    <w:rsid w:val="00AF75EE"/>
    <w:rsid w:val="00B00E27"/>
    <w:rsid w:val="00B0116C"/>
    <w:rsid w:val="00B0148A"/>
    <w:rsid w:val="00B0196D"/>
    <w:rsid w:val="00B01F81"/>
    <w:rsid w:val="00B02858"/>
    <w:rsid w:val="00B04041"/>
    <w:rsid w:val="00B04919"/>
    <w:rsid w:val="00B05E0C"/>
    <w:rsid w:val="00B06183"/>
    <w:rsid w:val="00B0665D"/>
    <w:rsid w:val="00B07BBA"/>
    <w:rsid w:val="00B112AF"/>
    <w:rsid w:val="00B12333"/>
    <w:rsid w:val="00B12708"/>
    <w:rsid w:val="00B13A49"/>
    <w:rsid w:val="00B169FA"/>
    <w:rsid w:val="00B20629"/>
    <w:rsid w:val="00B209B8"/>
    <w:rsid w:val="00B224A3"/>
    <w:rsid w:val="00B22E18"/>
    <w:rsid w:val="00B22F30"/>
    <w:rsid w:val="00B2495C"/>
    <w:rsid w:val="00B25B7B"/>
    <w:rsid w:val="00B26BFF"/>
    <w:rsid w:val="00B26E8A"/>
    <w:rsid w:val="00B279C1"/>
    <w:rsid w:val="00B31BBA"/>
    <w:rsid w:val="00B31FE4"/>
    <w:rsid w:val="00B32909"/>
    <w:rsid w:val="00B333B7"/>
    <w:rsid w:val="00B35DE5"/>
    <w:rsid w:val="00B35EBE"/>
    <w:rsid w:val="00B36DF0"/>
    <w:rsid w:val="00B37353"/>
    <w:rsid w:val="00B37600"/>
    <w:rsid w:val="00B41E2A"/>
    <w:rsid w:val="00B464B4"/>
    <w:rsid w:val="00B50F9B"/>
    <w:rsid w:val="00B530A0"/>
    <w:rsid w:val="00B53636"/>
    <w:rsid w:val="00B5460E"/>
    <w:rsid w:val="00B54E0B"/>
    <w:rsid w:val="00B55651"/>
    <w:rsid w:val="00B56047"/>
    <w:rsid w:val="00B56339"/>
    <w:rsid w:val="00B56FBD"/>
    <w:rsid w:val="00B65447"/>
    <w:rsid w:val="00B712A9"/>
    <w:rsid w:val="00B71A4E"/>
    <w:rsid w:val="00B72525"/>
    <w:rsid w:val="00B733FB"/>
    <w:rsid w:val="00B737AB"/>
    <w:rsid w:val="00B76EA0"/>
    <w:rsid w:val="00B76F43"/>
    <w:rsid w:val="00B77B0F"/>
    <w:rsid w:val="00B77EF9"/>
    <w:rsid w:val="00B80145"/>
    <w:rsid w:val="00B84C47"/>
    <w:rsid w:val="00B86A18"/>
    <w:rsid w:val="00B876AB"/>
    <w:rsid w:val="00B90489"/>
    <w:rsid w:val="00B915D7"/>
    <w:rsid w:val="00B92AED"/>
    <w:rsid w:val="00B94A1B"/>
    <w:rsid w:val="00B94BFA"/>
    <w:rsid w:val="00B95D60"/>
    <w:rsid w:val="00B9789A"/>
    <w:rsid w:val="00BA18CE"/>
    <w:rsid w:val="00BA2A70"/>
    <w:rsid w:val="00BA5A1A"/>
    <w:rsid w:val="00BB07B5"/>
    <w:rsid w:val="00BB57E1"/>
    <w:rsid w:val="00BC341C"/>
    <w:rsid w:val="00BC7986"/>
    <w:rsid w:val="00BD003F"/>
    <w:rsid w:val="00BD0965"/>
    <w:rsid w:val="00BD0F15"/>
    <w:rsid w:val="00BD5630"/>
    <w:rsid w:val="00BD6A7B"/>
    <w:rsid w:val="00BE1B39"/>
    <w:rsid w:val="00BE1F57"/>
    <w:rsid w:val="00BE2EFA"/>
    <w:rsid w:val="00BE377D"/>
    <w:rsid w:val="00BE5038"/>
    <w:rsid w:val="00BE5D86"/>
    <w:rsid w:val="00BF21C8"/>
    <w:rsid w:val="00BF2CCB"/>
    <w:rsid w:val="00BF7327"/>
    <w:rsid w:val="00C01ACE"/>
    <w:rsid w:val="00C01B35"/>
    <w:rsid w:val="00C02EEB"/>
    <w:rsid w:val="00C04097"/>
    <w:rsid w:val="00C0644C"/>
    <w:rsid w:val="00C067E0"/>
    <w:rsid w:val="00C06B47"/>
    <w:rsid w:val="00C06EEB"/>
    <w:rsid w:val="00C07EBF"/>
    <w:rsid w:val="00C11173"/>
    <w:rsid w:val="00C13951"/>
    <w:rsid w:val="00C1405D"/>
    <w:rsid w:val="00C14FEF"/>
    <w:rsid w:val="00C16349"/>
    <w:rsid w:val="00C165F0"/>
    <w:rsid w:val="00C21D94"/>
    <w:rsid w:val="00C2577F"/>
    <w:rsid w:val="00C260C1"/>
    <w:rsid w:val="00C27164"/>
    <w:rsid w:val="00C317A3"/>
    <w:rsid w:val="00C31E16"/>
    <w:rsid w:val="00C37BCE"/>
    <w:rsid w:val="00C4210B"/>
    <w:rsid w:val="00C42B19"/>
    <w:rsid w:val="00C44259"/>
    <w:rsid w:val="00C526B1"/>
    <w:rsid w:val="00C53687"/>
    <w:rsid w:val="00C53BAC"/>
    <w:rsid w:val="00C5513C"/>
    <w:rsid w:val="00C5539E"/>
    <w:rsid w:val="00C55BB1"/>
    <w:rsid w:val="00C56E41"/>
    <w:rsid w:val="00C629F0"/>
    <w:rsid w:val="00C62A76"/>
    <w:rsid w:val="00C63F6F"/>
    <w:rsid w:val="00C65AF7"/>
    <w:rsid w:val="00C74E8E"/>
    <w:rsid w:val="00C759A3"/>
    <w:rsid w:val="00C7683E"/>
    <w:rsid w:val="00C80236"/>
    <w:rsid w:val="00C82447"/>
    <w:rsid w:val="00C82449"/>
    <w:rsid w:val="00C832F5"/>
    <w:rsid w:val="00C844EE"/>
    <w:rsid w:val="00C87E83"/>
    <w:rsid w:val="00C9017E"/>
    <w:rsid w:val="00C90947"/>
    <w:rsid w:val="00C91500"/>
    <w:rsid w:val="00C91B7F"/>
    <w:rsid w:val="00C92892"/>
    <w:rsid w:val="00C92BF9"/>
    <w:rsid w:val="00C93126"/>
    <w:rsid w:val="00C94041"/>
    <w:rsid w:val="00C96DC8"/>
    <w:rsid w:val="00CA21C6"/>
    <w:rsid w:val="00CA364D"/>
    <w:rsid w:val="00CA63CA"/>
    <w:rsid w:val="00CB0A41"/>
    <w:rsid w:val="00CB484F"/>
    <w:rsid w:val="00CB7A1C"/>
    <w:rsid w:val="00CC1972"/>
    <w:rsid w:val="00CC4368"/>
    <w:rsid w:val="00CC73BE"/>
    <w:rsid w:val="00CD0B17"/>
    <w:rsid w:val="00CD0F62"/>
    <w:rsid w:val="00CE13A2"/>
    <w:rsid w:val="00CE183F"/>
    <w:rsid w:val="00CE263D"/>
    <w:rsid w:val="00CE3855"/>
    <w:rsid w:val="00CE6645"/>
    <w:rsid w:val="00CE6680"/>
    <w:rsid w:val="00CE6A69"/>
    <w:rsid w:val="00CF05A8"/>
    <w:rsid w:val="00CF2537"/>
    <w:rsid w:val="00CF36E2"/>
    <w:rsid w:val="00CF3986"/>
    <w:rsid w:val="00CF5EB4"/>
    <w:rsid w:val="00CF6D21"/>
    <w:rsid w:val="00CF792C"/>
    <w:rsid w:val="00D0084C"/>
    <w:rsid w:val="00D01307"/>
    <w:rsid w:val="00D067C7"/>
    <w:rsid w:val="00D10045"/>
    <w:rsid w:val="00D11DF6"/>
    <w:rsid w:val="00D169EA"/>
    <w:rsid w:val="00D231A7"/>
    <w:rsid w:val="00D370EA"/>
    <w:rsid w:val="00D37E55"/>
    <w:rsid w:val="00D4224E"/>
    <w:rsid w:val="00D462AE"/>
    <w:rsid w:val="00D51353"/>
    <w:rsid w:val="00D519BB"/>
    <w:rsid w:val="00D53A4F"/>
    <w:rsid w:val="00D53BB9"/>
    <w:rsid w:val="00D57482"/>
    <w:rsid w:val="00D607FC"/>
    <w:rsid w:val="00D62316"/>
    <w:rsid w:val="00D6453C"/>
    <w:rsid w:val="00D64ECE"/>
    <w:rsid w:val="00D6735D"/>
    <w:rsid w:val="00D707F9"/>
    <w:rsid w:val="00D72BB8"/>
    <w:rsid w:val="00D736B6"/>
    <w:rsid w:val="00D75035"/>
    <w:rsid w:val="00D82B75"/>
    <w:rsid w:val="00D8458C"/>
    <w:rsid w:val="00D852CC"/>
    <w:rsid w:val="00D8725D"/>
    <w:rsid w:val="00D912F6"/>
    <w:rsid w:val="00D9247F"/>
    <w:rsid w:val="00D926E6"/>
    <w:rsid w:val="00D9416E"/>
    <w:rsid w:val="00D97E61"/>
    <w:rsid w:val="00DA0AD0"/>
    <w:rsid w:val="00DA19DD"/>
    <w:rsid w:val="00DA2951"/>
    <w:rsid w:val="00DA3041"/>
    <w:rsid w:val="00DA48AE"/>
    <w:rsid w:val="00DA4FD1"/>
    <w:rsid w:val="00DA5312"/>
    <w:rsid w:val="00DA54AF"/>
    <w:rsid w:val="00DA63D0"/>
    <w:rsid w:val="00DB0AA2"/>
    <w:rsid w:val="00DB0D8E"/>
    <w:rsid w:val="00DB24BF"/>
    <w:rsid w:val="00DB2D4E"/>
    <w:rsid w:val="00DB4709"/>
    <w:rsid w:val="00DB793D"/>
    <w:rsid w:val="00DB7A31"/>
    <w:rsid w:val="00DC2386"/>
    <w:rsid w:val="00DC499B"/>
    <w:rsid w:val="00DC4E0B"/>
    <w:rsid w:val="00DD07A0"/>
    <w:rsid w:val="00DD1FDD"/>
    <w:rsid w:val="00DD2BB1"/>
    <w:rsid w:val="00DE0594"/>
    <w:rsid w:val="00DE18E3"/>
    <w:rsid w:val="00DE32D3"/>
    <w:rsid w:val="00DE332D"/>
    <w:rsid w:val="00DE34F5"/>
    <w:rsid w:val="00DE3812"/>
    <w:rsid w:val="00DE3B6E"/>
    <w:rsid w:val="00DE5211"/>
    <w:rsid w:val="00DE5C2E"/>
    <w:rsid w:val="00DE64EF"/>
    <w:rsid w:val="00DF32CE"/>
    <w:rsid w:val="00DF39E7"/>
    <w:rsid w:val="00DF3E85"/>
    <w:rsid w:val="00DF61B3"/>
    <w:rsid w:val="00E015D6"/>
    <w:rsid w:val="00E01E55"/>
    <w:rsid w:val="00E023CF"/>
    <w:rsid w:val="00E03197"/>
    <w:rsid w:val="00E04F63"/>
    <w:rsid w:val="00E066D9"/>
    <w:rsid w:val="00E07B04"/>
    <w:rsid w:val="00E125BF"/>
    <w:rsid w:val="00E1411B"/>
    <w:rsid w:val="00E15CED"/>
    <w:rsid w:val="00E178B1"/>
    <w:rsid w:val="00E21B2C"/>
    <w:rsid w:val="00E242FA"/>
    <w:rsid w:val="00E245BE"/>
    <w:rsid w:val="00E2553E"/>
    <w:rsid w:val="00E259E1"/>
    <w:rsid w:val="00E27CDD"/>
    <w:rsid w:val="00E309FB"/>
    <w:rsid w:val="00E34BBC"/>
    <w:rsid w:val="00E37808"/>
    <w:rsid w:val="00E4308D"/>
    <w:rsid w:val="00E44E05"/>
    <w:rsid w:val="00E51C7D"/>
    <w:rsid w:val="00E51F48"/>
    <w:rsid w:val="00E555FE"/>
    <w:rsid w:val="00E57032"/>
    <w:rsid w:val="00E5734D"/>
    <w:rsid w:val="00E63C8D"/>
    <w:rsid w:val="00E657C0"/>
    <w:rsid w:val="00E704BB"/>
    <w:rsid w:val="00E71486"/>
    <w:rsid w:val="00E724FA"/>
    <w:rsid w:val="00E74F7A"/>
    <w:rsid w:val="00E75578"/>
    <w:rsid w:val="00E77715"/>
    <w:rsid w:val="00E804A4"/>
    <w:rsid w:val="00E8170A"/>
    <w:rsid w:val="00E8239F"/>
    <w:rsid w:val="00E83531"/>
    <w:rsid w:val="00E86E69"/>
    <w:rsid w:val="00E90A1D"/>
    <w:rsid w:val="00E942D2"/>
    <w:rsid w:val="00E95BC0"/>
    <w:rsid w:val="00E97ED6"/>
    <w:rsid w:val="00EA1EAA"/>
    <w:rsid w:val="00EA4188"/>
    <w:rsid w:val="00EA44F7"/>
    <w:rsid w:val="00EA52C6"/>
    <w:rsid w:val="00EB06B2"/>
    <w:rsid w:val="00EB39C3"/>
    <w:rsid w:val="00EB3D73"/>
    <w:rsid w:val="00EB5B48"/>
    <w:rsid w:val="00EB6F73"/>
    <w:rsid w:val="00EB7CAB"/>
    <w:rsid w:val="00EC137C"/>
    <w:rsid w:val="00EC1DA7"/>
    <w:rsid w:val="00EC304F"/>
    <w:rsid w:val="00EC4CE9"/>
    <w:rsid w:val="00EC7507"/>
    <w:rsid w:val="00ED0ED1"/>
    <w:rsid w:val="00ED2C7C"/>
    <w:rsid w:val="00ED3511"/>
    <w:rsid w:val="00ED641A"/>
    <w:rsid w:val="00ED79D8"/>
    <w:rsid w:val="00EE01A4"/>
    <w:rsid w:val="00EE1C43"/>
    <w:rsid w:val="00EE2929"/>
    <w:rsid w:val="00EE2B44"/>
    <w:rsid w:val="00EE33CF"/>
    <w:rsid w:val="00EE3F0B"/>
    <w:rsid w:val="00EE4F46"/>
    <w:rsid w:val="00EE541E"/>
    <w:rsid w:val="00EE6E2E"/>
    <w:rsid w:val="00EF3930"/>
    <w:rsid w:val="00EF66A9"/>
    <w:rsid w:val="00EF6D0C"/>
    <w:rsid w:val="00EF7365"/>
    <w:rsid w:val="00EF75AB"/>
    <w:rsid w:val="00EF77F3"/>
    <w:rsid w:val="00F003B3"/>
    <w:rsid w:val="00F04FD2"/>
    <w:rsid w:val="00F06C19"/>
    <w:rsid w:val="00F0710F"/>
    <w:rsid w:val="00F1086B"/>
    <w:rsid w:val="00F120E1"/>
    <w:rsid w:val="00F141B4"/>
    <w:rsid w:val="00F22773"/>
    <w:rsid w:val="00F22BEE"/>
    <w:rsid w:val="00F23184"/>
    <w:rsid w:val="00F240E8"/>
    <w:rsid w:val="00F24DE7"/>
    <w:rsid w:val="00F259F6"/>
    <w:rsid w:val="00F25CA4"/>
    <w:rsid w:val="00F26CAB"/>
    <w:rsid w:val="00F26CC4"/>
    <w:rsid w:val="00F30142"/>
    <w:rsid w:val="00F35048"/>
    <w:rsid w:val="00F35525"/>
    <w:rsid w:val="00F357DE"/>
    <w:rsid w:val="00F41242"/>
    <w:rsid w:val="00F4141F"/>
    <w:rsid w:val="00F4265C"/>
    <w:rsid w:val="00F4265D"/>
    <w:rsid w:val="00F4528C"/>
    <w:rsid w:val="00F5048E"/>
    <w:rsid w:val="00F50852"/>
    <w:rsid w:val="00F518DF"/>
    <w:rsid w:val="00F52EA7"/>
    <w:rsid w:val="00F60860"/>
    <w:rsid w:val="00F61B55"/>
    <w:rsid w:val="00F620A3"/>
    <w:rsid w:val="00F6274D"/>
    <w:rsid w:val="00F62B13"/>
    <w:rsid w:val="00F64150"/>
    <w:rsid w:val="00F649AF"/>
    <w:rsid w:val="00F66B47"/>
    <w:rsid w:val="00F700F8"/>
    <w:rsid w:val="00F718C3"/>
    <w:rsid w:val="00F71A5C"/>
    <w:rsid w:val="00F7248A"/>
    <w:rsid w:val="00F72542"/>
    <w:rsid w:val="00F72D48"/>
    <w:rsid w:val="00F731EE"/>
    <w:rsid w:val="00F75632"/>
    <w:rsid w:val="00F75A01"/>
    <w:rsid w:val="00F77F75"/>
    <w:rsid w:val="00F80038"/>
    <w:rsid w:val="00F80084"/>
    <w:rsid w:val="00F81B7B"/>
    <w:rsid w:val="00F8266E"/>
    <w:rsid w:val="00F8379D"/>
    <w:rsid w:val="00F84E05"/>
    <w:rsid w:val="00F84EC7"/>
    <w:rsid w:val="00F85B3C"/>
    <w:rsid w:val="00F85E4D"/>
    <w:rsid w:val="00F87641"/>
    <w:rsid w:val="00F8795D"/>
    <w:rsid w:val="00F90A1F"/>
    <w:rsid w:val="00F92240"/>
    <w:rsid w:val="00F922D9"/>
    <w:rsid w:val="00F947C7"/>
    <w:rsid w:val="00F95032"/>
    <w:rsid w:val="00F96719"/>
    <w:rsid w:val="00FA019C"/>
    <w:rsid w:val="00FA07AD"/>
    <w:rsid w:val="00FA1189"/>
    <w:rsid w:val="00FA198B"/>
    <w:rsid w:val="00FA57E4"/>
    <w:rsid w:val="00FA58E9"/>
    <w:rsid w:val="00FA5E11"/>
    <w:rsid w:val="00FC089B"/>
    <w:rsid w:val="00FC19AD"/>
    <w:rsid w:val="00FC368B"/>
    <w:rsid w:val="00FC41A2"/>
    <w:rsid w:val="00FC70A9"/>
    <w:rsid w:val="00FC7762"/>
    <w:rsid w:val="00FD1EFC"/>
    <w:rsid w:val="00FD405A"/>
    <w:rsid w:val="00FD52B6"/>
    <w:rsid w:val="00FD5AD6"/>
    <w:rsid w:val="00FD600A"/>
    <w:rsid w:val="00FD61D7"/>
    <w:rsid w:val="00FD7794"/>
    <w:rsid w:val="00FD7E4C"/>
    <w:rsid w:val="00FE05E8"/>
    <w:rsid w:val="00FE1108"/>
    <w:rsid w:val="00FE628D"/>
    <w:rsid w:val="00FE70AD"/>
    <w:rsid w:val="00FF04D6"/>
    <w:rsid w:val="00FF31C4"/>
    <w:rsid w:val="00FF343A"/>
    <w:rsid w:val="00FF4908"/>
    <w:rsid w:val="00FF49CB"/>
    <w:rsid w:val="00FF556F"/>
    <w:rsid w:val="00FF755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30D19"/>
  <w15:docId w15:val="{4B9F60E1-C5C8-4A3C-BE63-48E97C2B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1C6"/>
  </w:style>
  <w:style w:type="paragraph" w:styleId="Heading1">
    <w:name w:val="heading 1"/>
    <w:basedOn w:val="Normal"/>
    <w:next w:val="Normal"/>
    <w:link w:val="Heading1Char"/>
    <w:uiPriority w:val="9"/>
    <w:qFormat/>
    <w:rsid w:val="003E55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ED641A"/>
    <w:pPr>
      <w:outlineLvl w:val="1"/>
    </w:pPr>
    <w:rPr>
      <w:b/>
      <w:color w:val="0070C0"/>
      <w:u w:val="single"/>
      <w:lang w:val="en-GB"/>
    </w:rPr>
  </w:style>
  <w:style w:type="paragraph" w:styleId="Heading3">
    <w:name w:val="heading 3"/>
    <w:basedOn w:val="Normal"/>
    <w:next w:val="Normal"/>
    <w:link w:val="Heading3Char"/>
    <w:uiPriority w:val="9"/>
    <w:unhideWhenUsed/>
    <w:qFormat/>
    <w:rsid w:val="00C1395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A22A2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622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B622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CC73BE"/>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customStyle="1" w:styleId="Heading">
    <w:name w:val="Heading"/>
    <w:next w:val="BodyA"/>
    <w:rsid w:val="00640302"/>
    <w:pPr>
      <w:keepNext/>
      <w:keepLines/>
      <w:pBdr>
        <w:top w:val="nil"/>
        <w:left w:val="nil"/>
        <w:bottom w:val="nil"/>
        <w:right w:val="nil"/>
        <w:between w:val="nil"/>
        <w:bar w:val="nil"/>
      </w:pBdr>
      <w:spacing w:before="480" w:after="0" w:line="240" w:lineRule="auto"/>
      <w:outlineLvl w:val="3"/>
    </w:pPr>
    <w:rPr>
      <w:rFonts w:ascii="Times New Roman" w:eastAsia="Times New Roman" w:hAnsi="Times New Roman" w:cs="Times New Roman"/>
      <w:b/>
      <w:bCs/>
      <w:color w:val="000000"/>
      <w:sz w:val="28"/>
      <w:szCs w:val="28"/>
      <w:u w:color="000000"/>
      <w:bdr w:val="nil"/>
      <w:lang w:val="en-US"/>
    </w:rPr>
  </w:style>
  <w:style w:type="character" w:styleId="Hyperlink">
    <w:name w:val="Hyperlink"/>
    <w:uiPriority w:val="99"/>
    <w:rsid w:val="00E309FB"/>
    <w:rPr>
      <w:u w:val="single"/>
    </w:rPr>
  </w:style>
  <w:style w:type="character" w:customStyle="1" w:styleId="Heading1Char">
    <w:name w:val="Heading 1 Char"/>
    <w:basedOn w:val="DefaultParagraphFont"/>
    <w:link w:val="Heading1"/>
    <w:uiPriority w:val="9"/>
    <w:rsid w:val="003E55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55F3"/>
    <w:pPr>
      <w:outlineLvl w:val="9"/>
    </w:pPr>
    <w:rPr>
      <w:lang w:val="en-US"/>
    </w:rPr>
  </w:style>
  <w:style w:type="paragraph" w:styleId="TOC1">
    <w:name w:val="toc 1"/>
    <w:basedOn w:val="Normal"/>
    <w:next w:val="Normal"/>
    <w:autoRedefine/>
    <w:uiPriority w:val="39"/>
    <w:unhideWhenUsed/>
    <w:rsid w:val="00D9247F"/>
    <w:pPr>
      <w:spacing w:after="100"/>
    </w:pPr>
    <w:rPr>
      <w:rFonts w:ascii="Times New Roman" w:hAnsi="Times New Roman"/>
      <w:sz w:val="36"/>
    </w:rPr>
  </w:style>
  <w:style w:type="paragraph" w:styleId="TOC2">
    <w:name w:val="toc 2"/>
    <w:basedOn w:val="Normal"/>
    <w:next w:val="Normal"/>
    <w:autoRedefine/>
    <w:uiPriority w:val="39"/>
    <w:unhideWhenUsed/>
    <w:rsid w:val="003E55F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E55F3"/>
    <w:pPr>
      <w:spacing w:after="100"/>
      <w:ind w:left="440"/>
    </w:pPr>
    <w:rPr>
      <w:rFonts w:eastAsiaTheme="minorEastAsia" w:cs="Times New Roman"/>
      <w:lang w:val="en-US"/>
    </w:rPr>
  </w:style>
  <w:style w:type="paragraph" w:styleId="Header">
    <w:name w:val="header"/>
    <w:basedOn w:val="Normal"/>
    <w:link w:val="HeaderChar"/>
    <w:uiPriority w:val="99"/>
    <w:unhideWhenUsed/>
    <w:rsid w:val="00661E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1E00"/>
  </w:style>
  <w:style w:type="paragraph" w:styleId="Footer">
    <w:name w:val="footer"/>
    <w:basedOn w:val="Normal"/>
    <w:link w:val="FooterChar"/>
    <w:uiPriority w:val="99"/>
    <w:unhideWhenUsed/>
    <w:rsid w:val="00661E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1E00"/>
  </w:style>
  <w:style w:type="character" w:customStyle="1" w:styleId="Heading2Char">
    <w:name w:val="Heading 2 Char"/>
    <w:basedOn w:val="DefaultParagraphFont"/>
    <w:link w:val="Heading2"/>
    <w:uiPriority w:val="9"/>
    <w:rsid w:val="00ED641A"/>
    <w:rPr>
      <w:b/>
      <w:color w:val="0070C0"/>
      <w:u w:val="single"/>
      <w:lang w:val="en-GB"/>
    </w:rPr>
  </w:style>
  <w:style w:type="paragraph" w:styleId="BalloonText">
    <w:name w:val="Balloon Text"/>
    <w:basedOn w:val="Normal"/>
    <w:link w:val="BalloonTextChar"/>
    <w:uiPriority w:val="99"/>
    <w:semiHidden/>
    <w:unhideWhenUsed/>
    <w:rsid w:val="005750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0E3"/>
    <w:rPr>
      <w:rFonts w:ascii="Tahoma" w:hAnsi="Tahoma" w:cs="Tahoma"/>
      <w:sz w:val="16"/>
      <w:szCs w:val="16"/>
    </w:rPr>
  </w:style>
  <w:style w:type="table" w:styleId="TableGrid">
    <w:name w:val="Table Grid"/>
    <w:basedOn w:val="TableNormal"/>
    <w:uiPriority w:val="59"/>
    <w:rsid w:val="00823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F39E7"/>
    <w:pPr>
      <w:spacing w:after="0"/>
    </w:pPr>
    <w:rPr>
      <w:sz w:val="24"/>
    </w:rPr>
  </w:style>
  <w:style w:type="paragraph" w:styleId="ListParagraph">
    <w:name w:val="List Paragraph"/>
    <w:basedOn w:val="Normal"/>
    <w:uiPriority w:val="34"/>
    <w:qFormat/>
    <w:rsid w:val="00C94041"/>
    <w:pPr>
      <w:spacing w:after="200" w:line="276" w:lineRule="auto"/>
      <w:ind w:left="720"/>
      <w:contextualSpacing/>
    </w:pPr>
  </w:style>
  <w:style w:type="paragraph" w:styleId="NormalWeb">
    <w:name w:val="Normal (Web)"/>
    <w:basedOn w:val="Normal"/>
    <w:uiPriority w:val="99"/>
    <w:unhideWhenUsed/>
    <w:rsid w:val="00C9404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uiPriority w:val="9"/>
    <w:rsid w:val="00C13951"/>
    <w:rPr>
      <w:rFonts w:asciiTheme="majorHAnsi" w:eastAsiaTheme="majorEastAsia" w:hAnsiTheme="majorHAnsi" w:cstheme="majorBidi"/>
      <w:b/>
      <w:bCs/>
      <w:color w:val="5B9BD5" w:themeColor="accent1"/>
    </w:rPr>
  </w:style>
  <w:style w:type="paragraph" w:styleId="FootnoteText">
    <w:name w:val="footnote text"/>
    <w:basedOn w:val="Normal"/>
    <w:link w:val="FootnoteTextChar"/>
    <w:uiPriority w:val="99"/>
    <w:semiHidden/>
    <w:unhideWhenUsed/>
    <w:rsid w:val="008528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2854"/>
    <w:rPr>
      <w:sz w:val="20"/>
      <w:szCs w:val="20"/>
    </w:rPr>
  </w:style>
  <w:style w:type="character" w:styleId="FootnoteReference">
    <w:name w:val="footnote reference"/>
    <w:basedOn w:val="DefaultParagraphFont"/>
    <w:uiPriority w:val="99"/>
    <w:semiHidden/>
    <w:unhideWhenUsed/>
    <w:rsid w:val="00852854"/>
    <w:rPr>
      <w:vertAlign w:val="superscript"/>
    </w:rPr>
  </w:style>
  <w:style w:type="paragraph" w:styleId="Caption">
    <w:name w:val="caption"/>
    <w:basedOn w:val="Normal"/>
    <w:next w:val="Normal"/>
    <w:uiPriority w:val="35"/>
    <w:unhideWhenUsed/>
    <w:qFormat/>
    <w:rsid w:val="00C31E16"/>
    <w:pPr>
      <w:spacing w:after="200" w:line="240" w:lineRule="auto"/>
    </w:pPr>
    <w:rPr>
      <w:b/>
      <w:bCs/>
      <w:color w:val="5B9BD5" w:themeColor="accent1"/>
      <w:sz w:val="18"/>
      <w:szCs w:val="18"/>
    </w:rPr>
  </w:style>
  <w:style w:type="paragraph" w:styleId="EndnoteText">
    <w:name w:val="endnote text"/>
    <w:basedOn w:val="Normal"/>
    <w:link w:val="EndnoteTextChar"/>
    <w:uiPriority w:val="99"/>
    <w:semiHidden/>
    <w:unhideWhenUsed/>
    <w:rsid w:val="00883B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83BE2"/>
    <w:rPr>
      <w:sz w:val="20"/>
      <w:szCs w:val="20"/>
    </w:rPr>
  </w:style>
  <w:style w:type="character" w:styleId="EndnoteReference">
    <w:name w:val="endnote reference"/>
    <w:basedOn w:val="DefaultParagraphFont"/>
    <w:uiPriority w:val="99"/>
    <w:semiHidden/>
    <w:unhideWhenUsed/>
    <w:rsid w:val="00883BE2"/>
    <w:rPr>
      <w:vertAlign w:val="superscript"/>
    </w:rPr>
  </w:style>
  <w:style w:type="character" w:styleId="FollowedHyperlink">
    <w:name w:val="FollowedHyperlink"/>
    <w:basedOn w:val="DefaultParagraphFont"/>
    <w:uiPriority w:val="99"/>
    <w:semiHidden/>
    <w:unhideWhenUsed/>
    <w:rsid w:val="003F1341"/>
    <w:rPr>
      <w:color w:val="954F72" w:themeColor="followedHyperlink"/>
      <w:u w:val="single"/>
    </w:rPr>
  </w:style>
  <w:style w:type="character" w:customStyle="1" w:styleId="apple-converted-space">
    <w:name w:val="apple-converted-space"/>
    <w:basedOn w:val="DefaultParagraphFont"/>
    <w:rsid w:val="0048179D"/>
  </w:style>
  <w:style w:type="character" w:styleId="Strong">
    <w:name w:val="Strong"/>
    <w:basedOn w:val="DefaultParagraphFont"/>
    <w:uiPriority w:val="22"/>
    <w:qFormat/>
    <w:rsid w:val="0048179D"/>
    <w:rPr>
      <w:b/>
      <w:bCs/>
    </w:rPr>
  </w:style>
  <w:style w:type="paragraph" w:customStyle="1" w:styleId="western">
    <w:name w:val="western"/>
    <w:basedOn w:val="Normal"/>
    <w:uiPriority w:val="99"/>
    <w:rsid w:val="00CA21C6"/>
    <w:pPr>
      <w:spacing w:before="100" w:beforeAutospacing="1" w:after="119" w:line="240" w:lineRule="auto"/>
    </w:pPr>
    <w:rPr>
      <w:rFonts w:ascii="Calibri" w:eastAsia="Times New Roman" w:hAnsi="Calibri" w:cs="Calibri"/>
      <w:sz w:val="24"/>
      <w:szCs w:val="24"/>
      <w:lang w:val="en-US"/>
    </w:rPr>
  </w:style>
  <w:style w:type="character" w:customStyle="1" w:styleId="Heading4Char">
    <w:name w:val="Heading 4 Char"/>
    <w:basedOn w:val="DefaultParagraphFont"/>
    <w:link w:val="Heading4"/>
    <w:uiPriority w:val="9"/>
    <w:rsid w:val="00A22A2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B62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B622B"/>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C01ACE"/>
    <w:rPr>
      <w:color w:val="808080"/>
      <w:shd w:val="clear" w:color="auto" w:fill="E6E6E6"/>
    </w:rPr>
  </w:style>
  <w:style w:type="character" w:styleId="CommentReference">
    <w:name w:val="annotation reference"/>
    <w:basedOn w:val="DefaultParagraphFont"/>
    <w:uiPriority w:val="99"/>
    <w:semiHidden/>
    <w:unhideWhenUsed/>
    <w:rsid w:val="00ED641A"/>
    <w:rPr>
      <w:sz w:val="16"/>
      <w:szCs w:val="16"/>
    </w:rPr>
  </w:style>
  <w:style w:type="paragraph" w:styleId="CommentText">
    <w:name w:val="annotation text"/>
    <w:basedOn w:val="Normal"/>
    <w:link w:val="CommentTextChar"/>
    <w:uiPriority w:val="99"/>
    <w:semiHidden/>
    <w:unhideWhenUsed/>
    <w:rsid w:val="00ED641A"/>
    <w:pPr>
      <w:spacing w:line="240" w:lineRule="auto"/>
    </w:pPr>
    <w:rPr>
      <w:sz w:val="20"/>
      <w:szCs w:val="20"/>
    </w:rPr>
  </w:style>
  <w:style w:type="character" w:customStyle="1" w:styleId="CommentTextChar">
    <w:name w:val="Comment Text Char"/>
    <w:basedOn w:val="DefaultParagraphFont"/>
    <w:link w:val="CommentText"/>
    <w:uiPriority w:val="99"/>
    <w:semiHidden/>
    <w:rsid w:val="00ED641A"/>
    <w:rPr>
      <w:sz w:val="20"/>
      <w:szCs w:val="20"/>
    </w:rPr>
  </w:style>
  <w:style w:type="paragraph" w:styleId="CommentSubject">
    <w:name w:val="annotation subject"/>
    <w:basedOn w:val="CommentText"/>
    <w:next w:val="CommentText"/>
    <w:link w:val="CommentSubjectChar"/>
    <w:uiPriority w:val="99"/>
    <w:semiHidden/>
    <w:unhideWhenUsed/>
    <w:rsid w:val="00ED641A"/>
    <w:rPr>
      <w:b/>
      <w:bCs/>
    </w:rPr>
  </w:style>
  <w:style w:type="character" w:customStyle="1" w:styleId="CommentSubjectChar">
    <w:name w:val="Comment Subject Char"/>
    <w:basedOn w:val="CommentTextChar"/>
    <w:link w:val="CommentSubject"/>
    <w:uiPriority w:val="99"/>
    <w:semiHidden/>
    <w:rsid w:val="00ED641A"/>
    <w:rPr>
      <w:b/>
      <w:bCs/>
      <w:sz w:val="20"/>
      <w:szCs w:val="20"/>
    </w:rPr>
  </w:style>
  <w:style w:type="table" w:styleId="GridTable1Light-Accent1">
    <w:name w:val="Grid Table 1 Light Accent 1"/>
    <w:basedOn w:val="TableNormal"/>
    <w:uiPriority w:val="46"/>
    <w:rsid w:val="00F72542"/>
    <w:pPr>
      <w:spacing w:after="0" w:line="240" w:lineRule="auto"/>
    </w:pPr>
    <w:rPr>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E316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E31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8861">
      <w:bodyDiv w:val="1"/>
      <w:marLeft w:val="0"/>
      <w:marRight w:val="0"/>
      <w:marTop w:val="0"/>
      <w:marBottom w:val="0"/>
      <w:divBdr>
        <w:top w:val="none" w:sz="0" w:space="0" w:color="auto"/>
        <w:left w:val="none" w:sz="0" w:space="0" w:color="auto"/>
        <w:bottom w:val="none" w:sz="0" w:space="0" w:color="auto"/>
        <w:right w:val="none" w:sz="0" w:space="0" w:color="auto"/>
      </w:divBdr>
    </w:div>
    <w:div w:id="19745947">
      <w:bodyDiv w:val="1"/>
      <w:marLeft w:val="0"/>
      <w:marRight w:val="0"/>
      <w:marTop w:val="0"/>
      <w:marBottom w:val="0"/>
      <w:divBdr>
        <w:top w:val="none" w:sz="0" w:space="0" w:color="auto"/>
        <w:left w:val="none" w:sz="0" w:space="0" w:color="auto"/>
        <w:bottom w:val="none" w:sz="0" w:space="0" w:color="auto"/>
        <w:right w:val="none" w:sz="0" w:space="0" w:color="auto"/>
      </w:divBdr>
    </w:div>
    <w:div w:id="20252697">
      <w:bodyDiv w:val="1"/>
      <w:marLeft w:val="0"/>
      <w:marRight w:val="0"/>
      <w:marTop w:val="0"/>
      <w:marBottom w:val="0"/>
      <w:divBdr>
        <w:top w:val="none" w:sz="0" w:space="0" w:color="auto"/>
        <w:left w:val="none" w:sz="0" w:space="0" w:color="auto"/>
        <w:bottom w:val="none" w:sz="0" w:space="0" w:color="auto"/>
        <w:right w:val="none" w:sz="0" w:space="0" w:color="auto"/>
      </w:divBdr>
      <w:divsChild>
        <w:div w:id="1243560767">
          <w:marLeft w:val="0"/>
          <w:marRight w:val="0"/>
          <w:marTop w:val="0"/>
          <w:marBottom w:val="0"/>
          <w:divBdr>
            <w:top w:val="none" w:sz="0" w:space="0" w:color="auto"/>
            <w:left w:val="none" w:sz="0" w:space="0" w:color="auto"/>
            <w:bottom w:val="none" w:sz="0" w:space="0" w:color="auto"/>
            <w:right w:val="none" w:sz="0" w:space="0" w:color="auto"/>
          </w:divBdr>
          <w:divsChild>
            <w:div w:id="767624639">
              <w:marLeft w:val="0"/>
              <w:marRight w:val="0"/>
              <w:marTop w:val="0"/>
              <w:marBottom w:val="0"/>
              <w:divBdr>
                <w:top w:val="none" w:sz="0" w:space="0" w:color="auto"/>
                <w:left w:val="none" w:sz="0" w:space="0" w:color="auto"/>
                <w:bottom w:val="none" w:sz="0" w:space="0" w:color="auto"/>
                <w:right w:val="none" w:sz="0" w:space="0" w:color="auto"/>
              </w:divBdr>
            </w:div>
            <w:div w:id="1749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874">
      <w:bodyDiv w:val="1"/>
      <w:marLeft w:val="0"/>
      <w:marRight w:val="0"/>
      <w:marTop w:val="0"/>
      <w:marBottom w:val="0"/>
      <w:divBdr>
        <w:top w:val="none" w:sz="0" w:space="0" w:color="auto"/>
        <w:left w:val="none" w:sz="0" w:space="0" w:color="auto"/>
        <w:bottom w:val="none" w:sz="0" w:space="0" w:color="auto"/>
        <w:right w:val="none" w:sz="0" w:space="0" w:color="auto"/>
      </w:divBdr>
    </w:div>
    <w:div w:id="62415863">
      <w:bodyDiv w:val="1"/>
      <w:marLeft w:val="0"/>
      <w:marRight w:val="0"/>
      <w:marTop w:val="0"/>
      <w:marBottom w:val="0"/>
      <w:divBdr>
        <w:top w:val="none" w:sz="0" w:space="0" w:color="auto"/>
        <w:left w:val="none" w:sz="0" w:space="0" w:color="auto"/>
        <w:bottom w:val="none" w:sz="0" w:space="0" w:color="auto"/>
        <w:right w:val="none" w:sz="0" w:space="0" w:color="auto"/>
      </w:divBdr>
    </w:div>
    <w:div w:id="70583364">
      <w:bodyDiv w:val="1"/>
      <w:marLeft w:val="0"/>
      <w:marRight w:val="0"/>
      <w:marTop w:val="0"/>
      <w:marBottom w:val="0"/>
      <w:divBdr>
        <w:top w:val="none" w:sz="0" w:space="0" w:color="auto"/>
        <w:left w:val="none" w:sz="0" w:space="0" w:color="auto"/>
        <w:bottom w:val="none" w:sz="0" w:space="0" w:color="auto"/>
        <w:right w:val="none" w:sz="0" w:space="0" w:color="auto"/>
      </w:divBdr>
    </w:div>
    <w:div w:id="76680118">
      <w:bodyDiv w:val="1"/>
      <w:marLeft w:val="0"/>
      <w:marRight w:val="0"/>
      <w:marTop w:val="0"/>
      <w:marBottom w:val="0"/>
      <w:divBdr>
        <w:top w:val="none" w:sz="0" w:space="0" w:color="auto"/>
        <w:left w:val="none" w:sz="0" w:space="0" w:color="auto"/>
        <w:bottom w:val="none" w:sz="0" w:space="0" w:color="auto"/>
        <w:right w:val="none" w:sz="0" w:space="0" w:color="auto"/>
      </w:divBdr>
    </w:div>
    <w:div w:id="107552178">
      <w:bodyDiv w:val="1"/>
      <w:marLeft w:val="0"/>
      <w:marRight w:val="0"/>
      <w:marTop w:val="0"/>
      <w:marBottom w:val="0"/>
      <w:divBdr>
        <w:top w:val="none" w:sz="0" w:space="0" w:color="auto"/>
        <w:left w:val="none" w:sz="0" w:space="0" w:color="auto"/>
        <w:bottom w:val="none" w:sz="0" w:space="0" w:color="auto"/>
        <w:right w:val="none" w:sz="0" w:space="0" w:color="auto"/>
      </w:divBdr>
    </w:div>
    <w:div w:id="114564096">
      <w:bodyDiv w:val="1"/>
      <w:marLeft w:val="0"/>
      <w:marRight w:val="0"/>
      <w:marTop w:val="0"/>
      <w:marBottom w:val="0"/>
      <w:divBdr>
        <w:top w:val="none" w:sz="0" w:space="0" w:color="auto"/>
        <w:left w:val="none" w:sz="0" w:space="0" w:color="auto"/>
        <w:bottom w:val="none" w:sz="0" w:space="0" w:color="auto"/>
        <w:right w:val="none" w:sz="0" w:space="0" w:color="auto"/>
      </w:divBdr>
    </w:div>
    <w:div w:id="143862108">
      <w:bodyDiv w:val="1"/>
      <w:marLeft w:val="0"/>
      <w:marRight w:val="0"/>
      <w:marTop w:val="0"/>
      <w:marBottom w:val="0"/>
      <w:divBdr>
        <w:top w:val="none" w:sz="0" w:space="0" w:color="auto"/>
        <w:left w:val="none" w:sz="0" w:space="0" w:color="auto"/>
        <w:bottom w:val="none" w:sz="0" w:space="0" w:color="auto"/>
        <w:right w:val="none" w:sz="0" w:space="0" w:color="auto"/>
      </w:divBdr>
      <w:divsChild>
        <w:div w:id="1881431734">
          <w:marLeft w:val="0"/>
          <w:marRight w:val="0"/>
          <w:marTop w:val="0"/>
          <w:marBottom w:val="0"/>
          <w:divBdr>
            <w:top w:val="none" w:sz="0" w:space="0" w:color="auto"/>
            <w:left w:val="none" w:sz="0" w:space="0" w:color="auto"/>
            <w:bottom w:val="none" w:sz="0" w:space="0" w:color="auto"/>
            <w:right w:val="none" w:sz="0" w:space="0" w:color="auto"/>
          </w:divBdr>
          <w:divsChild>
            <w:div w:id="3605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08">
      <w:bodyDiv w:val="1"/>
      <w:marLeft w:val="0"/>
      <w:marRight w:val="0"/>
      <w:marTop w:val="0"/>
      <w:marBottom w:val="0"/>
      <w:divBdr>
        <w:top w:val="none" w:sz="0" w:space="0" w:color="auto"/>
        <w:left w:val="none" w:sz="0" w:space="0" w:color="auto"/>
        <w:bottom w:val="none" w:sz="0" w:space="0" w:color="auto"/>
        <w:right w:val="none" w:sz="0" w:space="0" w:color="auto"/>
      </w:divBdr>
    </w:div>
    <w:div w:id="182332172">
      <w:bodyDiv w:val="1"/>
      <w:marLeft w:val="0"/>
      <w:marRight w:val="0"/>
      <w:marTop w:val="0"/>
      <w:marBottom w:val="0"/>
      <w:divBdr>
        <w:top w:val="none" w:sz="0" w:space="0" w:color="auto"/>
        <w:left w:val="none" w:sz="0" w:space="0" w:color="auto"/>
        <w:bottom w:val="none" w:sz="0" w:space="0" w:color="auto"/>
        <w:right w:val="none" w:sz="0" w:space="0" w:color="auto"/>
      </w:divBdr>
      <w:divsChild>
        <w:div w:id="85394903">
          <w:marLeft w:val="0"/>
          <w:marRight w:val="0"/>
          <w:marTop w:val="0"/>
          <w:marBottom w:val="0"/>
          <w:divBdr>
            <w:top w:val="none" w:sz="0" w:space="0" w:color="auto"/>
            <w:left w:val="none" w:sz="0" w:space="0" w:color="auto"/>
            <w:bottom w:val="none" w:sz="0" w:space="0" w:color="auto"/>
            <w:right w:val="none" w:sz="0" w:space="0" w:color="auto"/>
          </w:divBdr>
          <w:divsChild>
            <w:div w:id="596061711">
              <w:marLeft w:val="0"/>
              <w:marRight w:val="0"/>
              <w:marTop w:val="0"/>
              <w:marBottom w:val="0"/>
              <w:divBdr>
                <w:top w:val="none" w:sz="0" w:space="0" w:color="auto"/>
                <w:left w:val="none" w:sz="0" w:space="0" w:color="auto"/>
                <w:bottom w:val="none" w:sz="0" w:space="0" w:color="auto"/>
                <w:right w:val="none" w:sz="0" w:space="0" w:color="auto"/>
              </w:divBdr>
            </w:div>
            <w:div w:id="416027344">
              <w:marLeft w:val="0"/>
              <w:marRight w:val="0"/>
              <w:marTop w:val="0"/>
              <w:marBottom w:val="0"/>
              <w:divBdr>
                <w:top w:val="none" w:sz="0" w:space="0" w:color="auto"/>
                <w:left w:val="none" w:sz="0" w:space="0" w:color="auto"/>
                <w:bottom w:val="none" w:sz="0" w:space="0" w:color="auto"/>
                <w:right w:val="none" w:sz="0" w:space="0" w:color="auto"/>
              </w:divBdr>
            </w:div>
            <w:div w:id="898705871">
              <w:marLeft w:val="0"/>
              <w:marRight w:val="0"/>
              <w:marTop w:val="0"/>
              <w:marBottom w:val="0"/>
              <w:divBdr>
                <w:top w:val="none" w:sz="0" w:space="0" w:color="auto"/>
                <w:left w:val="none" w:sz="0" w:space="0" w:color="auto"/>
                <w:bottom w:val="none" w:sz="0" w:space="0" w:color="auto"/>
                <w:right w:val="none" w:sz="0" w:space="0" w:color="auto"/>
              </w:divBdr>
            </w:div>
            <w:div w:id="117645240">
              <w:marLeft w:val="0"/>
              <w:marRight w:val="0"/>
              <w:marTop w:val="0"/>
              <w:marBottom w:val="0"/>
              <w:divBdr>
                <w:top w:val="none" w:sz="0" w:space="0" w:color="auto"/>
                <w:left w:val="none" w:sz="0" w:space="0" w:color="auto"/>
                <w:bottom w:val="none" w:sz="0" w:space="0" w:color="auto"/>
                <w:right w:val="none" w:sz="0" w:space="0" w:color="auto"/>
              </w:divBdr>
            </w:div>
            <w:div w:id="1986010060">
              <w:marLeft w:val="0"/>
              <w:marRight w:val="0"/>
              <w:marTop w:val="0"/>
              <w:marBottom w:val="0"/>
              <w:divBdr>
                <w:top w:val="none" w:sz="0" w:space="0" w:color="auto"/>
                <w:left w:val="none" w:sz="0" w:space="0" w:color="auto"/>
                <w:bottom w:val="none" w:sz="0" w:space="0" w:color="auto"/>
                <w:right w:val="none" w:sz="0" w:space="0" w:color="auto"/>
              </w:divBdr>
            </w:div>
            <w:div w:id="43600456">
              <w:marLeft w:val="0"/>
              <w:marRight w:val="0"/>
              <w:marTop w:val="0"/>
              <w:marBottom w:val="0"/>
              <w:divBdr>
                <w:top w:val="none" w:sz="0" w:space="0" w:color="auto"/>
                <w:left w:val="none" w:sz="0" w:space="0" w:color="auto"/>
                <w:bottom w:val="none" w:sz="0" w:space="0" w:color="auto"/>
                <w:right w:val="none" w:sz="0" w:space="0" w:color="auto"/>
              </w:divBdr>
            </w:div>
            <w:div w:id="14060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044">
      <w:bodyDiv w:val="1"/>
      <w:marLeft w:val="0"/>
      <w:marRight w:val="0"/>
      <w:marTop w:val="0"/>
      <w:marBottom w:val="0"/>
      <w:divBdr>
        <w:top w:val="none" w:sz="0" w:space="0" w:color="auto"/>
        <w:left w:val="none" w:sz="0" w:space="0" w:color="auto"/>
        <w:bottom w:val="none" w:sz="0" w:space="0" w:color="auto"/>
        <w:right w:val="none" w:sz="0" w:space="0" w:color="auto"/>
      </w:divBdr>
    </w:div>
    <w:div w:id="204105115">
      <w:bodyDiv w:val="1"/>
      <w:marLeft w:val="0"/>
      <w:marRight w:val="0"/>
      <w:marTop w:val="0"/>
      <w:marBottom w:val="0"/>
      <w:divBdr>
        <w:top w:val="none" w:sz="0" w:space="0" w:color="auto"/>
        <w:left w:val="none" w:sz="0" w:space="0" w:color="auto"/>
        <w:bottom w:val="none" w:sz="0" w:space="0" w:color="auto"/>
        <w:right w:val="none" w:sz="0" w:space="0" w:color="auto"/>
      </w:divBdr>
      <w:divsChild>
        <w:div w:id="1312251137">
          <w:marLeft w:val="0"/>
          <w:marRight w:val="0"/>
          <w:marTop w:val="150"/>
          <w:marBottom w:val="0"/>
          <w:divBdr>
            <w:top w:val="none" w:sz="0" w:space="0" w:color="auto"/>
            <w:left w:val="none" w:sz="0" w:space="0" w:color="auto"/>
            <w:bottom w:val="none" w:sz="0" w:space="0" w:color="auto"/>
            <w:right w:val="none" w:sz="0" w:space="0" w:color="auto"/>
          </w:divBdr>
          <w:divsChild>
            <w:div w:id="183973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2709">
      <w:bodyDiv w:val="1"/>
      <w:marLeft w:val="0"/>
      <w:marRight w:val="0"/>
      <w:marTop w:val="0"/>
      <w:marBottom w:val="0"/>
      <w:divBdr>
        <w:top w:val="none" w:sz="0" w:space="0" w:color="auto"/>
        <w:left w:val="none" w:sz="0" w:space="0" w:color="auto"/>
        <w:bottom w:val="none" w:sz="0" w:space="0" w:color="auto"/>
        <w:right w:val="none" w:sz="0" w:space="0" w:color="auto"/>
      </w:divBdr>
    </w:div>
    <w:div w:id="227501369">
      <w:bodyDiv w:val="1"/>
      <w:marLeft w:val="0"/>
      <w:marRight w:val="0"/>
      <w:marTop w:val="0"/>
      <w:marBottom w:val="0"/>
      <w:divBdr>
        <w:top w:val="none" w:sz="0" w:space="0" w:color="auto"/>
        <w:left w:val="none" w:sz="0" w:space="0" w:color="auto"/>
        <w:bottom w:val="none" w:sz="0" w:space="0" w:color="auto"/>
        <w:right w:val="none" w:sz="0" w:space="0" w:color="auto"/>
      </w:divBdr>
    </w:div>
    <w:div w:id="253630641">
      <w:bodyDiv w:val="1"/>
      <w:marLeft w:val="0"/>
      <w:marRight w:val="0"/>
      <w:marTop w:val="0"/>
      <w:marBottom w:val="0"/>
      <w:divBdr>
        <w:top w:val="none" w:sz="0" w:space="0" w:color="auto"/>
        <w:left w:val="none" w:sz="0" w:space="0" w:color="auto"/>
        <w:bottom w:val="none" w:sz="0" w:space="0" w:color="auto"/>
        <w:right w:val="none" w:sz="0" w:space="0" w:color="auto"/>
      </w:divBdr>
    </w:div>
    <w:div w:id="275448235">
      <w:bodyDiv w:val="1"/>
      <w:marLeft w:val="0"/>
      <w:marRight w:val="0"/>
      <w:marTop w:val="0"/>
      <w:marBottom w:val="0"/>
      <w:divBdr>
        <w:top w:val="none" w:sz="0" w:space="0" w:color="auto"/>
        <w:left w:val="none" w:sz="0" w:space="0" w:color="auto"/>
        <w:bottom w:val="none" w:sz="0" w:space="0" w:color="auto"/>
        <w:right w:val="none" w:sz="0" w:space="0" w:color="auto"/>
      </w:divBdr>
      <w:divsChild>
        <w:div w:id="60760290">
          <w:marLeft w:val="0"/>
          <w:marRight w:val="0"/>
          <w:marTop w:val="0"/>
          <w:marBottom w:val="0"/>
          <w:divBdr>
            <w:top w:val="none" w:sz="0" w:space="0" w:color="auto"/>
            <w:left w:val="none" w:sz="0" w:space="0" w:color="auto"/>
            <w:bottom w:val="none" w:sz="0" w:space="0" w:color="auto"/>
            <w:right w:val="none" w:sz="0" w:space="0" w:color="auto"/>
          </w:divBdr>
          <w:divsChild>
            <w:div w:id="846746839">
              <w:marLeft w:val="0"/>
              <w:marRight w:val="0"/>
              <w:marTop w:val="0"/>
              <w:marBottom w:val="0"/>
              <w:divBdr>
                <w:top w:val="none" w:sz="0" w:space="0" w:color="auto"/>
                <w:left w:val="none" w:sz="0" w:space="0" w:color="auto"/>
                <w:bottom w:val="none" w:sz="0" w:space="0" w:color="auto"/>
                <w:right w:val="none" w:sz="0" w:space="0" w:color="auto"/>
              </w:divBdr>
            </w:div>
            <w:div w:id="1591738925">
              <w:marLeft w:val="0"/>
              <w:marRight w:val="0"/>
              <w:marTop w:val="0"/>
              <w:marBottom w:val="0"/>
              <w:divBdr>
                <w:top w:val="none" w:sz="0" w:space="0" w:color="auto"/>
                <w:left w:val="none" w:sz="0" w:space="0" w:color="auto"/>
                <w:bottom w:val="none" w:sz="0" w:space="0" w:color="auto"/>
                <w:right w:val="none" w:sz="0" w:space="0" w:color="auto"/>
              </w:divBdr>
            </w:div>
            <w:div w:id="2085370135">
              <w:marLeft w:val="0"/>
              <w:marRight w:val="0"/>
              <w:marTop w:val="0"/>
              <w:marBottom w:val="0"/>
              <w:divBdr>
                <w:top w:val="none" w:sz="0" w:space="0" w:color="auto"/>
                <w:left w:val="none" w:sz="0" w:space="0" w:color="auto"/>
                <w:bottom w:val="none" w:sz="0" w:space="0" w:color="auto"/>
                <w:right w:val="none" w:sz="0" w:space="0" w:color="auto"/>
              </w:divBdr>
            </w:div>
            <w:div w:id="1313751671">
              <w:marLeft w:val="0"/>
              <w:marRight w:val="0"/>
              <w:marTop w:val="0"/>
              <w:marBottom w:val="0"/>
              <w:divBdr>
                <w:top w:val="none" w:sz="0" w:space="0" w:color="auto"/>
                <w:left w:val="none" w:sz="0" w:space="0" w:color="auto"/>
                <w:bottom w:val="none" w:sz="0" w:space="0" w:color="auto"/>
                <w:right w:val="none" w:sz="0" w:space="0" w:color="auto"/>
              </w:divBdr>
            </w:div>
            <w:div w:id="1939367495">
              <w:marLeft w:val="0"/>
              <w:marRight w:val="0"/>
              <w:marTop w:val="0"/>
              <w:marBottom w:val="0"/>
              <w:divBdr>
                <w:top w:val="none" w:sz="0" w:space="0" w:color="auto"/>
                <w:left w:val="none" w:sz="0" w:space="0" w:color="auto"/>
                <w:bottom w:val="none" w:sz="0" w:space="0" w:color="auto"/>
                <w:right w:val="none" w:sz="0" w:space="0" w:color="auto"/>
              </w:divBdr>
            </w:div>
            <w:div w:id="1511335026">
              <w:marLeft w:val="0"/>
              <w:marRight w:val="0"/>
              <w:marTop w:val="0"/>
              <w:marBottom w:val="0"/>
              <w:divBdr>
                <w:top w:val="none" w:sz="0" w:space="0" w:color="auto"/>
                <w:left w:val="none" w:sz="0" w:space="0" w:color="auto"/>
                <w:bottom w:val="none" w:sz="0" w:space="0" w:color="auto"/>
                <w:right w:val="none" w:sz="0" w:space="0" w:color="auto"/>
              </w:divBdr>
            </w:div>
            <w:div w:id="1133018529">
              <w:marLeft w:val="0"/>
              <w:marRight w:val="0"/>
              <w:marTop w:val="0"/>
              <w:marBottom w:val="0"/>
              <w:divBdr>
                <w:top w:val="none" w:sz="0" w:space="0" w:color="auto"/>
                <w:left w:val="none" w:sz="0" w:space="0" w:color="auto"/>
                <w:bottom w:val="none" w:sz="0" w:space="0" w:color="auto"/>
                <w:right w:val="none" w:sz="0" w:space="0" w:color="auto"/>
              </w:divBdr>
            </w:div>
            <w:div w:id="1242569381">
              <w:marLeft w:val="0"/>
              <w:marRight w:val="0"/>
              <w:marTop w:val="0"/>
              <w:marBottom w:val="0"/>
              <w:divBdr>
                <w:top w:val="none" w:sz="0" w:space="0" w:color="auto"/>
                <w:left w:val="none" w:sz="0" w:space="0" w:color="auto"/>
                <w:bottom w:val="none" w:sz="0" w:space="0" w:color="auto"/>
                <w:right w:val="none" w:sz="0" w:space="0" w:color="auto"/>
              </w:divBdr>
            </w:div>
            <w:div w:id="9931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362">
      <w:bodyDiv w:val="1"/>
      <w:marLeft w:val="0"/>
      <w:marRight w:val="0"/>
      <w:marTop w:val="0"/>
      <w:marBottom w:val="0"/>
      <w:divBdr>
        <w:top w:val="none" w:sz="0" w:space="0" w:color="auto"/>
        <w:left w:val="none" w:sz="0" w:space="0" w:color="auto"/>
        <w:bottom w:val="none" w:sz="0" w:space="0" w:color="auto"/>
        <w:right w:val="none" w:sz="0" w:space="0" w:color="auto"/>
      </w:divBdr>
      <w:divsChild>
        <w:div w:id="824711040">
          <w:marLeft w:val="0"/>
          <w:marRight w:val="0"/>
          <w:marTop w:val="0"/>
          <w:marBottom w:val="0"/>
          <w:divBdr>
            <w:top w:val="none" w:sz="0" w:space="0" w:color="auto"/>
            <w:left w:val="none" w:sz="0" w:space="0" w:color="auto"/>
            <w:bottom w:val="none" w:sz="0" w:space="0" w:color="auto"/>
            <w:right w:val="none" w:sz="0" w:space="0" w:color="auto"/>
          </w:divBdr>
          <w:divsChild>
            <w:div w:id="415441318">
              <w:marLeft w:val="0"/>
              <w:marRight w:val="0"/>
              <w:marTop w:val="0"/>
              <w:marBottom w:val="0"/>
              <w:divBdr>
                <w:top w:val="none" w:sz="0" w:space="0" w:color="auto"/>
                <w:left w:val="none" w:sz="0" w:space="0" w:color="auto"/>
                <w:bottom w:val="none" w:sz="0" w:space="0" w:color="auto"/>
                <w:right w:val="none" w:sz="0" w:space="0" w:color="auto"/>
              </w:divBdr>
            </w:div>
            <w:div w:id="17732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7735">
      <w:bodyDiv w:val="1"/>
      <w:marLeft w:val="0"/>
      <w:marRight w:val="0"/>
      <w:marTop w:val="0"/>
      <w:marBottom w:val="0"/>
      <w:divBdr>
        <w:top w:val="none" w:sz="0" w:space="0" w:color="auto"/>
        <w:left w:val="none" w:sz="0" w:space="0" w:color="auto"/>
        <w:bottom w:val="none" w:sz="0" w:space="0" w:color="auto"/>
        <w:right w:val="none" w:sz="0" w:space="0" w:color="auto"/>
      </w:divBdr>
      <w:divsChild>
        <w:div w:id="223613767">
          <w:marLeft w:val="0"/>
          <w:marRight w:val="0"/>
          <w:marTop w:val="0"/>
          <w:marBottom w:val="0"/>
          <w:divBdr>
            <w:top w:val="none" w:sz="0" w:space="0" w:color="auto"/>
            <w:left w:val="none" w:sz="0" w:space="0" w:color="auto"/>
            <w:bottom w:val="none" w:sz="0" w:space="0" w:color="auto"/>
            <w:right w:val="none" w:sz="0" w:space="0" w:color="auto"/>
          </w:divBdr>
          <w:divsChild>
            <w:div w:id="1196819590">
              <w:marLeft w:val="0"/>
              <w:marRight w:val="0"/>
              <w:marTop w:val="0"/>
              <w:marBottom w:val="0"/>
              <w:divBdr>
                <w:top w:val="none" w:sz="0" w:space="0" w:color="auto"/>
                <w:left w:val="none" w:sz="0" w:space="0" w:color="auto"/>
                <w:bottom w:val="none" w:sz="0" w:space="0" w:color="auto"/>
                <w:right w:val="none" w:sz="0" w:space="0" w:color="auto"/>
              </w:divBdr>
            </w:div>
            <w:div w:id="526799826">
              <w:marLeft w:val="0"/>
              <w:marRight w:val="0"/>
              <w:marTop w:val="0"/>
              <w:marBottom w:val="0"/>
              <w:divBdr>
                <w:top w:val="none" w:sz="0" w:space="0" w:color="auto"/>
                <w:left w:val="none" w:sz="0" w:space="0" w:color="auto"/>
                <w:bottom w:val="none" w:sz="0" w:space="0" w:color="auto"/>
                <w:right w:val="none" w:sz="0" w:space="0" w:color="auto"/>
              </w:divBdr>
            </w:div>
            <w:div w:id="1287614709">
              <w:marLeft w:val="0"/>
              <w:marRight w:val="0"/>
              <w:marTop w:val="0"/>
              <w:marBottom w:val="0"/>
              <w:divBdr>
                <w:top w:val="none" w:sz="0" w:space="0" w:color="auto"/>
                <w:left w:val="none" w:sz="0" w:space="0" w:color="auto"/>
                <w:bottom w:val="none" w:sz="0" w:space="0" w:color="auto"/>
                <w:right w:val="none" w:sz="0" w:space="0" w:color="auto"/>
              </w:divBdr>
            </w:div>
            <w:div w:id="53629671">
              <w:marLeft w:val="0"/>
              <w:marRight w:val="0"/>
              <w:marTop w:val="0"/>
              <w:marBottom w:val="0"/>
              <w:divBdr>
                <w:top w:val="none" w:sz="0" w:space="0" w:color="auto"/>
                <w:left w:val="none" w:sz="0" w:space="0" w:color="auto"/>
                <w:bottom w:val="none" w:sz="0" w:space="0" w:color="auto"/>
                <w:right w:val="none" w:sz="0" w:space="0" w:color="auto"/>
              </w:divBdr>
            </w:div>
            <w:div w:id="250478937">
              <w:marLeft w:val="0"/>
              <w:marRight w:val="0"/>
              <w:marTop w:val="0"/>
              <w:marBottom w:val="0"/>
              <w:divBdr>
                <w:top w:val="none" w:sz="0" w:space="0" w:color="auto"/>
                <w:left w:val="none" w:sz="0" w:space="0" w:color="auto"/>
                <w:bottom w:val="none" w:sz="0" w:space="0" w:color="auto"/>
                <w:right w:val="none" w:sz="0" w:space="0" w:color="auto"/>
              </w:divBdr>
            </w:div>
            <w:div w:id="914628736">
              <w:marLeft w:val="0"/>
              <w:marRight w:val="0"/>
              <w:marTop w:val="0"/>
              <w:marBottom w:val="0"/>
              <w:divBdr>
                <w:top w:val="none" w:sz="0" w:space="0" w:color="auto"/>
                <w:left w:val="none" w:sz="0" w:space="0" w:color="auto"/>
                <w:bottom w:val="none" w:sz="0" w:space="0" w:color="auto"/>
                <w:right w:val="none" w:sz="0" w:space="0" w:color="auto"/>
              </w:divBdr>
            </w:div>
            <w:div w:id="1305697312">
              <w:marLeft w:val="0"/>
              <w:marRight w:val="0"/>
              <w:marTop w:val="0"/>
              <w:marBottom w:val="0"/>
              <w:divBdr>
                <w:top w:val="none" w:sz="0" w:space="0" w:color="auto"/>
                <w:left w:val="none" w:sz="0" w:space="0" w:color="auto"/>
                <w:bottom w:val="none" w:sz="0" w:space="0" w:color="auto"/>
                <w:right w:val="none" w:sz="0" w:space="0" w:color="auto"/>
              </w:divBdr>
            </w:div>
            <w:div w:id="121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239">
      <w:bodyDiv w:val="1"/>
      <w:marLeft w:val="0"/>
      <w:marRight w:val="0"/>
      <w:marTop w:val="0"/>
      <w:marBottom w:val="0"/>
      <w:divBdr>
        <w:top w:val="none" w:sz="0" w:space="0" w:color="auto"/>
        <w:left w:val="none" w:sz="0" w:space="0" w:color="auto"/>
        <w:bottom w:val="none" w:sz="0" w:space="0" w:color="auto"/>
        <w:right w:val="none" w:sz="0" w:space="0" w:color="auto"/>
      </w:divBdr>
      <w:divsChild>
        <w:div w:id="2124877275">
          <w:marLeft w:val="0"/>
          <w:marRight w:val="0"/>
          <w:marTop w:val="0"/>
          <w:marBottom w:val="0"/>
          <w:divBdr>
            <w:top w:val="none" w:sz="0" w:space="0" w:color="auto"/>
            <w:left w:val="none" w:sz="0" w:space="0" w:color="auto"/>
            <w:bottom w:val="none" w:sz="0" w:space="0" w:color="auto"/>
            <w:right w:val="none" w:sz="0" w:space="0" w:color="auto"/>
          </w:divBdr>
          <w:divsChild>
            <w:div w:id="22169283">
              <w:marLeft w:val="0"/>
              <w:marRight w:val="0"/>
              <w:marTop w:val="0"/>
              <w:marBottom w:val="0"/>
              <w:divBdr>
                <w:top w:val="none" w:sz="0" w:space="0" w:color="auto"/>
                <w:left w:val="none" w:sz="0" w:space="0" w:color="auto"/>
                <w:bottom w:val="none" w:sz="0" w:space="0" w:color="auto"/>
                <w:right w:val="none" w:sz="0" w:space="0" w:color="auto"/>
              </w:divBdr>
            </w:div>
            <w:div w:id="12184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2414">
      <w:bodyDiv w:val="1"/>
      <w:marLeft w:val="0"/>
      <w:marRight w:val="0"/>
      <w:marTop w:val="0"/>
      <w:marBottom w:val="0"/>
      <w:divBdr>
        <w:top w:val="none" w:sz="0" w:space="0" w:color="auto"/>
        <w:left w:val="none" w:sz="0" w:space="0" w:color="auto"/>
        <w:bottom w:val="none" w:sz="0" w:space="0" w:color="auto"/>
        <w:right w:val="none" w:sz="0" w:space="0" w:color="auto"/>
      </w:divBdr>
    </w:div>
    <w:div w:id="432627344">
      <w:bodyDiv w:val="1"/>
      <w:marLeft w:val="0"/>
      <w:marRight w:val="0"/>
      <w:marTop w:val="0"/>
      <w:marBottom w:val="0"/>
      <w:divBdr>
        <w:top w:val="none" w:sz="0" w:space="0" w:color="auto"/>
        <w:left w:val="none" w:sz="0" w:space="0" w:color="auto"/>
        <w:bottom w:val="none" w:sz="0" w:space="0" w:color="auto"/>
        <w:right w:val="none" w:sz="0" w:space="0" w:color="auto"/>
      </w:divBdr>
      <w:divsChild>
        <w:div w:id="1591230933">
          <w:marLeft w:val="0"/>
          <w:marRight w:val="0"/>
          <w:marTop w:val="0"/>
          <w:marBottom w:val="0"/>
          <w:divBdr>
            <w:top w:val="none" w:sz="0" w:space="0" w:color="auto"/>
            <w:left w:val="none" w:sz="0" w:space="0" w:color="auto"/>
            <w:bottom w:val="none" w:sz="0" w:space="0" w:color="auto"/>
            <w:right w:val="none" w:sz="0" w:space="0" w:color="auto"/>
          </w:divBdr>
          <w:divsChild>
            <w:div w:id="745497476">
              <w:marLeft w:val="0"/>
              <w:marRight w:val="0"/>
              <w:marTop w:val="0"/>
              <w:marBottom w:val="0"/>
              <w:divBdr>
                <w:top w:val="none" w:sz="0" w:space="0" w:color="auto"/>
                <w:left w:val="none" w:sz="0" w:space="0" w:color="auto"/>
                <w:bottom w:val="none" w:sz="0" w:space="0" w:color="auto"/>
                <w:right w:val="none" w:sz="0" w:space="0" w:color="auto"/>
              </w:divBdr>
            </w:div>
            <w:div w:id="1383560533">
              <w:marLeft w:val="0"/>
              <w:marRight w:val="0"/>
              <w:marTop w:val="0"/>
              <w:marBottom w:val="0"/>
              <w:divBdr>
                <w:top w:val="none" w:sz="0" w:space="0" w:color="auto"/>
                <w:left w:val="none" w:sz="0" w:space="0" w:color="auto"/>
                <w:bottom w:val="none" w:sz="0" w:space="0" w:color="auto"/>
                <w:right w:val="none" w:sz="0" w:space="0" w:color="auto"/>
              </w:divBdr>
            </w:div>
            <w:div w:id="2056348986">
              <w:marLeft w:val="0"/>
              <w:marRight w:val="0"/>
              <w:marTop w:val="0"/>
              <w:marBottom w:val="0"/>
              <w:divBdr>
                <w:top w:val="none" w:sz="0" w:space="0" w:color="auto"/>
                <w:left w:val="none" w:sz="0" w:space="0" w:color="auto"/>
                <w:bottom w:val="none" w:sz="0" w:space="0" w:color="auto"/>
                <w:right w:val="none" w:sz="0" w:space="0" w:color="auto"/>
              </w:divBdr>
            </w:div>
            <w:div w:id="1970747821">
              <w:marLeft w:val="0"/>
              <w:marRight w:val="0"/>
              <w:marTop w:val="0"/>
              <w:marBottom w:val="0"/>
              <w:divBdr>
                <w:top w:val="none" w:sz="0" w:space="0" w:color="auto"/>
                <w:left w:val="none" w:sz="0" w:space="0" w:color="auto"/>
                <w:bottom w:val="none" w:sz="0" w:space="0" w:color="auto"/>
                <w:right w:val="none" w:sz="0" w:space="0" w:color="auto"/>
              </w:divBdr>
            </w:div>
            <w:div w:id="897208946">
              <w:marLeft w:val="0"/>
              <w:marRight w:val="0"/>
              <w:marTop w:val="0"/>
              <w:marBottom w:val="0"/>
              <w:divBdr>
                <w:top w:val="none" w:sz="0" w:space="0" w:color="auto"/>
                <w:left w:val="none" w:sz="0" w:space="0" w:color="auto"/>
                <w:bottom w:val="none" w:sz="0" w:space="0" w:color="auto"/>
                <w:right w:val="none" w:sz="0" w:space="0" w:color="auto"/>
              </w:divBdr>
            </w:div>
            <w:div w:id="2010208160">
              <w:marLeft w:val="0"/>
              <w:marRight w:val="0"/>
              <w:marTop w:val="0"/>
              <w:marBottom w:val="0"/>
              <w:divBdr>
                <w:top w:val="none" w:sz="0" w:space="0" w:color="auto"/>
                <w:left w:val="none" w:sz="0" w:space="0" w:color="auto"/>
                <w:bottom w:val="none" w:sz="0" w:space="0" w:color="auto"/>
                <w:right w:val="none" w:sz="0" w:space="0" w:color="auto"/>
              </w:divBdr>
            </w:div>
            <w:div w:id="1093932879">
              <w:marLeft w:val="0"/>
              <w:marRight w:val="0"/>
              <w:marTop w:val="0"/>
              <w:marBottom w:val="0"/>
              <w:divBdr>
                <w:top w:val="none" w:sz="0" w:space="0" w:color="auto"/>
                <w:left w:val="none" w:sz="0" w:space="0" w:color="auto"/>
                <w:bottom w:val="none" w:sz="0" w:space="0" w:color="auto"/>
                <w:right w:val="none" w:sz="0" w:space="0" w:color="auto"/>
              </w:divBdr>
            </w:div>
            <w:div w:id="1019238320">
              <w:marLeft w:val="0"/>
              <w:marRight w:val="0"/>
              <w:marTop w:val="0"/>
              <w:marBottom w:val="0"/>
              <w:divBdr>
                <w:top w:val="none" w:sz="0" w:space="0" w:color="auto"/>
                <w:left w:val="none" w:sz="0" w:space="0" w:color="auto"/>
                <w:bottom w:val="none" w:sz="0" w:space="0" w:color="auto"/>
                <w:right w:val="none" w:sz="0" w:space="0" w:color="auto"/>
              </w:divBdr>
            </w:div>
            <w:div w:id="761531513">
              <w:marLeft w:val="0"/>
              <w:marRight w:val="0"/>
              <w:marTop w:val="0"/>
              <w:marBottom w:val="0"/>
              <w:divBdr>
                <w:top w:val="none" w:sz="0" w:space="0" w:color="auto"/>
                <w:left w:val="none" w:sz="0" w:space="0" w:color="auto"/>
                <w:bottom w:val="none" w:sz="0" w:space="0" w:color="auto"/>
                <w:right w:val="none" w:sz="0" w:space="0" w:color="auto"/>
              </w:divBdr>
            </w:div>
            <w:div w:id="362218635">
              <w:marLeft w:val="0"/>
              <w:marRight w:val="0"/>
              <w:marTop w:val="0"/>
              <w:marBottom w:val="0"/>
              <w:divBdr>
                <w:top w:val="none" w:sz="0" w:space="0" w:color="auto"/>
                <w:left w:val="none" w:sz="0" w:space="0" w:color="auto"/>
                <w:bottom w:val="none" w:sz="0" w:space="0" w:color="auto"/>
                <w:right w:val="none" w:sz="0" w:space="0" w:color="auto"/>
              </w:divBdr>
            </w:div>
            <w:div w:id="1557744082">
              <w:marLeft w:val="0"/>
              <w:marRight w:val="0"/>
              <w:marTop w:val="0"/>
              <w:marBottom w:val="0"/>
              <w:divBdr>
                <w:top w:val="none" w:sz="0" w:space="0" w:color="auto"/>
                <w:left w:val="none" w:sz="0" w:space="0" w:color="auto"/>
                <w:bottom w:val="none" w:sz="0" w:space="0" w:color="auto"/>
                <w:right w:val="none" w:sz="0" w:space="0" w:color="auto"/>
              </w:divBdr>
            </w:div>
            <w:div w:id="671028656">
              <w:marLeft w:val="0"/>
              <w:marRight w:val="0"/>
              <w:marTop w:val="0"/>
              <w:marBottom w:val="0"/>
              <w:divBdr>
                <w:top w:val="none" w:sz="0" w:space="0" w:color="auto"/>
                <w:left w:val="none" w:sz="0" w:space="0" w:color="auto"/>
                <w:bottom w:val="none" w:sz="0" w:space="0" w:color="auto"/>
                <w:right w:val="none" w:sz="0" w:space="0" w:color="auto"/>
              </w:divBdr>
            </w:div>
            <w:div w:id="436674944">
              <w:marLeft w:val="0"/>
              <w:marRight w:val="0"/>
              <w:marTop w:val="0"/>
              <w:marBottom w:val="0"/>
              <w:divBdr>
                <w:top w:val="none" w:sz="0" w:space="0" w:color="auto"/>
                <w:left w:val="none" w:sz="0" w:space="0" w:color="auto"/>
                <w:bottom w:val="none" w:sz="0" w:space="0" w:color="auto"/>
                <w:right w:val="none" w:sz="0" w:space="0" w:color="auto"/>
              </w:divBdr>
            </w:div>
            <w:div w:id="994920197">
              <w:marLeft w:val="0"/>
              <w:marRight w:val="0"/>
              <w:marTop w:val="0"/>
              <w:marBottom w:val="0"/>
              <w:divBdr>
                <w:top w:val="none" w:sz="0" w:space="0" w:color="auto"/>
                <w:left w:val="none" w:sz="0" w:space="0" w:color="auto"/>
                <w:bottom w:val="none" w:sz="0" w:space="0" w:color="auto"/>
                <w:right w:val="none" w:sz="0" w:space="0" w:color="auto"/>
              </w:divBdr>
            </w:div>
            <w:div w:id="593444299">
              <w:marLeft w:val="0"/>
              <w:marRight w:val="0"/>
              <w:marTop w:val="0"/>
              <w:marBottom w:val="0"/>
              <w:divBdr>
                <w:top w:val="none" w:sz="0" w:space="0" w:color="auto"/>
                <w:left w:val="none" w:sz="0" w:space="0" w:color="auto"/>
                <w:bottom w:val="none" w:sz="0" w:space="0" w:color="auto"/>
                <w:right w:val="none" w:sz="0" w:space="0" w:color="auto"/>
              </w:divBdr>
            </w:div>
            <w:div w:id="736826384">
              <w:marLeft w:val="0"/>
              <w:marRight w:val="0"/>
              <w:marTop w:val="0"/>
              <w:marBottom w:val="0"/>
              <w:divBdr>
                <w:top w:val="none" w:sz="0" w:space="0" w:color="auto"/>
                <w:left w:val="none" w:sz="0" w:space="0" w:color="auto"/>
                <w:bottom w:val="none" w:sz="0" w:space="0" w:color="auto"/>
                <w:right w:val="none" w:sz="0" w:space="0" w:color="auto"/>
              </w:divBdr>
            </w:div>
            <w:div w:id="651908582">
              <w:marLeft w:val="0"/>
              <w:marRight w:val="0"/>
              <w:marTop w:val="0"/>
              <w:marBottom w:val="0"/>
              <w:divBdr>
                <w:top w:val="none" w:sz="0" w:space="0" w:color="auto"/>
                <w:left w:val="none" w:sz="0" w:space="0" w:color="auto"/>
                <w:bottom w:val="none" w:sz="0" w:space="0" w:color="auto"/>
                <w:right w:val="none" w:sz="0" w:space="0" w:color="auto"/>
              </w:divBdr>
            </w:div>
            <w:div w:id="101654447">
              <w:marLeft w:val="0"/>
              <w:marRight w:val="0"/>
              <w:marTop w:val="0"/>
              <w:marBottom w:val="0"/>
              <w:divBdr>
                <w:top w:val="none" w:sz="0" w:space="0" w:color="auto"/>
                <w:left w:val="none" w:sz="0" w:space="0" w:color="auto"/>
                <w:bottom w:val="none" w:sz="0" w:space="0" w:color="auto"/>
                <w:right w:val="none" w:sz="0" w:space="0" w:color="auto"/>
              </w:divBdr>
            </w:div>
            <w:div w:id="214855795">
              <w:marLeft w:val="0"/>
              <w:marRight w:val="0"/>
              <w:marTop w:val="0"/>
              <w:marBottom w:val="0"/>
              <w:divBdr>
                <w:top w:val="none" w:sz="0" w:space="0" w:color="auto"/>
                <w:left w:val="none" w:sz="0" w:space="0" w:color="auto"/>
                <w:bottom w:val="none" w:sz="0" w:space="0" w:color="auto"/>
                <w:right w:val="none" w:sz="0" w:space="0" w:color="auto"/>
              </w:divBdr>
            </w:div>
            <w:div w:id="66222535">
              <w:marLeft w:val="0"/>
              <w:marRight w:val="0"/>
              <w:marTop w:val="0"/>
              <w:marBottom w:val="0"/>
              <w:divBdr>
                <w:top w:val="none" w:sz="0" w:space="0" w:color="auto"/>
                <w:left w:val="none" w:sz="0" w:space="0" w:color="auto"/>
                <w:bottom w:val="none" w:sz="0" w:space="0" w:color="auto"/>
                <w:right w:val="none" w:sz="0" w:space="0" w:color="auto"/>
              </w:divBdr>
            </w:div>
            <w:div w:id="1956322960">
              <w:marLeft w:val="0"/>
              <w:marRight w:val="0"/>
              <w:marTop w:val="0"/>
              <w:marBottom w:val="0"/>
              <w:divBdr>
                <w:top w:val="none" w:sz="0" w:space="0" w:color="auto"/>
                <w:left w:val="none" w:sz="0" w:space="0" w:color="auto"/>
                <w:bottom w:val="none" w:sz="0" w:space="0" w:color="auto"/>
                <w:right w:val="none" w:sz="0" w:space="0" w:color="auto"/>
              </w:divBdr>
            </w:div>
            <w:div w:id="2046363025">
              <w:marLeft w:val="0"/>
              <w:marRight w:val="0"/>
              <w:marTop w:val="0"/>
              <w:marBottom w:val="0"/>
              <w:divBdr>
                <w:top w:val="none" w:sz="0" w:space="0" w:color="auto"/>
                <w:left w:val="none" w:sz="0" w:space="0" w:color="auto"/>
                <w:bottom w:val="none" w:sz="0" w:space="0" w:color="auto"/>
                <w:right w:val="none" w:sz="0" w:space="0" w:color="auto"/>
              </w:divBdr>
            </w:div>
            <w:div w:id="408231441">
              <w:marLeft w:val="0"/>
              <w:marRight w:val="0"/>
              <w:marTop w:val="0"/>
              <w:marBottom w:val="0"/>
              <w:divBdr>
                <w:top w:val="none" w:sz="0" w:space="0" w:color="auto"/>
                <w:left w:val="none" w:sz="0" w:space="0" w:color="auto"/>
                <w:bottom w:val="none" w:sz="0" w:space="0" w:color="auto"/>
                <w:right w:val="none" w:sz="0" w:space="0" w:color="auto"/>
              </w:divBdr>
            </w:div>
            <w:div w:id="73597469">
              <w:marLeft w:val="0"/>
              <w:marRight w:val="0"/>
              <w:marTop w:val="0"/>
              <w:marBottom w:val="0"/>
              <w:divBdr>
                <w:top w:val="none" w:sz="0" w:space="0" w:color="auto"/>
                <w:left w:val="none" w:sz="0" w:space="0" w:color="auto"/>
                <w:bottom w:val="none" w:sz="0" w:space="0" w:color="auto"/>
                <w:right w:val="none" w:sz="0" w:space="0" w:color="auto"/>
              </w:divBdr>
            </w:div>
            <w:div w:id="430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248">
      <w:bodyDiv w:val="1"/>
      <w:marLeft w:val="0"/>
      <w:marRight w:val="0"/>
      <w:marTop w:val="0"/>
      <w:marBottom w:val="0"/>
      <w:divBdr>
        <w:top w:val="none" w:sz="0" w:space="0" w:color="auto"/>
        <w:left w:val="none" w:sz="0" w:space="0" w:color="auto"/>
        <w:bottom w:val="none" w:sz="0" w:space="0" w:color="auto"/>
        <w:right w:val="none" w:sz="0" w:space="0" w:color="auto"/>
      </w:divBdr>
      <w:divsChild>
        <w:div w:id="1615792026">
          <w:marLeft w:val="0"/>
          <w:marRight w:val="0"/>
          <w:marTop w:val="0"/>
          <w:marBottom w:val="0"/>
          <w:divBdr>
            <w:top w:val="none" w:sz="0" w:space="0" w:color="auto"/>
            <w:left w:val="none" w:sz="0" w:space="0" w:color="auto"/>
            <w:bottom w:val="none" w:sz="0" w:space="0" w:color="auto"/>
            <w:right w:val="none" w:sz="0" w:space="0" w:color="auto"/>
          </w:divBdr>
          <w:divsChild>
            <w:div w:id="9390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05">
      <w:bodyDiv w:val="1"/>
      <w:marLeft w:val="0"/>
      <w:marRight w:val="0"/>
      <w:marTop w:val="0"/>
      <w:marBottom w:val="0"/>
      <w:divBdr>
        <w:top w:val="none" w:sz="0" w:space="0" w:color="auto"/>
        <w:left w:val="none" w:sz="0" w:space="0" w:color="auto"/>
        <w:bottom w:val="none" w:sz="0" w:space="0" w:color="auto"/>
        <w:right w:val="none" w:sz="0" w:space="0" w:color="auto"/>
      </w:divBdr>
    </w:div>
    <w:div w:id="449739634">
      <w:bodyDiv w:val="1"/>
      <w:marLeft w:val="0"/>
      <w:marRight w:val="0"/>
      <w:marTop w:val="0"/>
      <w:marBottom w:val="0"/>
      <w:divBdr>
        <w:top w:val="none" w:sz="0" w:space="0" w:color="auto"/>
        <w:left w:val="none" w:sz="0" w:space="0" w:color="auto"/>
        <w:bottom w:val="none" w:sz="0" w:space="0" w:color="auto"/>
        <w:right w:val="none" w:sz="0" w:space="0" w:color="auto"/>
      </w:divBdr>
      <w:divsChild>
        <w:div w:id="555892100">
          <w:marLeft w:val="0"/>
          <w:marRight w:val="0"/>
          <w:marTop w:val="0"/>
          <w:marBottom w:val="0"/>
          <w:divBdr>
            <w:top w:val="none" w:sz="0" w:space="0" w:color="auto"/>
            <w:left w:val="none" w:sz="0" w:space="0" w:color="auto"/>
            <w:bottom w:val="none" w:sz="0" w:space="0" w:color="auto"/>
            <w:right w:val="none" w:sz="0" w:space="0" w:color="auto"/>
          </w:divBdr>
          <w:divsChild>
            <w:div w:id="1809858444">
              <w:marLeft w:val="0"/>
              <w:marRight w:val="0"/>
              <w:marTop w:val="0"/>
              <w:marBottom w:val="0"/>
              <w:divBdr>
                <w:top w:val="none" w:sz="0" w:space="0" w:color="auto"/>
                <w:left w:val="none" w:sz="0" w:space="0" w:color="auto"/>
                <w:bottom w:val="none" w:sz="0" w:space="0" w:color="auto"/>
                <w:right w:val="none" w:sz="0" w:space="0" w:color="auto"/>
              </w:divBdr>
            </w:div>
            <w:div w:id="18901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524">
      <w:bodyDiv w:val="1"/>
      <w:marLeft w:val="0"/>
      <w:marRight w:val="0"/>
      <w:marTop w:val="0"/>
      <w:marBottom w:val="0"/>
      <w:divBdr>
        <w:top w:val="none" w:sz="0" w:space="0" w:color="auto"/>
        <w:left w:val="none" w:sz="0" w:space="0" w:color="auto"/>
        <w:bottom w:val="none" w:sz="0" w:space="0" w:color="auto"/>
        <w:right w:val="none" w:sz="0" w:space="0" w:color="auto"/>
      </w:divBdr>
    </w:div>
    <w:div w:id="467012913">
      <w:bodyDiv w:val="1"/>
      <w:marLeft w:val="0"/>
      <w:marRight w:val="0"/>
      <w:marTop w:val="0"/>
      <w:marBottom w:val="0"/>
      <w:divBdr>
        <w:top w:val="none" w:sz="0" w:space="0" w:color="auto"/>
        <w:left w:val="none" w:sz="0" w:space="0" w:color="auto"/>
        <w:bottom w:val="none" w:sz="0" w:space="0" w:color="auto"/>
        <w:right w:val="none" w:sz="0" w:space="0" w:color="auto"/>
      </w:divBdr>
    </w:div>
    <w:div w:id="483662323">
      <w:bodyDiv w:val="1"/>
      <w:marLeft w:val="0"/>
      <w:marRight w:val="0"/>
      <w:marTop w:val="0"/>
      <w:marBottom w:val="0"/>
      <w:divBdr>
        <w:top w:val="none" w:sz="0" w:space="0" w:color="auto"/>
        <w:left w:val="none" w:sz="0" w:space="0" w:color="auto"/>
        <w:bottom w:val="none" w:sz="0" w:space="0" w:color="auto"/>
        <w:right w:val="none" w:sz="0" w:space="0" w:color="auto"/>
      </w:divBdr>
    </w:div>
    <w:div w:id="500436208">
      <w:bodyDiv w:val="1"/>
      <w:marLeft w:val="0"/>
      <w:marRight w:val="0"/>
      <w:marTop w:val="0"/>
      <w:marBottom w:val="0"/>
      <w:divBdr>
        <w:top w:val="none" w:sz="0" w:space="0" w:color="auto"/>
        <w:left w:val="none" w:sz="0" w:space="0" w:color="auto"/>
        <w:bottom w:val="none" w:sz="0" w:space="0" w:color="auto"/>
        <w:right w:val="none" w:sz="0" w:space="0" w:color="auto"/>
      </w:divBdr>
    </w:div>
    <w:div w:id="513038207">
      <w:bodyDiv w:val="1"/>
      <w:marLeft w:val="0"/>
      <w:marRight w:val="0"/>
      <w:marTop w:val="0"/>
      <w:marBottom w:val="0"/>
      <w:divBdr>
        <w:top w:val="none" w:sz="0" w:space="0" w:color="auto"/>
        <w:left w:val="none" w:sz="0" w:space="0" w:color="auto"/>
        <w:bottom w:val="none" w:sz="0" w:space="0" w:color="auto"/>
        <w:right w:val="none" w:sz="0" w:space="0" w:color="auto"/>
      </w:divBdr>
      <w:divsChild>
        <w:div w:id="604920368">
          <w:marLeft w:val="0"/>
          <w:marRight w:val="0"/>
          <w:marTop w:val="0"/>
          <w:marBottom w:val="0"/>
          <w:divBdr>
            <w:top w:val="none" w:sz="0" w:space="0" w:color="auto"/>
            <w:left w:val="none" w:sz="0" w:space="0" w:color="auto"/>
            <w:bottom w:val="none" w:sz="0" w:space="0" w:color="auto"/>
            <w:right w:val="none" w:sz="0" w:space="0" w:color="auto"/>
          </w:divBdr>
        </w:div>
        <w:div w:id="338116214">
          <w:marLeft w:val="0"/>
          <w:marRight w:val="0"/>
          <w:marTop w:val="0"/>
          <w:marBottom w:val="0"/>
          <w:divBdr>
            <w:top w:val="none" w:sz="0" w:space="0" w:color="auto"/>
            <w:left w:val="none" w:sz="0" w:space="0" w:color="auto"/>
            <w:bottom w:val="none" w:sz="0" w:space="0" w:color="auto"/>
            <w:right w:val="none" w:sz="0" w:space="0" w:color="auto"/>
          </w:divBdr>
        </w:div>
        <w:div w:id="1609117680">
          <w:marLeft w:val="0"/>
          <w:marRight w:val="0"/>
          <w:marTop w:val="0"/>
          <w:marBottom w:val="0"/>
          <w:divBdr>
            <w:top w:val="none" w:sz="0" w:space="0" w:color="auto"/>
            <w:left w:val="none" w:sz="0" w:space="0" w:color="auto"/>
            <w:bottom w:val="none" w:sz="0" w:space="0" w:color="auto"/>
            <w:right w:val="none" w:sz="0" w:space="0" w:color="auto"/>
          </w:divBdr>
        </w:div>
        <w:div w:id="542711591">
          <w:marLeft w:val="0"/>
          <w:marRight w:val="0"/>
          <w:marTop w:val="0"/>
          <w:marBottom w:val="0"/>
          <w:divBdr>
            <w:top w:val="none" w:sz="0" w:space="0" w:color="auto"/>
            <w:left w:val="none" w:sz="0" w:space="0" w:color="auto"/>
            <w:bottom w:val="none" w:sz="0" w:space="0" w:color="auto"/>
            <w:right w:val="none" w:sz="0" w:space="0" w:color="auto"/>
          </w:divBdr>
        </w:div>
        <w:div w:id="870654365">
          <w:marLeft w:val="0"/>
          <w:marRight w:val="0"/>
          <w:marTop w:val="0"/>
          <w:marBottom w:val="0"/>
          <w:divBdr>
            <w:top w:val="none" w:sz="0" w:space="0" w:color="auto"/>
            <w:left w:val="none" w:sz="0" w:space="0" w:color="auto"/>
            <w:bottom w:val="none" w:sz="0" w:space="0" w:color="auto"/>
            <w:right w:val="none" w:sz="0" w:space="0" w:color="auto"/>
          </w:divBdr>
        </w:div>
        <w:div w:id="678393434">
          <w:marLeft w:val="0"/>
          <w:marRight w:val="0"/>
          <w:marTop w:val="0"/>
          <w:marBottom w:val="0"/>
          <w:divBdr>
            <w:top w:val="none" w:sz="0" w:space="0" w:color="auto"/>
            <w:left w:val="none" w:sz="0" w:space="0" w:color="auto"/>
            <w:bottom w:val="none" w:sz="0" w:space="0" w:color="auto"/>
            <w:right w:val="none" w:sz="0" w:space="0" w:color="auto"/>
          </w:divBdr>
        </w:div>
        <w:div w:id="215774577">
          <w:marLeft w:val="0"/>
          <w:marRight w:val="0"/>
          <w:marTop w:val="0"/>
          <w:marBottom w:val="0"/>
          <w:divBdr>
            <w:top w:val="none" w:sz="0" w:space="0" w:color="auto"/>
            <w:left w:val="none" w:sz="0" w:space="0" w:color="auto"/>
            <w:bottom w:val="none" w:sz="0" w:space="0" w:color="auto"/>
            <w:right w:val="none" w:sz="0" w:space="0" w:color="auto"/>
          </w:divBdr>
        </w:div>
        <w:div w:id="738284991">
          <w:marLeft w:val="0"/>
          <w:marRight w:val="0"/>
          <w:marTop w:val="0"/>
          <w:marBottom w:val="0"/>
          <w:divBdr>
            <w:top w:val="none" w:sz="0" w:space="0" w:color="auto"/>
            <w:left w:val="none" w:sz="0" w:space="0" w:color="auto"/>
            <w:bottom w:val="none" w:sz="0" w:space="0" w:color="auto"/>
            <w:right w:val="none" w:sz="0" w:space="0" w:color="auto"/>
          </w:divBdr>
        </w:div>
        <w:div w:id="353917804">
          <w:marLeft w:val="0"/>
          <w:marRight w:val="0"/>
          <w:marTop w:val="0"/>
          <w:marBottom w:val="0"/>
          <w:divBdr>
            <w:top w:val="none" w:sz="0" w:space="0" w:color="auto"/>
            <w:left w:val="none" w:sz="0" w:space="0" w:color="auto"/>
            <w:bottom w:val="none" w:sz="0" w:space="0" w:color="auto"/>
            <w:right w:val="none" w:sz="0" w:space="0" w:color="auto"/>
          </w:divBdr>
        </w:div>
        <w:div w:id="1790665855">
          <w:marLeft w:val="0"/>
          <w:marRight w:val="0"/>
          <w:marTop w:val="0"/>
          <w:marBottom w:val="0"/>
          <w:divBdr>
            <w:top w:val="none" w:sz="0" w:space="0" w:color="auto"/>
            <w:left w:val="none" w:sz="0" w:space="0" w:color="auto"/>
            <w:bottom w:val="none" w:sz="0" w:space="0" w:color="auto"/>
            <w:right w:val="none" w:sz="0" w:space="0" w:color="auto"/>
          </w:divBdr>
        </w:div>
        <w:div w:id="10034345">
          <w:marLeft w:val="0"/>
          <w:marRight w:val="0"/>
          <w:marTop w:val="0"/>
          <w:marBottom w:val="0"/>
          <w:divBdr>
            <w:top w:val="none" w:sz="0" w:space="0" w:color="auto"/>
            <w:left w:val="none" w:sz="0" w:space="0" w:color="auto"/>
            <w:bottom w:val="none" w:sz="0" w:space="0" w:color="auto"/>
            <w:right w:val="none" w:sz="0" w:space="0" w:color="auto"/>
          </w:divBdr>
        </w:div>
        <w:div w:id="66652679">
          <w:marLeft w:val="0"/>
          <w:marRight w:val="0"/>
          <w:marTop w:val="0"/>
          <w:marBottom w:val="0"/>
          <w:divBdr>
            <w:top w:val="none" w:sz="0" w:space="0" w:color="auto"/>
            <w:left w:val="none" w:sz="0" w:space="0" w:color="auto"/>
            <w:bottom w:val="none" w:sz="0" w:space="0" w:color="auto"/>
            <w:right w:val="none" w:sz="0" w:space="0" w:color="auto"/>
          </w:divBdr>
        </w:div>
        <w:div w:id="813526362">
          <w:marLeft w:val="0"/>
          <w:marRight w:val="0"/>
          <w:marTop w:val="0"/>
          <w:marBottom w:val="0"/>
          <w:divBdr>
            <w:top w:val="none" w:sz="0" w:space="0" w:color="auto"/>
            <w:left w:val="none" w:sz="0" w:space="0" w:color="auto"/>
            <w:bottom w:val="none" w:sz="0" w:space="0" w:color="auto"/>
            <w:right w:val="none" w:sz="0" w:space="0" w:color="auto"/>
          </w:divBdr>
        </w:div>
        <w:div w:id="832331975">
          <w:marLeft w:val="0"/>
          <w:marRight w:val="0"/>
          <w:marTop w:val="0"/>
          <w:marBottom w:val="0"/>
          <w:divBdr>
            <w:top w:val="none" w:sz="0" w:space="0" w:color="auto"/>
            <w:left w:val="none" w:sz="0" w:space="0" w:color="auto"/>
            <w:bottom w:val="none" w:sz="0" w:space="0" w:color="auto"/>
            <w:right w:val="none" w:sz="0" w:space="0" w:color="auto"/>
          </w:divBdr>
        </w:div>
        <w:div w:id="1634359425">
          <w:marLeft w:val="0"/>
          <w:marRight w:val="0"/>
          <w:marTop w:val="0"/>
          <w:marBottom w:val="0"/>
          <w:divBdr>
            <w:top w:val="none" w:sz="0" w:space="0" w:color="auto"/>
            <w:left w:val="none" w:sz="0" w:space="0" w:color="auto"/>
            <w:bottom w:val="none" w:sz="0" w:space="0" w:color="auto"/>
            <w:right w:val="none" w:sz="0" w:space="0" w:color="auto"/>
          </w:divBdr>
        </w:div>
        <w:div w:id="2050034252">
          <w:marLeft w:val="0"/>
          <w:marRight w:val="0"/>
          <w:marTop w:val="0"/>
          <w:marBottom w:val="0"/>
          <w:divBdr>
            <w:top w:val="none" w:sz="0" w:space="0" w:color="auto"/>
            <w:left w:val="none" w:sz="0" w:space="0" w:color="auto"/>
            <w:bottom w:val="none" w:sz="0" w:space="0" w:color="auto"/>
            <w:right w:val="none" w:sz="0" w:space="0" w:color="auto"/>
          </w:divBdr>
        </w:div>
        <w:div w:id="342901088">
          <w:marLeft w:val="0"/>
          <w:marRight w:val="0"/>
          <w:marTop w:val="0"/>
          <w:marBottom w:val="0"/>
          <w:divBdr>
            <w:top w:val="none" w:sz="0" w:space="0" w:color="auto"/>
            <w:left w:val="none" w:sz="0" w:space="0" w:color="auto"/>
            <w:bottom w:val="none" w:sz="0" w:space="0" w:color="auto"/>
            <w:right w:val="none" w:sz="0" w:space="0" w:color="auto"/>
          </w:divBdr>
        </w:div>
        <w:div w:id="354425972">
          <w:marLeft w:val="0"/>
          <w:marRight w:val="0"/>
          <w:marTop w:val="0"/>
          <w:marBottom w:val="0"/>
          <w:divBdr>
            <w:top w:val="none" w:sz="0" w:space="0" w:color="auto"/>
            <w:left w:val="none" w:sz="0" w:space="0" w:color="auto"/>
            <w:bottom w:val="none" w:sz="0" w:space="0" w:color="auto"/>
            <w:right w:val="none" w:sz="0" w:space="0" w:color="auto"/>
          </w:divBdr>
        </w:div>
        <w:div w:id="228462887">
          <w:marLeft w:val="0"/>
          <w:marRight w:val="0"/>
          <w:marTop w:val="0"/>
          <w:marBottom w:val="0"/>
          <w:divBdr>
            <w:top w:val="none" w:sz="0" w:space="0" w:color="auto"/>
            <w:left w:val="none" w:sz="0" w:space="0" w:color="auto"/>
            <w:bottom w:val="none" w:sz="0" w:space="0" w:color="auto"/>
            <w:right w:val="none" w:sz="0" w:space="0" w:color="auto"/>
          </w:divBdr>
        </w:div>
      </w:divsChild>
    </w:div>
    <w:div w:id="562643310">
      <w:bodyDiv w:val="1"/>
      <w:marLeft w:val="0"/>
      <w:marRight w:val="0"/>
      <w:marTop w:val="0"/>
      <w:marBottom w:val="0"/>
      <w:divBdr>
        <w:top w:val="none" w:sz="0" w:space="0" w:color="auto"/>
        <w:left w:val="none" w:sz="0" w:space="0" w:color="auto"/>
        <w:bottom w:val="none" w:sz="0" w:space="0" w:color="auto"/>
        <w:right w:val="none" w:sz="0" w:space="0" w:color="auto"/>
      </w:divBdr>
      <w:divsChild>
        <w:div w:id="1283028557">
          <w:marLeft w:val="0"/>
          <w:marRight w:val="0"/>
          <w:marTop w:val="0"/>
          <w:marBottom w:val="0"/>
          <w:divBdr>
            <w:top w:val="none" w:sz="0" w:space="0" w:color="auto"/>
            <w:left w:val="none" w:sz="0" w:space="0" w:color="auto"/>
            <w:bottom w:val="none" w:sz="0" w:space="0" w:color="auto"/>
            <w:right w:val="none" w:sz="0" w:space="0" w:color="auto"/>
          </w:divBdr>
          <w:divsChild>
            <w:div w:id="1767774200">
              <w:marLeft w:val="0"/>
              <w:marRight w:val="0"/>
              <w:marTop w:val="0"/>
              <w:marBottom w:val="0"/>
              <w:divBdr>
                <w:top w:val="none" w:sz="0" w:space="0" w:color="auto"/>
                <w:left w:val="none" w:sz="0" w:space="0" w:color="auto"/>
                <w:bottom w:val="none" w:sz="0" w:space="0" w:color="auto"/>
                <w:right w:val="none" w:sz="0" w:space="0" w:color="auto"/>
              </w:divBdr>
            </w:div>
            <w:div w:id="78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272">
      <w:bodyDiv w:val="1"/>
      <w:marLeft w:val="0"/>
      <w:marRight w:val="0"/>
      <w:marTop w:val="0"/>
      <w:marBottom w:val="0"/>
      <w:divBdr>
        <w:top w:val="none" w:sz="0" w:space="0" w:color="auto"/>
        <w:left w:val="none" w:sz="0" w:space="0" w:color="auto"/>
        <w:bottom w:val="none" w:sz="0" w:space="0" w:color="auto"/>
        <w:right w:val="none" w:sz="0" w:space="0" w:color="auto"/>
      </w:divBdr>
    </w:div>
    <w:div w:id="599142081">
      <w:bodyDiv w:val="1"/>
      <w:marLeft w:val="0"/>
      <w:marRight w:val="0"/>
      <w:marTop w:val="0"/>
      <w:marBottom w:val="0"/>
      <w:divBdr>
        <w:top w:val="none" w:sz="0" w:space="0" w:color="auto"/>
        <w:left w:val="none" w:sz="0" w:space="0" w:color="auto"/>
        <w:bottom w:val="none" w:sz="0" w:space="0" w:color="auto"/>
        <w:right w:val="none" w:sz="0" w:space="0" w:color="auto"/>
      </w:divBdr>
      <w:divsChild>
        <w:div w:id="650793197">
          <w:marLeft w:val="0"/>
          <w:marRight w:val="0"/>
          <w:marTop w:val="0"/>
          <w:marBottom w:val="0"/>
          <w:divBdr>
            <w:top w:val="none" w:sz="0" w:space="0" w:color="auto"/>
            <w:left w:val="none" w:sz="0" w:space="0" w:color="auto"/>
            <w:bottom w:val="none" w:sz="0" w:space="0" w:color="auto"/>
            <w:right w:val="none" w:sz="0" w:space="0" w:color="auto"/>
          </w:divBdr>
          <w:divsChild>
            <w:div w:id="1369178704">
              <w:marLeft w:val="0"/>
              <w:marRight w:val="0"/>
              <w:marTop w:val="0"/>
              <w:marBottom w:val="0"/>
              <w:divBdr>
                <w:top w:val="none" w:sz="0" w:space="0" w:color="auto"/>
                <w:left w:val="none" w:sz="0" w:space="0" w:color="auto"/>
                <w:bottom w:val="none" w:sz="0" w:space="0" w:color="auto"/>
                <w:right w:val="none" w:sz="0" w:space="0" w:color="auto"/>
              </w:divBdr>
            </w:div>
            <w:div w:id="784889858">
              <w:marLeft w:val="0"/>
              <w:marRight w:val="0"/>
              <w:marTop w:val="0"/>
              <w:marBottom w:val="0"/>
              <w:divBdr>
                <w:top w:val="none" w:sz="0" w:space="0" w:color="auto"/>
                <w:left w:val="none" w:sz="0" w:space="0" w:color="auto"/>
                <w:bottom w:val="none" w:sz="0" w:space="0" w:color="auto"/>
                <w:right w:val="none" w:sz="0" w:space="0" w:color="auto"/>
              </w:divBdr>
            </w:div>
            <w:div w:id="499737813">
              <w:marLeft w:val="0"/>
              <w:marRight w:val="0"/>
              <w:marTop w:val="0"/>
              <w:marBottom w:val="0"/>
              <w:divBdr>
                <w:top w:val="none" w:sz="0" w:space="0" w:color="auto"/>
                <w:left w:val="none" w:sz="0" w:space="0" w:color="auto"/>
                <w:bottom w:val="none" w:sz="0" w:space="0" w:color="auto"/>
                <w:right w:val="none" w:sz="0" w:space="0" w:color="auto"/>
              </w:divBdr>
            </w:div>
            <w:div w:id="1515922293">
              <w:marLeft w:val="0"/>
              <w:marRight w:val="0"/>
              <w:marTop w:val="0"/>
              <w:marBottom w:val="0"/>
              <w:divBdr>
                <w:top w:val="none" w:sz="0" w:space="0" w:color="auto"/>
                <w:left w:val="none" w:sz="0" w:space="0" w:color="auto"/>
                <w:bottom w:val="none" w:sz="0" w:space="0" w:color="auto"/>
                <w:right w:val="none" w:sz="0" w:space="0" w:color="auto"/>
              </w:divBdr>
            </w:div>
            <w:div w:id="1661810066">
              <w:marLeft w:val="0"/>
              <w:marRight w:val="0"/>
              <w:marTop w:val="0"/>
              <w:marBottom w:val="0"/>
              <w:divBdr>
                <w:top w:val="none" w:sz="0" w:space="0" w:color="auto"/>
                <w:left w:val="none" w:sz="0" w:space="0" w:color="auto"/>
                <w:bottom w:val="none" w:sz="0" w:space="0" w:color="auto"/>
                <w:right w:val="none" w:sz="0" w:space="0" w:color="auto"/>
              </w:divBdr>
            </w:div>
            <w:div w:id="1187447647">
              <w:marLeft w:val="0"/>
              <w:marRight w:val="0"/>
              <w:marTop w:val="0"/>
              <w:marBottom w:val="0"/>
              <w:divBdr>
                <w:top w:val="none" w:sz="0" w:space="0" w:color="auto"/>
                <w:left w:val="none" w:sz="0" w:space="0" w:color="auto"/>
                <w:bottom w:val="none" w:sz="0" w:space="0" w:color="auto"/>
                <w:right w:val="none" w:sz="0" w:space="0" w:color="auto"/>
              </w:divBdr>
            </w:div>
            <w:div w:id="1834681078">
              <w:marLeft w:val="0"/>
              <w:marRight w:val="0"/>
              <w:marTop w:val="0"/>
              <w:marBottom w:val="0"/>
              <w:divBdr>
                <w:top w:val="none" w:sz="0" w:space="0" w:color="auto"/>
                <w:left w:val="none" w:sz="0" w:space="0" w:color="auto"/>
                <w:bottom w:val="none" w:sz="0" w:space="0" w:color="auto"/>
                <w:right w:val="none" w:sz="0" w:space="0" w:color="auto"/>
              </w:divBdr>
            </w:div>
            <w:div w:id="425997480">
              <w:marLeft w:val="0"/>
              <w:marRight w:val="0"/>
              <w:marTop w:val="0"/>
              <w:marBottom w:val="0"/>
              <w:divBdr>
                <w:top w:val="none" w:sz="0" w:space="0" w:color="auto"/>
                <w:left w:val="none" w:sz="0" w:space="0" w:color="auto"/>
                <w:bottom w:val="none" w:sz="0" w:space="0" w:color="auto"/>
                <w:right w:val="none" w:sz="0" w:space="0" w:color="auto"/>
              </w:divBdr>
            </w:div>
            <w:div w:id="541670853">
              <w:marLeft w:val="0"/>
              <w:marRight w:val="0"/>
              <w:marTop w:val="0"/>
              <w:marBottom w:val="0"/>
              <w:divBdr>
                <w:top w:val="none" w:sz="0" w:space="0" w:color="auto"/>
                <w:left w:val="none" w:sz="0" w:space="0" w:color="auto"/>
                <w:bottom w:val="none" w:sz="0" w:space="0" w:color="auto"/>
                <w:right w:val="none" w:sz="0" w:space="0" w:color="auto"/>
              </w:divBdr>
            </w:div>
            <w:div w:id="1025867748">
              <w:marLeft w:val="0"/>
              <w:marRight w:val="0"/>
              <w:marTop w:val="0"/>
              <w:marBottom w:val="0"/>
              <w:divBdr>
                <w:top w:val="none" w:sz="0" w:space="0" w:color="auto"/>
                <w:left w:val="none" w:sz="0" w:space="0" w:color="auto"/>
                <w:bottom w:val="none" w:sz="0" w:space="0" w:color="auto"/>
                <w:right w:val="none" w:sz="0" w:space="0" w:color="auto"/>
              </w:divBdr>
            </w:div>
            <w:div w:id="39017882">
              <w:marLeft w:val="0"/>
              <w:marRight w:val="0"/>
              <w:marTop w:val="0"/>
              <w:marBottom w:val="0"/>
              <w:divBdr>
                <w:top w:val="none" w:sz="0" w:space="0" w:color="auto"/>
                <w:left w:val="none" w:sz="0" w:space="0" w:color="auto"/>
                <w:bottom w:val="none" w:sz="0" w:space="0" w:color="auto"/>
                <w:right w:val="none" w:sz="0" w:space="0" w:color="auto"/>
              </w:divBdr>
            </w:div>
            <w:div w:id="30885708">
              <w:marLeft w:val="0"/>
              <w:marRight w:val="0"/>
              <w:marTop w:val="0"/>
              <w:marBottom w:val="0"/>
              <w:divBdr>
                <w:top w:val="none" w:sz="0" w:space="0" w:color="auto"/>
                <w:left w:val="none" w:sz="0" w:space="0" w:color="auto"/>
                <w:bottom w:val="none" w:sz="0" w:space="0" w:color="auto"/>
                <w:right w:val="none" w:sz="0" w:space="0" w:color="auto"/>
              </w:divBdr>
            </w:div>
            <w:div w:id="1093235447">
              <w:marLeft w:val="0"/>
              <w:marRight w:val="0"/>
              <w:marTop w:val="0"/>
              <w:marBottom w:val="0"/>
              <w:divBdr>
                <w:top w:val="none" w:sz="0" w:space="0" w:color="auto"/>
                <w:left w:val="none" w:sz="0" w:space="0" w:color="auto"/>
                <w:bottom w:val="none" w:sz="0" w:space="0" w:color="auto"/>
                <w:right w:val="none" w:sz="0" w:space="0" w:color="auto"/>
              </w:divBdr>
            </w:div>
            <w:div w:id="133068172">
              <w:marLeft w:val="0"/>
              <w:marRight w:val="0"/>
              <w:marTop w:val="0"/>
              <w:marBottom w:val="0"/>
              <w:divBdr>
                <w:top w:val="none" w:sz="0" w:space="0" w:color="auto"/>
                <w:left w:val="none" w:sz="0" w:space="0" w:color="auto"/>
                <w:bottom w:val="none" w:sz="0" w:space="0" w:color="auto"/>
                <w:right w:val="none" w:sz="0" w:space="0" w:color="auto"/>
              </w:divBdr>
            </w:div>
            <w:div w:id="763112701">
              <w:marLeft w:val="0"/>
              <w:marRight w:val="0"/>
              <w:marTop w:val="0"/>
              <w:marBottom w:val="0"/>
              <w:divBdr>
                <w:top w:val="none" w:sz="0" w:space="0" w:color="auto"/>
                <w:left w:val="none" w:sz="0" w:space="0" w:color="auto"/>
                <w:bottom w:val="none" w:sz="0" w:space="0" w:color="auto"/>
                <w:right w:val="none" w:sz="0" w:space="0" w:color="auto"/>
              </w:divBdr>
            </w:div>
            <w:div w:id="1904028406">
              <w:marLeft w:val="0"/>
              <w:marRight w:val="0"/>
              <w:marTop w:val="0"/>
              <w:marBottom w:val="0"/>
              <w:divBdr>
                <w:top w:val="none" w:sz="0" w:space="0" w:color="auto"/>
                <w:left w:val="none" w:sz="0" w:space="0" w:color="auto"/>
                <w:bottom w:val="none" w:sz="0" w:space="0" w:color="auto"/>
                <w:right w:val="none" w:sz="0" w:space="0" w:color="auto"/>
              </w:divBdr>
            </w:div>
            <w:div w:id="779573115">
              <w:marLeft w:val="0"/>
              <w:marRight w:val="0"/>
              <w:marTop w:val="0"/>
              <w:marBottom w:val="0"/>
              <w:divBdr>
                <w:top w:val="none" w:sz="0" w:space="0" w:color="auto"/>
                <w:left w:val="none" w:sz="0" w:space="0" w:color="auto"/>
                <w:bottom w:val="none" w:sz="0" w:space="0" w:color="auto"/>
                <w:right w:val="none" w:sz="0" w:space="0" w:color="auto"/>
              </w:divBdr>
            </w:div>
            <w:div w:id="741760576">
              <w:marLeft w:val="0"/>
              <w:marRight w:val="0"/>
              <w:marTop w:val="0"/>
              <w:marBottom w:val="0"/>
              <w:divBdr>
                <w:top w:val="none" w:sz="0" w:space="0" w:color="auto"/>
                <w:left w:val="none" w:sz="0" w:space="0" w:color="auto"/>
                <w:bottom w:val="none" w:sz="0" w:space="0" w:color="auto"/>
                <w:right w:val="none" w:sz="0" w:space="0" w:color="auto"/>
              </w:divBdr>
            </w:div>
            <w:div w:id="1428038282">
              <w:marLeft w:val="0"/>
              <w:marRight w:val="0"/>
              <w:marTop w:val="0"/>
              <w:marBottom w:val="0"/>
              <w:divBdr>
                <w:top w:val="none" w:sz="0" w:space="0" w:color="auto"/>
                <w:left w:val="none" w:sz="0" w:space="0" w:color="auto"/>
                <w:bottom w:val="none" w:sz="0" w:space="0" w:color="auto"/>
                <w:right w:val="none" w:sz="0" w:space="0" w:color="auto"/>
              </w:divBdr>
            </w:div>
            <w:div w:id="762647080">
              <w:marLeft w:val="0"/>
              <w:marRight w:val="0"/>
              <w:marTop w:val="0"/>
              <w:marBottom w:val="0"/>
              <w:divBdr>
                <w:top w:val="none" w:sz="0" w:space="0" w:color="auto"/>
                <w:left w:val="none" w:sz="0" w:space="0" w:color="auto"/>
                <w:bottom w:val="none" w:sz="0" w:space="0" w:color="auto"/>
                <w:right w:val="none" w:sz="0" w:space="0" w:color="auto"/>
              </w:divBdr>
            </w:div>
            <w:div w:id="451092455">
              <w:marLeft w:val="0"/>
              <w:marRight w:val="0"/>
              <w:marTop w:val="0"/>
              <w:marBottom w:val="0"/>
              <w:divBdr>
                <w:top w:val="none" w:sz="0" w:space="0" w:color="auto"/>
                <w:left w:val="none" w:sz="0" w:space="0" w:color="auto"/>
                <w:bottom w:val="none" w:sz="0" w:space="0" w:color="auto"/>
                <w:right w:val="none" w:sz="0" w:space="0" w:color="auto"/>
              </w:divBdr>
            </w:div>
            <w:div w:id="1617248203">
              <w:marLeft w:val="0"/>
              <w:marRight w:val="0"/>
              <w:marTop w:val="0"/>
              <w:marBottom w:val="0"/>
              <w:divBdr>
                <w:top w:val="none" w:sz="0" w:space="0" w:color="auto"/>
                <w:left w:val="none" w:sz="0" w:space="0" w:color="auto"/>
                <w:bottom w:val="none" w:sz="0" w:space="0" w:color="auto"/>
                <w:right w:val="none" w:sz="0" w:space="0" w:color="auto"/>
              </w:divBdr>
            </w:div>
            <w:div w:id="16989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935">
      <w:bodyDiv w:val="1"/>
      <w:marLeft w:val="0"/>
      <w:marRight w:val="0"/>
      <w:marTop w:val="0"/>
      <w:marBottom w:val="0"/>
      <w:divBdr>
        <w:top w:val="none" w:sz="0" w:space="0" w:color="auto"/>
        <w:left w:val="none" w:sz="0" w:space="0" w:color="auto"/>
        <w:bottom w:val="none" w:sz="0" w:space="0" w:color="auto"/>
        <w:right w:val="none" w:sz="0" w:space="0" w:color="auto"/>
      </w:divBdr>
      <w:divsChild>
        <w:div w:id="1671373467">
          <w:marLeft w:val="0"/>
          <w:marRight w:val="0"/>
          <w:marTop w:val="0"/>
          <w:marBottom w:val="0"/>
          <w:divBdr>
            <w:top w:val="none" w:sz="0" w:space="0" w:color="auto"/>
            <w:left w:val="none" w:sz="0" w:space="0" w:color="auto"/>
            <w:bottom w:val="none" w:sz="0" w:space="0" w:color="auto"/>
            <w:right w:val="none" w:sz="0" w:space="0" w:color="auto"/>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 w:id="12962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3287">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sChild>
        <w:div w:id="2100563893">
          <w:marLeft w:val="0"/>
          <w:marRight w:val="0"/>
          <w:marTop w:val="0"/>
          <w:marBottom w:val="0"/>
          <w:divBdr>
            <w:top w:val="none" w:sz="0" w:space="0" w:color="auto"/>
            <w:left w:val="none" w:sz="0" w:space="0" w:color="auto"/>
            <w:bottom w:val="none" w:sz="0" w:space="0" w:color="auto"/>
            <w:right w:val="none" w:sz="0" w:space="0" w:color="auto"/>
          </w:divBdr>
          <w:divsChild>
            <w:div w:id="3613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675">
      <w:bodyDiv w:val="1"/>
      <w:marLeft w:val="0"/>
      <w:marRight w:val="0"/>
      <w:marTop w:val="0"/>
      <w:marBottom w:val="0"/>
      <w:divBdr>
        <w:top w:val="none" w:sz="0" w:space="0" w:color="auto"/>
        <w:left w:val="none" w:sz="0" w:space="0" w:color="auto"/>
        <w:bottom w:val="none" w:sz="0" w:space="0" w:color="auto"/>
        <w:right w:val="none" w:sz="0" w:space="0" w:color="auto"/>
      </w:divBdr>
    </w:div>
    <w:div w:id="648676014">
      <w:bodyDiv w:val="1"/>
      <w:marLeft w:val="0"/>
      <w:marRight w:val="0"/>
      <w:marTop w:val="0"/>
      <w:marBottom w:val="0"/>
      <w:divBdr>
        <w:top w:val="none" w:sz="0" w:space="0" w:color="auto"/>
        <w:left w:val="none" w:sz="0" w:space="0" w:color="auto"/>
        <w:bottom w:val="none" w:sz="0" w:space="0" w:color="auto"/>
        <w:right w:val="none" w:sz="0" w:space="0" w:color="auto"/>
      </w:divBdr>
    </w:div>
    <w:div w:id="649752738">
      <w:bodyDiv w:val="1"/>
      <w:marLeft w:val="0"/>
      <w:marRight w:val="0"/>
      <w:marTop w:val="0"/>
      <w:marBottom w:val="0"/>
      <w:divBdr>
        <w:top w:val="none" w:sz="0" w:space="0" w:color="auto"/>
        <w:left w:val="none" w:sz="0" w:space="0" w:color="auto"/>
        <w:bottom w:val="none" w:sz="0" w:space="0" w:color="auto"/>
        <w:right w:val="none" w:sz="0" w:space="0" w:color="auto"/>
      </w:divBdr>
    </w:div>
    <w:div w:id="657148381">
      <w:bodyDiv w:val="1"/>
      <w:marLeft w:val="0"/>
      <w:marRight w:val="0"/>
      <w:marTop w:val="0"/>
      <w:marBottom w:val="0"/>
      <w:divBdr>
        <w:top w:val="none" w:sz="0" w:space="0" w:color="auto"/>
        <w:left w:val="none" w:sz="0" w:space="0" w:color="auto"/>
        <w:bottom w:val="none" w:sz="0" w:space="0" w:color="auto"/>
        <w:right w:val="none" w:sz="0" w:space="0" w:color="auto"/>
      </w:divBdr>
    </w:div>
    <w:div w:id="660693076">
      <w:bodyDiv w:val="1"/>
      <w:marLeft w:val="0"/>
      <w:marRight w:val="0"/>
      <w:marTop w:val="0"/>
      <w:marBottom w:val="0"/>
      <w:divBdr>
        <w:top w:val="none" w:sz="0" w:space="0" w:color="auto"/>
        <w:left w:val="none" w:sz="0" w:space="0" w:color="auto"/>
        <w:bottom w:val="none" w:sz="0" w:space="0" w:color="auto"/>
        <w:right w:val="none" w:sz="0" w:space="0" w:color="auto"/>
      </w:divBdr>
    </w:div>
    <w:div w:id="694187421">
      <w:bodyDiv w:val="1"/>
      <w:marLeft w:val="0"/>
      <w:marRight w:val="0"/>
      <w:marTop w:val="0"/>
      <w:marBottom w:val="0"/>
      <w:divBdr>
        <w:top w:val="none" w:sz="0" w:space="0" w:color="auto"/>
        <w:left w:val="none" w:sz="0" w:space="0" w:color="auto"/>
        <w:bottom w:val="none" w:sz="0" w:space="0" w:color="auto"/>
        <w:right w:val="none" w:sz="0" w:space="0" w:color="auto"/>
      </w:divBdr>
      <w:divsChild>
        <w:div w:id="1901938974">
          <w:marLeft w:val="0"/>
          <w:marRight w:val="0"/>
          <w:marTop w:val="0"/>
          <w:marBottom w:val="0"/>
          <w:divBdr>
            <w:top w:val="none" w:sz="0" w:space="0" w:color="auto"/>
            <w:left w:val="none" w:sz="0" w:space="0" w:color="auto"/>
            <w:bottom w:val="none" w:sz="0" w:space="0" w:color="auto"/>
            <w:right w:val="none" w:sz="0" w:space="0" w:color="auto"/>
          </w:divBdr>
          <w:divsChild>
            <w:div w:id="1957253705">
              <w:marLeft w:val="0"/>
              <w:marRight w:val="0"/>
              <w:marTop w:val="0"/>
              <w:marBottom w:val="0"/>
              <w:divBdr>
                <w:top w:val="none" w:sz="0" w:space="0" w:color="auto"/>
                <w:left w:val="none" w:sz="0" w:space="0" w:color="auto"/>
                <w:bottom w:val="none" w:sz="0" w:space="0" w:color="auto"/>
                <w:right w:val="none" w:sz="0" w:space="0" w:color="auto"/>
              </w:divBdr>
            </w:div>
            <w:div w:id="1239291768">
              <w:marLeft w:val="0"/>
              <w:marRight w:val="0"/>
              <w:marTop w:val="0"/>
              <w:marBottom w:val="0"/>
              <w:divBdr>
                <w:top w:val="none" w:sz="0" w:space="0" w:color="auto"/>
                <w:left w:val="none" w:sz="0" w:space="0" w:color="auto"/>
                <w:bottom w:val="none" w:sz="0" w:space="0" w:color="auto"/>
                <w:right w:val="none" w:sz="0" w:space="0" w:color="auto"/>
              </w:divBdr>
            </w:div>
            <w:div w:id="1527332000">
              <w:marLeft w:val="0"/>
              <w:marRight w:val="0"/>
              <w:marTop w:val="0"/>
              <w:marBottom w:val="0"/>
              <w:divBdr>
                <w:top w:val="none" w:sz="0" w:space="0" w:color="auto"/>
                <w:left w:val="none" w:sz="0" w:space="0" w:color="auto"/>
                <w:bottom w:val="none" w:sz="0" w:space="0" w:color="auto"/>
                <w:right w:val="none" w:sz="0" w:space="0" w:color="auto"/>
              </w:divBdr>
            </w:div>
            <w:div w:id="1530946546">
              <w:marLeft w:val="0"/>
              <w:marRight w:val="0"/>
              <w:marTop w:val="0"/>
              <w:marBottom w:val="0"/>
              <w:divBdr>
                <w:top w:val="none" w:sz="0" w:space="0" w:color="auto"/>
                <w:left w:val="none" w:sz="0" w:space="0" w:color="auto"/>
                <w:bottom w:val="none" w:sz="0" w:space="0" w:color="auto"/>
                <w:right w:val="none" w:sz="0" w:space="0" w:color="auto"/>
              </w:divBdr>
            </w:div>
            <w:div w:id="1370837277">
              <w:marLeft w:val="0"/>
              <w:marRight w:val="0"/>
              <w:marTop w:val="0"/>
              <w:marBottom w:val="0"/>
              <w:divBdr>
                <w:top w:val="none" w:sz="0" w:space="0" w:color="auto"/>
                <w:left w:val="none" w:sz="0" w:space="0" w:color="auto"/>
                <w:bottom w:val="none" w:sz="0" w:space="0" w:color="auto"/>
                <w:right w:val="none" w:sz="0" w:space="0" w:color="auto"/>
              </w:divBdr>
            </w:div>
            <w:div w:id="1838691556">
              <w:marLeft w:val="0"/>
              <w:marRight w:val="0"/>
              <w:marTop w:val="0"/>
              <w:marBottom w:val="0"/>
              <w:divBdr>
                <w:top w:val="none" w:sz="0" w:space="0" w:color="auto"/>
                <w:left w:val="none" w:sz="0" w:space="0" w:color="auto"/>
                <w:bottom w:val="none" w:sz="0" w:space="0" w:color="auto"/>
                <w:right w:val="none" w:sz="0" w:space="0" w:color="auto"/>
              </w:divBdr>
            </w:div>
            <w:div w:id="352540231">
              <w:marLeft w:val="0"/>
              <w:marRight w:val="0"/>
              <w:marTop w:val="0"/>
              <w:marBottom w:val="0"/>
              <w:divBdr>
                <w:top w:val="none" w:sz="0" w:space="0" w:color="auto"/>
                <w:left w:val="none" w:sz="0" w:space="0" w:color="auto"/>
                <w:bottom w:val="none" w:sz="0" w:space="0" w:color="auto"/>
                <w:right w:val="none" w:sz="0" w:space="0" w:color="auto"/>
              </w:divBdr>
            </w:div>
            <w:div w:id="345406702">
              <w:marLeft w:val="0"/>
              <w:marRight w:val="0"/>
              <w:marTop w:val="0"/>
              <w:marBottom w:val="0"/>
              <w:divBdr>
                <w:top w:val="none" w:sz="0" w:space="0" w:color="auto"/>
                <w:left w:val="none" w:sz="0" w:space="0" w:color="auto"/>
                <w:bottom w:val="none" w:sz="0" w:space="0" w:color="auto"/>
                <w:right w:val="none" w:sz="0" w:space="0" w:color="auto"/>
              </w:divBdr>
            </w:div>
            <w:div w:id="17994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940">
      <w:bodyDiv w:val="1"/>
      <w:marLeft w:val="0"/>
      <w:marRight w:val="0"/>
      <w:marTop w:val="0"/>
      <w:marBottom w:val="0"/>
      <w:divBdr>
        <w:top w:val="none" w:sz="0" w:space="0" w:color="auto"/>
        <w:left w:val="none" w:sz="0" w:space="0" w:color="auto"/>
        <w:bottom w:val="none" w:sz="0" w:space="0" w:color="auto"/>
        <w:right w:val="none" w:sz="0" w:space="0" w:color="auto"/>
      </w:divBdr>
      <w:divsChild>
        <w:div w:id="380635805">
          <w:marLeft w:val="0"/>
          <w:marRight w:val="0"/>
          <w:marTop w:val="0"/>
          <w:marBottom w:val="0"/>
          <w:divBdr>
            <w:top w:val="none" w:sz="0" w:space="0" w:color="auto"/>
            <w:left w:val="none" w:sz="0" w:space="0" w:color="auto"/>
            <w:bottom w:val="none" w:sz="0" w:space="0" w:color="auto"/>
            <w:right w:val="none" w:sz="0" w:space="0" w:color="auto"/>
          </w:divBdr>
          <w:divsChild>
            <w:div w:id="9393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8917">
      <w:bodyDiv w:val="1"/>
      <w:marLeft w:val="0"/>
      <w:marRight w:val="0"/>
      <w:marTop w:val="0"/>
      <w:marBottom w:val="0"/>
      <w:divBdr>
        <w:top w:val="none" w:sz="0" w:space="0" w:color="auto"/>
        <w:left w:val="none" w:sz="0" w:space="0" w:color="auto"/>
        <w:bottom w:val="none" w:sz="0" w:space="0" w:color="auto"/>
        <w:right w:val="none" w:sz="0" w:space="0" w:color="auto"/>
      </w:divBdr>
    </w:div>
    <w:div w:id="833180664">
      <w:bodyDiv w:val="1"/>
      <w:marLeft w:val="0"/>
      <w:marRight w:val="0"/>
      <w:marTop w:val="0"/>
      <w:marBottom w:val="0"/>
      <w:divBdr>
        <w:top w:val="none" w:sz="0" w:space="0" w:color="auto"/>
        <w:left w:val="none" w:sz="0" w:space="0" w:color="auto"/>
        <w:bottom w:val="none" w:sz="0" w:space="0" w:color="auto"/>
        <w:right w:val="none" w:sz="0" w:space="0" w:color="auto"/>
      </w:divBdr>
      <w:divsChild>
        <w:div w:id="1579092827">
          <w:marLeft w:val="0"/>
          <w:marRight w:val="0"/>
          <w:marTop w:val="0"/>
          <w:marBottom w:val="0"/>
          <w:divBdr>
            <w:top w:val="none" w:sz="0" w:space="0" w:color="auto"/>
            <w:left w:val="none" w:sz="0" w:space="0" w:color="auto"/>
            <w:bottom w:val="none" w:sz="0" w:space="0" w:color="auto"/>
            <w:right w:val="none" w:sz="0" w:space="0" w:color="auto"/>
          </w:divBdr>
          <w:divsChild>
            <w:div w:id="20337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93621">
      <w:bodyDiv w:val="1"/>
      <w:marLeft w:val="0"/>
      <w:marRight w:val="0"/>
      <w:marTop w:val="0"/>
      <w:marBottom w:val="0"/>
      <w:divBdr>
        <w:top w:val="none" w:sz="0" w:space="0" w:color="auto"/>
        <w:left w:val="none" w:sz="0" w:space="0" w:color="auto"/>
        <w:bottom w:val="none" w:sz="0" w:space="0" w:color="auto"/>
        <w:right w:val="none" w:sz="0" w:space="0" w:color="auto"/>
      </w:divBdr>
    </w:div>
    <w:div w:id="914246659">
      <w:bodyDiv w:val="1"/>
      <w:marLeft w:val="0"/>
      <w:marRight w:val="0"/>
      <w:marTop w:val="0"/>
      <w:marBottom w:val="0"/>
      <w:divBdr>
        <w:top w:val="none" w:sz="0" w:space="0" w:color="auto"/>
        <w:left w:val="none" w:sz="0" w:space="0" w:color="auto"/>
        <w:bottom w:val="none" w:sz="0" w:space="0" w:color="auto"/>
        <w:right w:val="none" w:sz="0" w:space="0" w:color="auto"/>
      </w:divBdr>
    </w:div>
    <w:div w:id="917133414">
      <w:bodyDiv w:val="1"/>
      <w:marLeft w:val="0"/>
      <w:marRight w:val="0"/>
      <w:marTop w:val="0"/>
      <w:marBottom w:val="0"/>
      <w:divBdr>
        <w:top w:val="none" w:sz="0" w:space="0" w:color="auto"/>
        <w:left w:val="none" w:sz="0" w:space="0" w:color="auto"/>
        <w:bottom w:val="none" w:sz="0" w:space="0" w:color="auto"/>
        <w:right w:val="none" w:sz="0" w:space="0" w:color="auto"/>
      </w:divBdr>
      <w:divsChild>
        <w:div w:id="2029746493">
          <w:marLeft w:val="0"/>
          <w:marRight w:val="0"/>
          <w:marTop w:val="0"/>
          <w:marBottom w:val="0"/>
          <w:divBdr>
            <w:top w:val="none" w:sz="0" w:space="0" w:color="auto"/>
            <w:left w:val="none" w:sz="0" w:space="0" w:color="auto"/>
            <w:bottom w:val="none" w:sz="0" w:space="0" w:color="auto"/>
            <w:right w:val="none" w:sz="0" w:space="0" w:color="auto"/>
          </w:divBdr>
          <w:divsChild>
            <w:div w:id="640617491">
              <w:marLeft w:val="0"/>
              <w:marRight w:val="0"/>
              <w:marTop w:val="0"/>
              <w:marBottom w:val="0"/>
              <w:divBdr>
                <w:top w:val="none" w:sz="0" w:space="0" w:color="auto"/>
                <w:left w:val="none" w:sz="0" w:space="0" w:color="auto"/>
                <w:bottom w:val="none" w:sz="0" w:space="0" w:color="auto"/>
                <w:right w:val="none" w:sz="0" w:space="0" w:color="auto"/>
              </w:divBdr>
            </w:div>
            <w:div w:id="850028833">
              <w:marLeft w:val="0"/>
              <w:marRight w:val="0"/>
              <w:marTop w:val="0"/>
              <w:marBottom w:val="0"/>
              <w:divBdr>
                <w:top w:val="none" w:sz="0" w:space="0" w:color="auto"/>
                <w:left w:val="none" w:sz="0" w:space="0" w:color="auto"/>
                <w:bottom w:val="none" w:sz="0" w:space="0" w:color="auto"/>
                <w:right w:val="none" w:sz="0" w:space="0" w:color="auto"/>
              </w:divBdr>
            </w:div>
            <w:div w:id="901718602">
              <w:marLeft w:val="0"/>
              <w:marRight w:val="0"/>
              <w:marTop w:val="0"/>
              <w:marBottom w:val="0"/>
              <w:divBdr>
                <w:top w:val="none" w:sz="0" w:space="0" w:color="auto"/>
                <w:left w:val="none" w:sz="0" w:space="0" w:color="auto"/>
                <w:bottom w:val="none" w:sz="0" w:space="0" w:color="auto"/>
                <w:right w:val="none" w:sz="0" w:space="0" w:color="auto"/>
              </w:divBdr>
            </w:div>
            <w:div w:id="2038966463">
              <w:marLeft w:val="0"/>
              <w:marRight w:val="0"/>
              <w:marTop w:val="0"/>
              <w:marBottom w:val="0"/>
              <w:divBdr>
                <w:top w:val="none" w:sz="0" w:space="0" w:color="auto"/>
                <w:left w:val="none" w:sz="0" w:space="0" w:color="auto"/>
                <w:bottom w:val="none" w:sz="0" w:space="0" w:color="auto"/>
                <w:right w:val="none" w:sz="0" w:space="0" w:color="auto"/>
              </w:divBdr>
            </w:div>
            <w:div w:id="898592416">
              <w:marLeft w:val="0"/>
              <w:marRight w:val="0"/>
              <w:marTop w:val="0"/>
              <w:marBottom w:val="0"/>
              <w:divBdr>
                <w:top w:val="none" w:sz="0" w:space="0" w:color="auto"/>
                <w:left w:val="none" w:sz="0" w:space="0" w:color="auto"/>
                <w:bottom w:val="none" w:sz="0" w:space="0" w:color="auto"/>
                <w:right w:val="none" w:sz="0" w:space="0" w:color="auto"/>
              </w:divBdr>
            </w:div>
            <w:div w:id="555354559">
              <w:marLeft w:val="0"/>
              <w:marRight w:val="0"/>
              <w:marTop w:val="0"/>
              <w:marBottom w:val="0"/>
              <w:divBdr>
                <w:top w:val="none" w:sz="0" w:space="0" w:color="auto"/>
                <w:left w:val="none" w:sz="0" w:space="0" w:color="auto"/>
                <w:bottom w:val="none" w:sz="0" w:space="0" w:color="auto"/>
                <w:right w:val="none" w:sz="0" w:space="0" w:color="auto"/>
              </w:divBdr>
            </w:div>
            <w:div w:id="2009479934">
              <w:marLeft w:val="0"/>
              <w:marRight w:val="0"/>
              <w:marTop w:val="0"/>
              <w:marBottom w:val="0"/>
              <w:divBdr>
                <w:top w:val="none" w:sz="0" w:space="0" w:color="auto"/>
                <w:left w:val="none" w:sz="0" w:space="0" w:color="auto"/>
                <w:bottom w:val="none" w:sz="0" w:space="0" w:color="auto"/>
                <w:right w:val="none" w:sz="0" w:space="0" w:color="auto"/>
              </w:divBdr>
            </w:div>
            <w:div w:id="1238398902">
              <w:marLeft w:val="0"/>
              <w:marRight w:val="0"/>
              <w:marTop w:val="0"/>
              <w:marBottom w:val="0"/>
              <w:divBdr>
                <w:top w:val="none" w:sz="0" w:space="0" w:color="auto"/>
                <w:left w:val="none" w:sz="0" w:space="0" w:color="auto"/>
                <w:bottom w:val="none" w:sz="0" w:space="0" w:color="auto"/>
                <w:right w:val="none" w:sz="0" w:space="0" w:color="auto"/>
              </w:divBdr>
            </w:div>
            <w:div w:id="550965392">
              <w:marLeft w:val="0"/>
              <w:marRight w:val="0"/>
              <w:marTop w:val="0"/>
              <w:marBottom w:val="0"/>
              <w:divBdr>
                <w:top w:val="none" w:sz="0" w:space="0" w:color="auto"/>
                <w:left w:val="none" w:sz="0" w:space="0" w:color="auto"/>
                <w:bottom w:val="none" w:sz="0" w:space="0" w:color="auto"/>
                <w:right w:val="none" w:sz="0" w:space="0" w:color="auto"/>
              </w:divBdr>
            </w:div>
            <w:div w:id="1653947786">
              <w:marLeft w:val="0"/>
              <w:marRight w:val="0"/>
              <w:marTop w:val="0"/>
              <w:marBottom w:val="0"/>
              <w:divBdr>
                <w:top w:val="none" w:sz="0" w:space="0" w:color="auto"/>
                <w:left w:val="none" w:sz="0" w:space="0" w:color="auto"/>
                <w:bottom w:val="none" w:sz="0" w:space="0" w:color="auto"/>
                <w:right w:val="none" w:sz="0" w:space="0" w:color="auto"/>
              </w:divBdr>
            </w:div>
            <w:div w:id="1764837582">
              <w:marLeft w:val="0"/>
              <w:marRight w:val="0"/>
              <w:marTop w:val="0"/>
              <w:marBottom w:val="0"/>
              <w:divBdr>
                <w:top w:val="none" w:sz="0" w:space="0" w:color="auto"/>
                <w:left w:val="none" w:sz="0" w:space="0" w:color="auto"/>
                <w:bottom w:val="none" w:sz="0" w:space="0" w:color="auto"/>
                <w:right w:val="none" w:sz="0" w:space="0" w:color="auto"/>
              </w:divBdr>
            </w:div>
            <w:div w:id="424770743">
              <w:marLeft w:val="0"/>
              <w:marRight w:val="0"/>
              <w:marTop w:val="0"/>
              <w:marBottom w:val="0"/>
              <w:divBdr>
                <w:top w:val="none" w:sz="0" w:space="0" w:color="auto"/>
                <w:left w:val="none" w:sz="0" w:space="0" w:color="auto"/>
                <w:bottom w:val="none" w:sz="0" w:space="0" w:color="auto"/>
                <w:right w:val="none" w:sz="0" w:space="0" w:color="auto"/>
              </w:divBdr>
            </w:div>
            <w:div w:id="627704015">
              <w:marLeft w:val="0"/>
              <w:marRight w:val="0"/>
              <w:marTop w:val="0"/>
              <w:marBottom w:val="0"/>
              <w:divBdr>
                <w:top w:val="none" w:sz="0" w:space="0" w:color="auto"/>
                <w:left w:val="none" w:sz="0" w:space="0" w:color="auto"/>
                <w:bottom w:val="none" w:sz="0" w:space="0" w:color="auto"/>
                <w:right w:val="none" w:sz="0" w:space="0" w:color="auto"/>
              </w:divBdr>
            </w:div>
            <w:div w:id="419330541">
              <w:marLeft w:val="0"/>
              <w:marRight w:val="0"/>
              <w:marTop w:val="0"/>
              <w:marBottom w:val="0"/>
              <w:divBdr>
                <w:top w:val="none" w:sz="0" w:space="0" w:color="auto"/>
                <w:left w:val="none" w:sz="0" w:space="0" w:color="auto"/>
                <w:bottom w:val="none" w:sz="0" w:space="0" w:color="auto"/>
                <w:right w:val="none" w:sz="0" w:space="0" w:color="auto"/>
              </w:divBdr>
            </w:div>
            <w:div w:id="7371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437">
      <w:bodyDiv w:val="1"/>
      <w:marLeft w:val="0"/>
      <w:marRight w:val="0"/>
      <w:marTop w:val="0"/>
      <w:marBottom w:val="0"/>
      <w:divBdr>
        <w:top w:val="none" w:sz="0" w:space="0" w:color="auto"/>
        <w:left w:val="none" w:sz="0" w:space="0" w:color="auto"/>
        <w:bottom w:val="none" w:sz="0" w:space="0" w:color="auto"/>
        <w:right w:val="none" w:sz="0" w:space="0" w:color="auto"/>
      </w:divBdr>
    </w:div>
    <w:div w:id="991375944">
      <w:bodyDiv w:val="1"/>
      <w:marLeft w:val="0"/>
      <w:marRight w:val="0"/>
      <w:marTop w:val="0"/>
      <w:marBottom w:val="0"/>
      <w:divBdr>
        <w:top w:val="none" w:sz="0" w:space="0" w:color="auto"/>
        <w:left w:val="none" w:sz="0" w:space="0" w:color="auto"/>
        <w:bottom w:val="none" w:sz="0" w:space="0" w:color="auto"/>
        <w:right w:val="none" w:sz="0" w:space="0" w:color="auto"/>
      </w:divBdr>
    </w:div>
    <w:div w:id="1001615230">
      <w:bodyDiv w:val="1"/>
      <w:marLeft w:val="0"/>
      <w:marRight w:val="0"/>
      <w:marTop w:val="0"/>
      <w:marBottom w:val="0"/>
      <w:divBdr>
        <w:top w:val="none" w:sz="0" w:space="0" w:color="auto"/>
        <w:left w:val="none" w:sz="0" w:space="0" w:color="auto"/>
        <w:bottom w:val="none" w:sz="0" w:space="0" w:color="auto"/>
        <w:right w:val="none" w:sz="0" w:space="0" w:color="auto"/>
      </w:divBdr>
    </w:div>
    <w:div w:id="1020549316">
      <w:bodyDiv w:val="1"/>
      <w:marLeft w:val="0"/>
      <w:marRight w:val="0"/>
      <w:marTop w:val="0"/>
      <w:marBottom w:val="0"/>
      <w:divBdr>
        <w:top w:val="none" w:sz="0" w:space="0" w:color="auto"/>
        <w:left w:val="none" w:sz="0" w:space="0" w:color="auto"/>
        <w:bottom w:val="none" w:sz="0" w:space="0" w:color="auto"/>
        <w:right w:val="none" w:sz="0" w:space="0" w:color="auto"/>
      </w:divBdr>
    </w:div>
    <w:div w:id="1039360842">
      <w:bodyDiv w:val="1"/>
      <w:marLeft w:val="0"/>
      <w:marRight w:val="0"/>
      <w:marTop w:val="0"/>
      <w:marBottom w:val="0"/>
      <w:divBdr>
        <w:top w:val="none" w:sz="0" w:space="0" w:color="auto"/>
        <w:left w:val="none" w:sz="0" w:space="0" w:color="auto"/>
        <w:bottom w:val="none" w:sz="0" w:space="0" w:color="auto"/>
        <w:right w:val="none" w:sz="0" w:space="0" w:color="auto"/>
      </w:divBdr>
      <w:divsChild>
        <w:div w:id="1210604585">
          <w:marLeft w:val="0"/>
          <w:marRight w:val="0"/>
          <w:marTop w:val="0"/>
          <w:marBottom w:val="0"/>
          <w:divBdr>
            <w:top w:val="none" w:sz="0" w:space="0" w:color="auto"/>
            <w:left w:val="none" w:sz="0" w:space="0" w:color="auto"/>
            <w:bottom w:val="none" w:sz="0" w:space="0" w:color="auto"/>
            <w:right w:val="none" w:sz="0" w:space="0" w:color="auto"/>
          </w:divBdr>
          <w:divsChild>
            <w:div w:id="1205677662">
              <w:marLeft w:val="0"/>
              <w:marRight w:val="0"/>
              <w:marTop w:val="0"/>
              <w:marBottom w:val="0"/>
              <w:divBdr>
                <w:top w:val="none" w:sz="0" w:space="0" w:color="auto"/>
                <w:left w:val="none" w:sz="0" w:space="0" w:color="auto"/>
                <w:bottom w:val="none" w:sz="0" w:space="0" w:color="auto"/>
                <w:right w:val="none" w:sz="0" w:space="0" w:color="auto"/>
              </w:divBdr>
            </w:div>
            <w:div w:id="1658416545">
              <w:marLeft w:val="0"/>
              <w:marRight w:val="0"/>
              <w:marTop w:val="0"/>
              <w:marBottom w:val="0"/>
              <w:divBdr>
                <w:top w:val="none" w:sz="0" w:space="0" w:color="auto"/>
                <w:left w:val="none" w:sz="0" w:space="0" w:color="auto"/>
                <w:bottom w:val="none" w:sz="0" w:space="0" w:color="auto"/>
                <w:right w:val="none" w:sz="0" w:space="0" w:color="auto"/>
              </w:divBdr>
            </w:div>
            <w:div w:id="1365867901">
              <w:marLeft w:val="0"/>
              <w:marRight w:val="0"/>
              <w:marTop w:val="0"/>
              <w:marBottom w:val="0"/>
              <w:divBdr>
                <w:top w:val="none" w:sz="0" w:space="0" w:color="auto"/>
                <w:left w:val="none" w:sz="0" w:space="0" w:color="auto"/>
                <w:bottom w:val="none" w:sz="0" w:space="0" w:color="auto"/>
                <w:right w:val="none" w:sz="0" w:space="0" w:color="auto"/>
              </w:divBdr>
            </w:div>
            <w:div w:id="1182470057">
              <w:marLeft w:val="0"/>
              <w:marRight w:val="0"/>
              <w:marTop w:val="0"/>
              <w:marBottom w:val="0"/>
              <w:divBdr>
                <w:top w:val="none" w:sz="0" w:space="0" w:color="auto"/>
                <w:left w:val="none" w:sz="0" w:space="0" w:color="auto"/>
                <w:bottom w:val="none" w:sz="0" w:space="0" w:color="auto"/>
                <w:right w:val="none" w:sz="0" w:space="0" w:color="auto"/>
              </w:divBdr>
            </w:div>
            <w:div w:id="1666005765">
              <w:marLeft w:val="0"/>
              <w:marRight w:val="0"/>
              <w:marTop w:val="0"/>
              <w:marBottom w:val="0"/>
              <w:divBdr>
                <w:top w:val="none" w:sz="0" w:space="0" w:color="auto"/>
                <w:left w:val="none" w:sz="0" w:space="0" w:color="auto"/>
                <w:bottom w:val="none" w:sz="0" w:space="0" w:color="auto"/>
                <w:right w:val="none" w:sz="0" w:space="0" w:color="auto"/>
              </w:divBdr>
            </w:div>
            <w:div w:id="12364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38">
      <w:bodyDiv w:val="1"/>
      <w:marLeft w:val="0"/>
      <w:marRight w:val="0"/>
      <w:marTop w:val="0"/>
      <w:marBottom w:val="0"/>
      <w:divBdr>
        <w:top w:val="none" w:sz="0" w:space="0" w:color="auto"/>
        <w:left w:val="none" w:sz="0" w:space="0" w:color="auto"/>
        <w:bottom w:val="none" w:sz="0" w:space="0" w:color="auto"/>
        <w:right w:val="none" w:sz="0" w:space="0" w:color="auto"/>
      </w:divBdr>
    </w:div>
    <w:div w:id="1055277228">
      <w:bodyDiv w:val="1"/>
      <w:marLeft w:val="0"/>
      <w:marRight w:val="0"/>
      <w:marTop w:val="0"/>
      <w:marBottom w:val="0"/>
      <w:divBdr>
        <w:top w:val="none" w:sz="0" w:space="0" w:color="auto"/>
        <w:left w:val="none" w:sz="0" w:space="0" w:color="auto"/>
        <w:bottom w:val="none" w:sz="0" w:space="0" w:color="auto"/>
        <w:right w:val="none" w:sz="0" w:space="0" w:color="auto"/>
      </w:divBdr>
    </w:div>
    <w:div w:id="1055356772">
      <w:bodyDiv w:val="1"/>
      <w:marLeft w:val="0"/>
      <w:marRight w:val="0"/>
      <w:marTop w:val="0"/>
      <w:marBottom w:val="0"/>
      <w:divBdr>
        <w:top w:val="none" w:sz="0" w:space="0" w:color="auto"/>
        <w:left w:val="none" w:sz="0" w:space="0" w:color="auto"/>
        <w:bottom w:val="none" w:sz="0" w:space="0" w:color="auto"/>
        <w:right w:val="none" w:sz="0" w:space="0" w:color="auto"/>
      </w:divBdr>
      <w:divsChild>
        <w:div w:id="476381916">
          <w:marLeft w:val="0"/>
          <w:marRight w:val="0"/>
          <w:marTop w:val="0"/>
          <w:marBottom w:val="0"/>
          <w:divBdr>
            <w:top w:val="none" w:sz="0" w:space="0" w:color="auto"/>
            <w:left w:val="none" w:sz="0" w:space="0" w:color="auto"/>
            <w:bottom w:val="none" w:sz="0" w:space="0" w:color="auto"/>
            <w:right w:val="none" w:sz="0" w:space="0" w:color="auto"/>
          </w:divBdr>
          <w:divsChild>
            <w:div w:id="19768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492">
      <w:bodyDiv w:val="1"/>
      <w:marLeft w:val="0"/>
      <w:marRight w:val="0"/>
      <w:marTop w:val="0"/>
      <w:marBottom w:val="0"/>
      <w:divBdr>
        <w:top w:val="none" w:sz="0" w:space="0" w:color="auto"/>
        <w:left w:val="none" w:sz="0" w:space="0" w:color="auto"/>
        <w:bottom w:val="none" w:sz="0" w:space="0" w:color="auto"/>
        <w:right w:val="none" w:sz="0" w:space="0" w:color="auto"/>
      </w:divBdr>
      <w:divsChild>
        <w:div w:id="716510221">
          <w:marLeft w:val="0"/>
          <w:marRight w:val="0"/>
          <w:marTop w:val="0"/>
          <w:marBottom w:val="0"/>
          <w:divBdr>
            <w:top w:val="none" w:sz="0" w:space="0" w:color="auto"/>
            <w:left w:val="none" w:sz="0" w:space="0" w:color="auto"/>
            <w:bottom w:val="none" w:sz="0" w:space="0" w:color="auto"/>
            <w:right w:val="none" w:sz="0" w:space="0" w:color="auto"/>
          </w:divBdr>
        </w:div>
        <w:div w:id="884368074">
          <w:marLeft w:val="0"/>
          <w:marRight w:val="0"/>
          <w:marTop w:val="0"/>
          <w:marBottom w:val="0"/>
          <w:divBdr>
            <w:top w:val="none" w:sz="0" w:space="0" w:color="auto"/>
            <w:left w:val="none" w:sz="0" w:space="0" w:color="auto"/>
            <w:bottom w:val="none" w:sz="0" w:space="0" w:color="auto"/>
            <w:right w:val="none" w:sz="0" w:space="0" w:color="auto"/>
          </w:divBdr>
        </w:div>
        <w:div w:id="267199076">
          <w:marLeft w:val="0"/>
          <w:marRight w:val="0"/>
          <w:marTop w:val="0"/>
          <w:marBottom w:val="0"/>
          <w:divBdr>
            <w:top w:val="none" w:sz="0" w:space="0" w:color="auto"/>
            <w:left w:val="none" w:sz="0" w:space="0" w:color="auto"/>
            <w:bottom w:val="none" w:sz="0" w:space="0" w:color="auto"/>
            <w:right w:val="none" w:sz="0" w:space="0" w:color="auto"/>
          </w:divBdr>
        </w:div>
        <w:div w:id="1954169408">
          <w:marLeft w:val="0"/>
          <w:marRight w:val="0"/>
          <w:marTop w:val="0"/>
          <w:marBottom w:val="0"/>
          <w:divBdr>
            <w:top w:val="none" w:sz="0" w:space="0" w:color="auto"/>
            <w:left w:val="none" w:sz="0" w:space="0" w:color="auto"/>
            <w:bottom w:val="none" w:sz="0" w:space="0" w:color="auto"/>
            <w:right w:val="none" w:sz="0" w:space="0" w:color="auto"/>
          </w:divBdr>
        </w:div>
        <w:div w:id="501627798">
          <w:marLeft w:val="0"/>
          <w:marRight w:val="0"/>
          <w:marTop w:val="0"/>
          <w:marBottom w:val="0"/>
          <w:divBdr>
            <w:top w:val="none" w:sz="0" w:space="0" w:color="auto"/>
            <w:left w:val="none" w:sz="0" w:space="0" w:color="auto"/>
            <w:bottom w:val="none" w:sz="0" w:space="0" w:color="auto"/>
            <w:right w:val="none" w:sz="0" w:space="0" w:color="auto"/>
          </w:divBdr>
        </w:div>
        <w:div w:id="23946944">
          <w:marLeft w:val="0"/>
          <w:marRight w:val="0"/>
          <w:marTop w:val="0"/>
          <w:marBottom w:val="0"/>
          <w:divBdr>
            <w:top w:val="none" w:sz="0" w:space="0" w:color="auto"/>
            <w:left w:val="none" w:sz="0" w:space="0" w:color="auto"/>
            <w:bottom w:val="none" w:sz="0" w:space="0" w:color="auto"/>
            <w:right w:val="none" w:sz="0" w:space="0" w:color="auto"/>
          </w:divBdr>
        </w:div>
        <w:div w:id="83233023">
          <w:marLeft w:val="0"/>
          <w:marRight w:val="0"/>
          <w:marTop w:val="0"/>
          <w:marBottom w:val="0"/>
          <w:divBdr>
            <w:top w:val="none" w:sz="0" w:space="0" w:color="auto"/>
            <w:left w:val="none" w:sz="0" w:space="0" w:color="auto"/>
            <w:bottom w:val="none" w:sz="0" w:space="0" w:color="auto"/>
            <w:right w:val="none" w:sz="0" w:space="0" w:color="auto"/>
          </w:divBdr>
        </w:div>
        <w:div w:id="517694316">
          <w:marLeft w:val="0"/>
          <w:marRight w:val="0"/>
          <w:marTop w:val="0"/>
          <w:marBottom w:val="0"/>
          <w:divBdr>
            <w:top w:val="none" w:sz="0" w:space="0" w:color="auto"/>
            <w:left w:val="none" w:sz="0" w:space="0" w:color="auto"/>
            <w:bottom w:val="none" w:sz="0" w:space="0" w:color="auto"/>
            <w:right w:val="none" w:sz="0" w:space="0" w:color="auto"/>
          </w:divBdr>
        </w:div>
        <w:div w:id="1316181635">
          <w:marLeft w:val="0"/>
          <w:marRight w:val="0"/>
          <w:marTop w:val="0"/>
          <w:marBottom w:val="0"/>
          <w:divBdr>
            <w:top w:val="none" w:sz="0" w:space="0" w:color="auto"/>
            <w:left w:val="none" w:sz="0" w:space="0" w:color="auto"/>
            <w:bottom w:val="none" w:sz="0" w:space="0" w:color="auto"/>
            <w:right w:val="none" w:sz="0" w:space="0" w:color="auto"/>
          </w:divBdr>
        </w:div>
        <w:div w:id="237204768">
          <w:marLeft w:val="0"/>
          <w:marRight w:val="0"/>
          <w:marTop w:val="0"/>
          <w:marBottom w:val="0"/>
          <w:divBdr>
            <w:top w:val="none" w:sz="0" w:space="0" w:color="auto"/>
            <w:left w:val="none" w:sz="0" w:space="0" w:color="auto"/>
            <w:bottom w:val="none" w:sz="0" w:space="0" w:color="auto"/>
            <w:right w:val="none" w:sz="0" w:space="0" w:color="auto"/>
          </w:divBdr>
        </w:div>
        <w:div w:id="1774133454">
          <w:marLeft w:val="0"/>
          <w:marRight w:val="0"/>
          <w:marTop w:val="0"/>
          <w:marBottom w:val="0"/>
          <w:divBdr>
            <w:top w:val="none" w:sz="0" w:space="0" w:color="auto"/>
            <w:left w:val="none" w:sz="0" w:space="0" w:color="auto"/>
            <w:bottom w:val="none" w:sz="0" w:space="0" w:color="auto"/>
            <w:right w:val="none" w:sz="0" w:space="0" w:color="auto"/>
          </w:divBdr>
        </w:div>
        <w:div w:id="285963754">
          <w:marLeft w:val="0"/>
          <w:marRight w:val="0"/>
          <w:marTop w:val="0"/>
          <w:marBottom w:val="0"/>
          <w:divBdr>
            <w:top w:val="none" w:sz="0" w:space="0" w:color="auto"/>
            <w:left w:val="none" w:sz="0" w:space="0" w:color="auto"/>
            <w:bottom w:val="none" w:sz="0" w:space="0" w:color="auto"/>
            <w:right w:val="none" w:sz="0" w:space="0" w:color="auto"/>
          </w:divBdr>
        </w:div>
      </w:divsChild>
    </w:div>
    <w:div w:id="1113793291">
      <w:bodyDiv w:val="1"/>
      <w:marLeft w:val="0"/>
      <w:marRight w:val="0"/>
      <w:marTop w:val="0"/>
      <w:marBottom w:val="0"/>
      <w:divBdr>
        <w:top w:val="none" w:sz="0" w:space="0" w:color="auto"/>
        <w:left w:val="none" w:sz="0" w:space="0" w:color="auto"/>
        <w:bottom w:val="none" w:sz="0" w:space="0" w:color="auto"/>
        <w:right w:val="none" w:sz="0" w:space="0" w:color="auto"/>
      </w:divBdr>
    </w:div>
    <w:div w:id="1116484935">
      <w:bodyDiv w:val="1"/>
      <w:marLeft w:val="0"/>
      <w:marRight w:val="0"/>
      <w:marTop w:val="0"/>
      <w:marBottom w:val="0"/>
      <w:divBdr>
        <w:top w:val="none" w:sz="0" w:space="0" w:color="auto"/>
        <w:left w:val="none" w:sz="0" w:space="0" w:color="auto"/>
        <w:bottom w:val="none" w:sz="0" w:space="0" w:color="auto"/>
        <w:right w:val="none" w:sz="0" w:space="0" w:color="auto"/>
      </w:divBdr>
      <w:divsChild>
        <w:div w:id="370887216">
          <w:marLeft w:val="0"/>
          <w:marRight w:val="0"/>
          <w:marTop w:val="0"/>
          <w:marBottom w:val="0"/>
          <w:divBdr>
            <w:top w:val="none" w:sz="0" w:space="0" w:color="auto"/>
            <w:left w:val="none" w:sz="0" w:space="0" w:color="auto"/>
            <w:bottom w:val="none" w:sz="0" w:space="0" w:color="auto"/>
            <w:right w:val="none" w:sz="0" w:space="0" w:color="auto"/>
          </w:divBdr>
          <w:divsChild>
            <w:div w:id="121846395">
              <w:marLeft w:val="0"/>
              <w:marRight w:val="0"/>
              <w:marTop w:val="0"/>
              <w:marBottom w:val="0"/>
              <w:divBdr>
                <w:top w:val="none" w:sz="0" w:space="0" w:color="auto"/>
                <w:left w:val="none" w:sz="0" w:space="0" w:color="auto"/>
                <w:bottom w:val="none" w:sz="0" w:space="0" w:color="auto"/>
                <w:right w:val="none" w:sz="0" w:space="0" w:color="auto"/>
              </w:divBdr>
            </w:div>
            <w:div w:id="472412082">
              <w:marLeft w:val="0"/>
              <w:marRight w:val="0"/>
              <w:marTop w:val="0"/>
              <w:marBottom w:val="0"/>
              <w:divBdr>
                <w:top w:val="none" w:sz="0" w:space="0" w:color="auto"/>
                <w:left w:val="none" w:sz="0" w:space="0" w:color="auto"/>
                <w:bottom w:val="none" w:sz="0" w:space="0" w:color="auto"/>
                <w:right w:val="none" w:sz="0" w:space="0" w:color="auto"/>
              </w:divBdr>
            </w:div>
            <w:div w:id="889418882">
              <w:marLeft w:val="0"/>
              <w:marRight w:val="0"/>
              <w:marTop w:val="0"/>
              <w:marBottom w:val="0"/>
              <w:divBdr>
                <w:top w:val="none" w:sz="0" w:space="0" w:color="auto"/>
                <w:left w:val="none" w:sz="0" w:space="0" w:color="auto"/>
                <w:bottom w:val="none" w:sz="0" w:space="0" w:color="auto"/>
                <w:right w:val="none" w:sz="0" w:space="0" w:color="auto"/>
              </w:divBdr>
            </w:div>
            <w:div w:id="1400329466">
              <w:marLeft w:val="0"/>
              <w:marRight w:val="0"/>
              <w:marTop w:val="0"/>
              <w:marBottom w:val="0"/>
              <w:divBdr>
                <w:top w:val="none" w:sz="0" w:space="0" w:color="auto"/>
                <w:left w:val="none" w:sz="0" w:space="0" w:color="auto"/>
                <w:bottom w:val="none" w:sz="0" w:space="0" w:color="auto"/>
                <w:right w:val="none" w:sz="0" w:space="0" w:color="auto"/>
              </w:divBdr>
            </w:div>
            <w:div w:id="524557065">
              <w:marLeft w:val="0"/>
              <w:marRight w:val="0"/>
              <w:marTop w:val="0"/>
              <w:marBottom w:val="0"/>
              <w:divBdr>
                <w:top w:val="none" w:sz="0" w:space="0" w:color="auto"/>
                <w:left w:val="none" w:sz="0" w:space="0" w:color="auto"/>
                <w:bottom w:val="none" w:sz="0" w:space="0" w:color="auto"/>
                <w:right w:val="none" w:sz="0" w:space="0" w:color="auto"/>
              </w:divBdr>
            </w:div>
            <w:div w:id="1236625391">
              <w:marLeft w:val="0"/>
              <w:marRight w:val="0"/>
              <w:marTop w:val="0"/>
              <w:marBottom w:val="0"/>
              <w:divBdr>
                <w:top w:val="none" w:sz="0" w:space="0" w:color="auto"/>
                <w:left w:val="none" w:sz="0" w:space="0" w:color="auto"/>
                <w:bottom w:val="none" w:sz="0" w:space="0" w:color="auto"/>
                <w:right w:val="none" w:sz="0" w:space="0" w:color="auto"/>
              </w:divBdr>
            </w:div>
            <w:div w:id="1895117701">
              <w:marLeft w:val="0"/>
              <w:marRight w:val="0"/>
              <w:marTop w:val="0"/>
              <w:marBottom w:val="0"/>
              <w:divBdr>
                <w:top w:val="none" w:sz="0" w:space="0" w:color="auto"/>
                <w:left w:val="none" w:sz="0" w:space="0" w:color="auto"/>
                <w:bottom w:val="none" w:sz="0" w:space="0" w:color="auto"/>
                <w:right w:val="none" w:sz="0" w:space="0" w:color="auto"/>
              </w:divBdr>
            </w:div>
            <w:div w:id="2127045031">
              <w:marLeft w:val="0"/>
              <w:marRight w:val="0"/>
              <w:marTop w:val="0"/>
              <w:marBottom w:val="0"/>
              <w:divBdr>
                <w:top w:val="none" w:sz="0" w:space="0" w:color="auto"/>
                <w:left w:val="none" w:sz="0" w:space="0" w:color="auto"/>
                <w:bottom w:val="none" w:sz="0" w:space="0" w:color="auto"/>
                <w:right w:val="none" w:sz="0" w:space="0" w:color="auto"/>
              </w:divBdr>
            </w:div>
            <w:div w:id="551967046">
              <w:marLeft w:val="0"/>
              <w:marRight w:val="0"/>
              <w:marTop w:val="0"/>
              <w:marBottom w:val="0"/>
              <w:divBdr>
                <w:top w:val="none" w:sz="0" w:space="0" w:color="auto"/>
                <w:left w:val="none" w:sz="0" w:space="0" w:color="auto"/>
                <w:bottom w:val="none" w:sz="0" w:space="0" w:color="auto"/>
                <w:right w:val="none" w:sz="0" w:space="0" w:color="auto"/>
              </w:divBdr>
            </w:div>
            <w:div w:id="1687320287">
              <w:marLeft w:val="0"/>
              <w:marRight w:val="0"/>
              <w:marTop w:val="0"/>
              <w:marBottom w:val="0"/>
              <w:divBdr>
                <w:top w:val="none" w:sz="0" w:space="0" w:color="auto"/>
                <w:left w:val="none" w:sz="0" w:space="0" w:color="auto"/>
                <w:bottom w:val="none" w:sz="0" w:space="0" w:color="auto"/>
                <w:right w:val="none" w:sz="0" w:space="0" w:color="auto"/>
              </w:divBdr>
            </w:div>
            <w:div w:id="2073457770">
              <w:marLeft w:val="0"/>
              <w:marRight w:val="0"/>
              <w:marTop w:val="0"/>
              <w:marBottom w:val="0"/>
              <w:divBdr>
                <w:top w:val="none" w:sz="0" w:space="0" w:color="auto"/>
                <w:left w:val="none" w:sz="0" w:space="0" w:color="auto"/>
                <w:bottom w:val="none" w:sz="0" w:space="0" w:color="auto"/>
                <w:right w:val="none" w:sz="0" w:space="0" w:color="auto"/>
              </w:divBdr>
            </w:div>
            <w:div w:id="573048650">
              <w:marLeft w:val="0"/>
              <w:marRight w:val="0"/>
              <w:marTop w:val="0"/>
              <w:marBottom w:val="0"/>
              <w:divBdr>
                <w:top w:val="none" w:sz="0" w:space="0" w:color="auto"/>
                <w:left w:val="none" w:sz="0" w:space="0" w:color="auto"/>
                <w:bottom w:val="none" w:sz="0" w:space="0" w:color="auto"/>
                <w:right w:val="none" w:sz="0" w:space="0" w:color="auto"/>
              </w:divBdr>
            </w:div>
            <w:div w:id="474833330">
              <w:marLeft w:val="0"/>
              <w:marRight w:val="0"/>
              <w:marTop w:val="0"/>
              <w:marBottom w:val="0"/>
              <w:divBdr>
                <w:top w:val="none" w:sz="0" w:space="0" w:color="auto"/>
                <w:left w:val="none" w:sz="0" w:space="0" w:color="auto"/>
                <w:bottom w:val="none" w:sz="0" w:space="0" w:color="auto"/>
                <w:right w:val="none" w:sz="0" w:space="0" w:color="auto"/>
              </w:divBdr>
            </w:div>
            <w:div w:id="370350492">
              <w:marLeft w:val="0"/>
              <w:marRight w:val="0"/>
              <w:marTop w:val="0"/>
              <w:marBottom w:val="0"/>
              <w:divBdr>
                <w:top w:val="none" w:sz="0" w:space="0" w:color="auto"/>
                <w:left w:val="none" w:sz="0" w:space="0" w:color="auto"/>
                <w:bottom w:val="none" w:sz="0" w:space="0" w:color="auto"/>
                <w:right w:val="none" w:sz="0" w:space="0" w:color="auto"/>
              </w:divBdr>
            </w:div>
            <w:div w:id="203644080">
              <w:marLeft w:val="0"/>
              <w:marRight w:val="0"/>
              <w:marTop w:val="0"/>
              <w:marBottom w:val="0"/>
              <w:divBdr>
                <w:top w:val="none" w:sz="0" w:space="0" w:color="auto"/>
                <w:left w:val="none" w:sz="0" w:space="0" w:color="auto"/>
                <w:bottom w:val="none" w:sz="0" w:space="0" w:color="auto"/>
                <w:right w:val="none" w:sz="0" w:space="0" w:color="auto"/>
              </w:divBdr>
            </w:div>
            <w:div w:id="1924220318">
              <w:marLeft w:val="0"/>
              <w:marRight w:val="0"/>
              <w:marTop w:val="0"/>
              <w:marBottom w:val="0"/>
              <w:divBdr>
                <w:top w:val="none" w:sz="0" w:space="0" w:color="auto"/>
                <w:left w:val="none" w:sz="0" w:space="0" w:color="auto"/>
                <w:bottom w:val="none" w:sz="0" w:space="0" w:color="auto"/>
                <w:right w:val="none" w:sz="0" w:space="0" w:color="auto"/>
              </w:divBdr>
            </w:div>
            <w:div w:id="13619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3565">
      <w:bodyDiv w:val="1"/>
      <w:marLeft w:val="0"/>
      <w:marRight w:val="0"/>
      <w:marTop w:val="0"/>
      <w:marBottom w:val="0"/>
      <w:divBdr>
        <w:top w:val="none" w:sz="0" w:space="0" w:color="auto"/>
        <w:left w:val="none" w:sz="0" w:space="0" w:color="auto"/>
        <w:bottom w:val="none" w:sz="0" w:space="0" w:color="auto"/>
        <w:right w:val="none" w:sz="0" w:space="0" w:color="auto"/>
      </w:divBdr>
    </w:div>
    <w:div w:id="1162501300">
      <w:bodyDiv w:val="1"/>
      <w:marLeft w:val="0"/>
      <w:marRight w:val="0"/>
      <w:marTop w:val="0"/>
      <w:marBottom w:val="0"/>
      <w:divBdr>
        <w:top w:val="none" w:sz="0" w:space="0" w:color="auto"/>
        <w:left w:val="none" w:sz="0" w:space="0" w:color="auto"/>
        <w:bottom w:val="none" w:sz="0" w:space="0" w:color="auto"/>
        <w:right w:val="none" w:sz="0" w:space="0" w:color="auto"/>
      </w:divBdr>
      <w:divsChild>
        <w:div w:id="1127775960">
          <w:marLeft w:val="0"/>
          <w:marRight w:val="0"/>
          <w:marTop w:val="0"/>
          <w:marBottom w:val="0"/>
          <w:divBdr>
            <w:top w:val="none" w:sz="0" w:space="0" w:color="auto"/>
            <w:left w:val="none" w:sz="0" w:space="0" w:color="auto"/>
            <w:bottom w:val="none" w:sz="0" w:space="0" w:color="auto"/>
            <w:right w:val="none" w:sz="0" w:space="0" w:color="auto"/>
          </w:divBdr>
          <w:divsChild>
            <w:div w:id="908803488">
              <w:marLeft w:val="0"/>
              <w:marRight w:val="0"/>
              <w:marTop w:val="0"/>
              <w:marBottom w:val="0"/>
              <w:divBdr>
                <w:top w:val="none" w:sz="0" w:space="0" w:color="auto"/>
                <w:left w:val="none" w:sz="0" w:space="0" w:color="auto"/>
                <w:bottom w:val="none" w:sz="0" w:space="0" w:color="auto"/>
                <w:right w:val="none" w:sz="0" w:space="0" w:color="auto"/>
              </w:divBdr>
            </w:div>
            <w:div w:id="751849627">
              <w:marLeft w:val="0"/>
              <w:marRight w:val="0"/>
              <w:marTop w:val="0"/>
              <w:marBottom w:val="0"/>
              <w:divBdr>
                <w:top w:val="none" w:sz="0" w:space="0" w:color="auto"/>
                <w:left w:val="none" w:sz="0" w:space="0" w:color="auto"/>
                <w:bottom w:val="none" w:sz="0" w:space="0" w:color="auto"/>
                <w:right w:val="none" w:sz="0" w:space="0" w:color="auto"/>
              </w:divBdr>
            </w:div>
            <w:div w:id="1801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1463">
      <w:bodyDiv w:val="1"/>
      <w:marLeft w:val="0"/>
      <w:marRight w:val="0"/>
      <w:marTop w:val="0"/>
      <w:marBottom w:val="0"/>
      <w:divBdr>
        <w:top w:val="none" w:sz="0" w:space="0" w:color="auto"/>
        <w:left w:val="none" w:sz="0" w:space="0" w:color="auto"/>
        <w:bottom w:val="none" w:sz="0" w:space="0" w:color="auto"/>
        <w:right w:val="none" w:sz="0" w:space="0" w:color="auto"/>
      </w:divBdr>
    </w:div>
    <w:div w:id="1187063296">
      <w:bodyDiv w:val="1"/>
      <w:marLeft w:val="0"/>
      <w:marRight w:val="0"/>
      <w:marTop w:val="0"/>
      <w:marBottom w:val="0"/>
      <w:divBdr>
        <w:top w:val="none" w:sz="0" w:space="0" w:color="auto"/>
        <w:left w:val="none" w:sz="0" w:space="0" w:color="auto"/>
        <w:bottom w:val="none" w:sz="0" w:space="0" w:color="auto"/>
        <w:right w:val="none" w:sz="0" w:space="0" w:color="auto"/>
      </w:divBdr>
    </w:div>
    <w:div w:id="1211921541">
      <w:bodyDiv w:val="1"/>
      <w:marLeft w:val="0"/>
      <w:marRight w:val="0"/>
      <w:marTop w:val="0"/>
      <w:marBottom w:val="0"/>
      <w:divBdr>
        <w:top w:val="none" w:sz="0" w:space="0" w:color="auto"/>
        <w:left w:val="none" w:sz="0" w:space="0" w:color="auto"/>
        <w:bottom w:val="none" w:sz="0" w:space="0" w:color="auto"/>
        <w:right w:val="none" w:sz="0" w:space="0" w:color="auto"/>
      </w:divBdr>
      <w:divsChild>
        <w:div w:id="759831839">
          <w:marLeft w:val="0"/>
          <w:marRight w:val="0"/>
          <w:marTop w:val="0"/>
          <w:marBottom w:val="0"/>
          <w:divBdr>
            <w:top w:val="none" w:sz="0" w:space="0" w:color="auto"/>
            <w:left w:val="none" w:sz="0" w:space="0" w:color="auto"/>
            <w:bottom w:val="none" w:sz="0" w:space="0" w:color="auto"/>
            <w:right w:val="none" w:sz="0" w:space="0" w:color="auto"/>
          </w:divBdr>
          <w:divsChild>
            <w:div w:id="1153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618">
      <w:bodyDiv w:val="1"/>
      <w:marLeft w:val="0"/>
      <w:marRight w:val="0"/>
      <w:marTop w:val="0"/>
      <w:marBottom w:val="0"/>
      <w:divBdr>
        <w:top w:val="none" w:sz="0" w:space="0" w:color="auto"/>
        <w:left w:val="none" w:sz="0" w:space="0" w:color="auto"/>
        <w:bottom w:val="none" w:sz="0" w:space="0" w:color="auto"/>
        <w:right w:val="none" w:sz="0" w:space="0" w:color="auto"/>
      </w:divBdr>
    </w:div>
    <w:div w:id="1259604646">
      <w:bodyDiv w:val="1"/>
      <w:marLeft w:val="0"/>
      <w:marRight w:val="0"/>
      <w:marTop w:val="0"/>
      <w:marBottom w:val="0"/>
      <w:divBdr>
        <w:top w:val="none" w:sz="0" w:space="0" w:color="auto"/>
        <w:left w:val="none" w:sz="0" w:space="0" w:color="auto"/>
        <w:bottom w:val="none" w:sz="0" w:space="0" w:color="auto"/>
        <w:right w:val="none" w:sz="0" w:space="0" w:color="auto"/>
      </w:divBdr>
    </w:div>
    <w:div w:id="1260212004">
      <w:bodyDiv w:val="1"/>
      <w:marLeft w:val="0"/>
      <w:marRight w:val="0"/>
      <w:marTop w:val="0"/>
      <w:marBottom w:val="0"/>
      <w:divBdr>
        <w:top w:val="none" w:sz="0" w:space="0" w:color="auto"/>
        <w:left w:val="none" w:sz="0" w:space="0" w:color="auto"/>
        <w:bottom w:val="none" w:sz="0" w:space="0" w:color="auto"/>
        <w:right w:val="none" w:sz="0" w:space="0" w:color="auto"/>
      </w:divBdr>
    </w:div>
    <w:div w:id="1267234229">
      <w:bodyDiv w:val="1"/>
      <w:marLeft w:val="0"/>
      <w:marRight w:val="0"/>
      <w:marTop w:val="0"/>
      <w:marBottom w:val="0"/>
      <w:divBdr>
        <w:top w:val="none" w:sz="0" w:space="0" w:color="auto"/>
        <w:left w:val="none" w:sz="0" w:space="0" w:color="auto"/>
        <w:bottom w:val="none" w:sz="0" w:space="0" w:color="auto"/>
        <w:right w:val="none" w:sz="0" w:space="0" w:color="auto"/>
      </w:divBdr>
    </w:div>
    <w:div w:id="1273896174">
      <w:bodyDiv w:val="1"/>
      <w:marLeft w:val="0"/>
      <w:marRight w:val="0"/>
      <w:marTop w:val="0"/>
      <w:marBottom w:val="0"/>
      <w:divBdr>
        <w:top w:val="none" w:sz="0" w:space="0" w:color="auto"/>
        <w:left w:val="none" w:sz="0" w:space="0" w:color="auto"/>
        <w:bottom w:val="none" w:sz="0" w:space="0" w:color="auto"/>
        <w:right w:val="none" w:sz="0" w:space="0" w:color="auto"/>
      </w:divBdr>
    </w:div>
    <w:div w:id="1283882098">
      <w:bodyDiv w:val="1"/>
      <w:marLeft w:val="0"/>
      <w:marRight w:val="0"/>
      <w:marTop w:val="0"/>
      <w:marBottom w:val="0"/>
      <w:divBdr>
        <w:top w:val="none" w:sz="0" w:space="0" w:color="auto"/>
        <w:left w:val="none" w:sz="0" w:space="0" w:color="auto"/>
        <w:bottom w:val="none" w:sz="0" w:space="0" w:color="auto"/>
        <w:right w:val="none" w:sz="0" w:space="0" w:color="auto"/>
      </w:divBdr>
      <w:divsChild>
        <w:div w:id="1354653548">
          <w:marLeft w:val="0"/>
          <w:marRight w:val="0"/>
          <w:marTop w:val="0"/>
          <w:marBottom w:val="0"/>
          <w:divBdr>
            <w:top w:val="none" w:sz="0" w:space="0" w:color="auto"/>
            <w:left w:val="none" w:sz="0" w:space="0" w:color="auto"/>
            <w:bottom w:val="none" w:sz="0" w:space="0" w:color="auto"/>
            <w:right w:val="none" w:sz="0" w:space="0" w:color="auto"/>
          </w:divBdr>
          <w:divsChild>
            <w:div w:id="6900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380">
      <w:bodyDiv w:val="1"/>
      <w:marLeft w:val="0"/>
      <w:marRight w:val="0"/>
      <w:marTop w:val="0"/>
      <w:marBottom w:val="0"/>
      <w:divBdr>
        <w:top w:val="none" w:sz="0" w:space="0" w:color="auto"/>
        <w:left w:val="none" w:sz="0" w:space="0" w:color="auto"/>
        <w:bottom w:val="none" w:sz="0" w:space="0" w:color="auto"/>
        <w:right w:val="none" w:sz="0" w:space="0" w:color="auto"/>
      </w:divBdr>
    </w:div>
    <w:div w:id="1288513971">
      <w:bodyDiv w:val="1"/>
      <w:marLeft w:val="0"/>
      <w:marRight w:val="0"/>
      <w:marTop w:val="0"/>
      <w:marBottom w:val="0"/>
      <w:divBdr>
        <w:top w:val="none" w:sz="0" w:space="0" w:color="auto"/>
        <w:left w:val="none" w:sz="0" w:space="0" w:color="auto"/>
        <w:bottom w:val="none" w:sz="0" w:space="0" w:color="auto"/>
        <w:right w:val="none" w:sz="0" w:space="0" w:color="auto"/>
      </w:divBdr>
      <w:divsChild>
        <w:div w:id="109936167">
          <w:marLeft w:val="0"/>
          <w:marRight w:val="0"/>
          <w:marTop w:val="0"/>
          <w:marBottom w:val="0"/>
          <w:divBdr>
            <w:top w:val="none" w:sz="0" w:space="0" w:color="auto"/>
            <w:left w:val="none" w:sz="0" w:space="0" w:color="auto"/>
            <w:bottom w:val="none" w:sz="0" w:space="0" w:color="auto"/>
            <w:right w:val="none" w:sz="0" w:space="0" w:color="auto"/>
          </w:divBdr>
          <w:divsChild>
            <w:div w:id="7293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358">
      <w:bodyDiv w:val="1"/>
      <w:marLeft w:val="0"/>
      <w:marRight w:val="0"/>
      <w:marTop w:val="0"/>
      <w:marBottom w:val="0"/>
      <w:divBdr>
        <w:top w:val="none" w:sz="0" w:space="0" w:color="auto"/>
        <w:left w:val="none" w:sz="0" w:space="0" w:color="auto"/>
        <w:bottom w:val="none" w:sz="0" w:space="0" w:color="auto"/>
        <w:right w:val="none" w:sz="0" w:space="0" w:color="auto"/>
      </w:divBdr>
    </w:div>
    <w:div w:id="1304775654">
      <w:bodyDiv w:val="1"/>
      <w:marLeft w:val="0"/>
      <w:marRight w:val="0"/>
      <w:marTop w:val="0"/>
      <w:marBottom w:val="0"/>
      <w:divBdr>
        <w:top w:val="none" w:sz="0" w:space="0" w:color="auto"/>
        <w:left w:val="none" w:sz="0" w:space="0" w:color="auto"/>
        <w:bottom w:val="none" w:sz="0" w:space="0" w:color="auto"/>
        <w:right w:val="none" w:sz="0" w:space="0" w:color="auto"/>
      </w:divBdr>
      <w:divsChild>
        <w:div w:id="1245068010">
          <w:marLeft w:val="0"/>
          <w:marRight w:val="0"/>
          <w:marTop w:val="0"/>
          <w:marBottom w:val="0"/>
          <w:divBdr>
            <w:top w:val="none" w:sz="0" w:space="0" w:color="auto"/>
            <w:left w:val="none" w:sz="0" w:space="0" w:color="auto"/>
            <w:bottom w:val="none" w:sz="0" w:space="0" w:color="auto"/>
            <w:right w:val="none" w:sz="0" w:space="0" w:color="auto"/>
          </w:divBdr>
          <w:divsChild>
            <w:div w:id="19166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8207">
      <w:bodyDiv w:val="1"/>
      <w:marLeft w:val="0"/>
      <w:marRight w:val="0"/>
      <w:marTop w:val="0"/>
      <w:marBottom w:val="0"/>
      <w:divBdr>
        <w:top w:val="none" w:sz="0" w:space="0" w:color="auto"/>
        <w:left w:val="none" w:sz="0" w:space="0" w:color="auto"/>
        <w:bottom w:val="none" w:sz="0" w:space="0" w:color="auto"/>
        <w:right w:val="none" w:sz="0" w:space="0" w:color="auto"/>
      </w:divBdr>
      <w:divsChild>
        <w:div w:id="663053741">
          <w:marLeft w:val="0"/>
          <w:marRight w:val="0"/>
          <w:marTop w:val="0"/>
          <w:marBottom w:val="0"/>
          <w:divBdr>
            <w:top w:val="none" w:sz="0" w:space="0" w:color="auto"/>
            <w:left w:val="none" w:sz="0" w:space="0" w:color="auto"/>
            <w:bottom w:val="none" w:sz="0" w:space="0" w:color="auto"/>
            <w:right w:val="none" w:sz="0" w:space="0" w:color="auto"/>
          </w:divBdr>
          <w:divsChild>
            <w:div w:id="1690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5118">
      <w:bodyDiv w:val="1"/>
      <w:marLeft w:val="0"/>
      <w:marRight w:val="0"/>
      <w:marTop w:val="0"/>
      <w:marBottom w:val="0"/>
      <w:divBdr>
        <w:top w:val="none" w:sz="0" w:space="0" w:color="auto"/>
        <w:left w:val="none" w:sz="0" w:space="0" w:color="auto"/>
        <w:bottom w:val="none" w:sz="0" w:space="0" w:color="auto"/>
        <w:right w:val="none" w:sz="0" w:space="0" w:color="auto"/>
      </w:divBdr>
      <w:divsChild>
        <w:div w:id="544214823">
          <w:marLeft w:val="0"/>
          <w:marRight w:val="0"/>
          <w:marTop w:val="0"/>
          <w:marBottom w:val="0"/>
          <w:divBdr>
            <w:top w:val="none" w:sz="0" w:space="0" w:color="auto"/>
            <w:left w:val="none" w:sz="0" w:space="0" w:color="auto"/>
            <w:bottom w:val="none" w:sz="0" w:space="0" w:color="auto"/>
            <w:right w:val="none" w:sz="0" w:space="0" w:color="auto"/>
          </w:divBdr>
          <w:divsChild>
            <w:div w:id="1941062737">
              <w:marLeft w:val="0"/>
              <w:marRight w:val="0"/>
              <w:marTop w:val="0"/>
              <w:marBottom w:val="0"/>
              <w:divBdr>
                <w:top w:val="none" w:sz="0" w:space="0" w:color="auto"/>
                <w:left w:val="none" w:sz="0" w:space="0" w:color="auto"/>
                <w:bottom w:val="none" w:sz="0" w:space="0" w:color="auto"/>
                <w:right w:val="none" w:sz="0" w:space="0" w:color="auto"/>
              </w:divBdr>
            </w:div>
            <w:div w:id="994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6016">
      <w:bodyDiv w:val="1"/>
      <w:marLeft w:val="0"/>
      <w:marRight w:val="0"/>
      <w:marTop w:val="0"/>
      <w:marBottom w:val="0"/>
      <w:divBdr>
        <w:top w:val="none" w:sz="0" w:space="0" w:color="auto"/>
        <w:left w:val="none" w:sz="0" w:space="0" w:color="auto"/>
        <w:bottom w:val="none" w:sz="0" w:space="0" w:color="auto"/>
        <w:right w:val="none" w:sz="0" w:space="0" w:color="auto"/>
      </w:divBdr>
    </w:div>
    <w:div w:id="1357853299">
      <w:bodyDiv w:val="1"/>
      <w:marLeft w:val="0"/>
      <w:marRight w:val="0"/>
      <w:marTop w:val="0"/>
      <w:marBottom w:val="0"/>
      <w:divBdr>
        <w:top w:val="none" w:sz="0" w:space="0" w:color="auto"/>
        <w:left w:val="none" w:sz="0" w:space="0" w:color="auto"/>
        <w:bottom w:val="none" w:sz="0" w:space="0" w:color="auto"/>
        <w:right w:val="none" w:sz="0" w:space="0" w:color="auto"/>
      </w:divBdr>
    </w:div>
    <w:div w:id="1358045811">
      <w:bodyDiv w:val="1"/>
      <w:marLeft w:val="0"/>
      <w:marRight w:val="0"/>
      <w:marTop w:val="0"/>
      <w:marBottom w:val="0"/>
      <w:divBdr>
        <w:top w:val="none" w:sz="0" w:space="0" w:color="auto"/>
        <w:left w:val="none" w:sz="0" w:space="0" w:color="auto"/>
        <w:bottom w:val="none" w:sz="0" w:space="0" w:color="auto"/>
        <w:right w:val="none" w:sz="0" w:space="0" w:color="auto"/>
      </w:divBdr>
    </w:div>
    <w:div w:id="1364283685">
      <w:bodyDiv w:val="1"/>
      <w:marLeft w:val="0"/>
      <w:marRight w:val="0"/>
      <w:marTop w:val="0"/>
      <w:marBottom w:val="0"/>
      <w:divBdr>
        <w:top w:val="none" w:sz="0" w:space="0" w:color="auto"/>
        <w:left w:val="none" w:sz="0" w:space="0" w:color="auto"/>
        <w:bottom w:val="none" w:sz="0" w:space="0" w:color="auto"/>
        <w:right w:val="none" w:sz="0" w:space="0" w:color="auto"/>
      </w:divBdr>
    </w:div>
    <w:div w:id="1385250026">
      <w:bodyDiv w:val="1"/>
      <w:marLeft w:val="0"/>
      <w:marRight w:val="0"/>
      <w:marTop w:val="0"/>
      <w:marBottom w:val="0"/>
      <w:divBdr>
        <w:top w:val="none" w:sz="0" w:space="0" w:color="auto"/>
        <w:left w:val="none" w:sz="0" w:space="0" w:color="auto"/>
        <w:bottom w:val="none" w:sz="0" w:space="0" w:color="auto"/>
        <w:right w:val="none" w:sz="0" w:space="0" w:color="auto"/>
      </w:divBdr>
    </w:div>
    <w:div w:id="1400789025">
      <w:bodyDiv w:val="1"/>
      <w:marLeft w:val="0"/>
      <w:marRight w:val="0"/>
      <w:marTop w:val="0"/>
      <w:marBottom w:val="0"/>
      <w:divBdr>
        <w:top w:val="none" w:sz="0" w:space="0" w:color="auto"/>
        <w:left w:val="none" w:sz="0" w:space="0" w:color="auto"/>
        <w:bottom w:val="none" w:sz="0" w:space="0" w:color="auto"/>
        <w:right w:val="none" w:sz="0" w:space="0" w:color="auto"/>
      </w:divBdr>
      <w:divsChild>
        <w:div w:id="2144880907">
          <w:marLeft w:val="0"/>
          <w:marRight w:val="0"/>
          <w:marTop w:val="0"/>
          <w:marBottom w:val="0"/>
          <w:divBdr>
            <w:top w:val="none" w:sz="0" w:space="0" w:color="auto"/>
            <w:left w:val="none" w:sz="0" w:space="0" w:color="auto"/>
            <w:bottom w:val="none" w:sz="0" w:space="0" w:color="auto"/>
            <w:right w:val="none" w:sz="0" w:space="0" w:color="auto"/>
          </w:divBdr>
          <w:divsChild>
            <w:div w:id="305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478">
      <w:bodyDiv w:val="1"/>
      <w:marLeft w:val="0"/>
      <w:marRight w:val="0"/>
      <w:marTop w:val="0"/>
      <w:marBottom w:val="0"/>
      <w:divBdr>
        <w:top w:val="none" w:sz="0" w:space="0" w:color="auto"/>
        <w:left w:val="none" w:sz="0" w:space="0" w:color="auto"/>
        <w:bottom w:val="none" w:sz="0" w:space="0" w:color="auto"/>
        <w:right w:val="none" w:sz="0" w:space="0" w:color="auto"/>
      </w:divBdr>
    </w:div>
    <w:div w:id="1410083161">
      <w:bodyDiv w:val="1"/>
      <w:marLeft w:val="0"/>
      <w:marRight w:val="0"/>
      <w:marTop w:val="0"/>
      <w:marBottom w:val="0"/>
      <w:divBdr>
        <w:top w:val="none" w:sz="0" w:space="0" w:color="auto"/>
        <w:left w:val="none" w:sz="0" w:space="0" w:color="auto"/>
        <w:bottom w:val="none" w:sz="0" w:space="0" w:color="auto"/>
        <w:right w:val="none" w:sz="0" w:space="0" w:color="auto"/>
      </w:divBdr>
    </w:div>
    <w:div w:id="1411658524">
      <w:bodyDiv w:val="1"/>
      <w:marLeft w:val="0"/>
      <w:marRight w:val="0"/>
      <w:marTop w:val="0"/>
      <w:marBottom w:val="0"/>
      <w:divBdr>
        <w:top w:val="none" w:sz="0" w:space="0" w:color="auto"/>
        <w:left w:val="none" w:sz="0" w:space="0" w:color="auto"/>
        <w:bottom w:val="none" w:sz="0" w:space="0" w:color="auto"/>
        <w:right w:val="none" w:sz="0" w:space="0" w:color="auto"/>
      </w:divBdr>
    </w:div>
    <w:div w:id="1413965134">
      <w:bodyDiv w:val="1"/>
      <w:marLeft w:val="0"/>
      <w:marRight w:val="0"/>
      <w:marTop w:val="0"/>
      <w:marBottom w:val="0"/>
      <w:divBdr>
        <w:top w:val="none" w:sz="0" w:space="0" w:color="auto"/>
        <w:left w:val="none" w:sz="0" w:space="0" w:color="auto"/>
        <w:bottom w:val="none" w:sz="0" w:space="0" w:color="auto"/>
        <w:right w:val="none" w:sz="0" w:space="0" w:color="auto"/>
      </w:divBdr>
      <w:divsChild>
        <w:div w:id="751926777">
          <w:marLeft w:val="0"/>
          <w:marRight w:val="0"/>
          <w:marTop w:val="0"/>
          <w:marBottom w:val="0"/>
          <w:divBdr>
            <w:top w:val="none" w:sz="0" w:space="0" w:color="auto"/>
            <w:left w:val="none" w:sz="0" w:space="0" w:color="auto"/>
            <w:bottom w:val="none" w:sz="0" w:space="0" w:color="auto"/>
            <w:right w:val="none" w:sz="0" w:space="0" w:color="auto"/>
          </w:divBdr>
          <w:divsChild>
            <w:div w:id="422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7514">
      <w:bodyDiv w:val="1"/>
      <w:marLeft w:val="0"/>
      <w:marRight w:val="0"/>
      <w:marTop w:val="0"/>
      <w:marBottom w:val="0"/>
      <w:divBdr>
        <w:top w:val="none" w:sz="0" w:space="0" w:color="auto"/>
        <w:left w:val="none" w:sz="0" w:space="0" w:color="auto"/>
        <w:bottom w:val="none" w:sz="0" w:space="0" w:color="auto"/>
        <w:right w:val="none" w:sz="0" w:space="0" w:color="auto"/>
      </w:divBdr>
    </w:div>
    <w:div w:id="1518813593">
      <w:bodyDiv w:val="1"/>
      <w:marLeft w:val="0"/>
      <w:marRight w:val="0"/>
      <w:marTop w:val="0"/>
      <w:marBottom w:val="0"/>
      <w:divBdr>
        <w:top w:val="none" w:sz="0" w:space="0" w:color="auto"/>
        <w:left w:val="none" w:sz="0" w:space="0" w:color="auto"/>
        <w:bottom w:val="none" w:sz="0" w:space="0" w:color="auto"/>
        <w:right w:val="none" w:sz="0" w:space="0" w:color="auto"/>
      </w:divBdr>
    </w:div>
    <w:div w:id="1519660615">
      <w:bodyDiv w:val="1"/>
      <w:marLeft w:val="0"/>
      <w:marRight w:val="0"/>
      <w:marTop w:val="0"/>
      <w:marBottom w:val="0"/>
      <w:divBdr>
        <w:top w:val="none" w:sz="0" w:space="0" w:color="auto"/>
        <w:left w:val="none" w:sz="0" w:space="0" w:color="auto"/>
        <w:bottom w:val="none" w:sz="0" w:space="0" w:color="auto"/>
        <w:right w:val="none" w:sz="0" w:space="0" w:color="auto"/>
      </w:divBdr>
      <w:divsChild>
        <w:div w:id="1924684815">
          <w:marLeft w:val="0"/>
          <w:marRight w:val="0"/>
          <w:marTop w:val="0"/>
          <w:marBottom w:val="0"/>
          <w:divBdr>
            <w:top w:val="none" w:sz="0" w:space="0" w:color="auto"/>
            <w:left w:val="none" w:sz="0" w:space="0" w:color="auto"/>
            <w:bottom w:val="none" w:sz="0" w:space="0" w:color="auto"/>
            <w:right w:val="none" w:sz="0" w:space="0" w:color="auto"/>
          </w:divBdr>
          <w:divsChild>
            <w:div w:id="943997872">
              <w:marLeft w:val="0"/>
              <w:marRight w:val="0"/>
              <w:marTop w:val="0"/>
              <w:marBottom w:val="0"/>
              <w:divBdr>
                <w:top w:val="none" w:sz="0" w:space="0" w:color="auto"/>
                <w:left w:val="none" w:sz="0" w:space="0" w:color="auto"/>
                <w:bottom w:val="none" w:sz="0" w:space="0" w:color="auto"/>
                <w:right w:val="none" w:sz="0" w:space="0" w:color="auto"/>
              </w:divBdr>
            </w:div>
            <w:div w:id="1480028294">
              <w:marLeft w:val="0"/>
              <w:marRight w:val="0"/>
              <w:marTop w:val="0"/>
              <w:marBottom w:val="0"/>
              <w:divBdr>
                <w:top w:val="none" w:sz="0" w:space="0" w:color="auto"/>
                <w:left w:val="none" w:sz="0" w:space="0" w:color="auto"/>
                <w:bottom w:val="none" w:sz="0" w:space="0" w:color="auto"/>
                <w:right w:val="none" w:sz="0" w:space="0" w:color="auto"/>
              </w:divBdr>
            </w:div>
            <w:div w:id="1660386212">
              <w:marLeft w:val="0"/>
              <w:marRight w:val="0"/>
              <w:marTop w:val="0"/>
              <w:marBottom w:val="0"/>
              <w:divBdr>
                <w:top w:val="none" w:sz="0" w:space="0" w:color="auto"/>
                <w:left w:val="none" w:sz="0" w:space="0" w:color="auto"/>
                <w:bottom w:val="none" w:sz="0" w:space="0" w:color="auto"/>
                <w:right w:val="none" w:sz="0" w:space="0" w:color="auto"/>
              </w:divBdr>
            </w:div>
            <w:div w:id="1799713339">
              <w:marLeft w:val="0"/>
              <w:marRight w:val="0"/>
              <w:marTop w:val="0"/>
              <w:marBottom w:val="0"/>
              <w:divBdr>
                <w:top w:val="none" w:sz="0" w:space="0" w:color="auto"/>
                <w:left w:val="none" w:sz="0" w:space="0" w:color="auto"/>
                <w:bottom w:val="none" w:sz="0" w:space="0" w:color="auto"/>
                <w:right w:val="none" w:sz="0" w:space="0" w:color="auto"/>
              </w:divBdr>
            </w:div>
            <w:div w:id="1920292093">
              <w:marLeft w:val="0"/>
              <w:marRight w:val="0"/>
              <w:marTop w:val="0"/>
              <w:marBottom w:val="0"/>
              <w:divBdr>
                <w:top w:val="none" w:sz="0" w:space="0" w:color="auto"/>
                <w:left w:val="none" w:sz="0" w:space="0" w:color="auto"/>
                <w:bottom w:val="none" w:sz="0" w:space="0" w:color="auto"/>
                <w:right w:val="none" w:sz="0" w:space="0" w:color="auto"/>
              </w:divBdr>
            </w:div>
            <w:div w:id="2089034900">
              <w:marLeft w:val="0"/>
              <w:marRight w:val="0"/>
              <w:marTop w:val="0"/>
              <w:marBottom w:val="0"/>
              <w:divBdr>
                <w:top w:val="none" w:sz="0" w:space="0" w:color="auto"/>
                <w:left w:val="none" w:sz="0" w:space="0" w:color="auto"/>
                <w:bottom w:val="none" w:sz="0" w:space="0" w:color="auto"/>
                <w:right w:val="none" w:sz="0" w:space="0" w:color="auto"/>
              </w:divBdr>
            </w:div>
            <w:div w:id="1701079065">
              <w:marLeft w:val="0"/>
              <w:marRight w:val="0"/>
              <w:marTop w:val="0"/>
              <w:marBottom w:val="0"/>
              <w:divBdr>
                <w:top w:val="none" w:sz="0" w:space="0" w:color="auto"/>
                <w:left w:val="none" w:sz="0" w:space="0" w:color="auto"/>
                <w:bottom w:val="none" w:sz="0" w:space="0" w:color="auto"/>
                <w:right w:val="none" w:sz="0" w:space="0" w:color="auto"/>
              </w:divBdr>
            </w:div>
            <w:div w:id="653796342">
              <w:marLeft w:val="0"/>
              <w:marRight w:val="0"/>
              <w:marTop w:val="0"/>
              <w:marBottom w:val="0"/>
              <w:divBdr>
                <w:top w:val="none" w:sz="0" w:space="0" w:color="auto"/>
                <w:left w:val="none" w:sz="0" w:space="0" w:color="auto"/>
                <w:bottom w:val="none" w:sz="0" w:space="0" w:color="auto"/>
                <w:right w:val="none" w:sz="0" w:space="0" w:color="auto"/>
              </w:divBdr>
            </w:div>
            <w:div w:id="360589108">
              <w:marLeft w:val="0"/>
              <w:marRight w:val="0"/>
              <w:marTop w:val="0"/>
              <w:marBottom w:val="0"/>
              <w:divBdr>
                <w:top w:val="none" w:sz="0" w:space="0" w:color="auto"/>
                <w:left w:val="none" w:sz="0" w:space="0" w:color="auto"/>
                <w:bottom w:val="none" w:sz="0" w:space="0" w:color="auto"/>
                <w:right w:val="none" w:sz="0" w:space="0" w:color="auto"/>
              </w:divBdr>
            </w:div>
            <w:div w:id="40834339">
              <w:marLeft w:val="0"/>
              <w:marRight w:val="0"/>
              <w:marTop w:val="0"/>
              <w:marBottom w:val="0"/>
              <w:divBdr>
                <w:top w:val="none" w:sz="0" w:space="0" w:color="auto"/>
                <w:left w:val="none" w:sz="0" w:space="0" w:color="auto"/>
                <w:bottom w:val="none" w:sz="0" w:space="0" w:color="auto"/>
                <w:right w:val="none" w:sz="0" w:space="0" w:color="auto"/>
              </w:divBdr>
            </w:div>
            <w:div w:id="1654488554">
              <w:marLeft w:val="0"/>
              <w:marRight w:val="0"/>
              <w:marTop w:val="0"/>
              <w:marBottom w:val="0"/>
              <w:divBdr>
                <w:top w:val="none" w:sz="0" w:space="0" w:color="auto"/>
                <w:left w:val="none" w:sz="0" w:space="0" w:color="auto"/>
                <w:bottom w:val="none" w:sz="0" w:space="0" w:color="auto"/>
                <w:right w:val="none" w:sz="0" w:space="0" w:color="auto"/>
              </w:divBdr>
            </w:div>
            <w:div w:id="398406382">
              <w:marLeft w:val="0"/>
              <w:marRight w:val="0"/>
              <w:marTop w:val="0"/>
              <w:marBottom w:val="0"/>
              <w:divBdr>
                <w:top w:val="none" w:sz="0" w:space="0" w:color="auto"/>
                <w:left w:val="none" w:sz="0" w:space="0" w:color="auto"/>
                <w:bottom w:val="none" w:sz="0" w:space="0" w:color="auto"/>
                <w:right w:val="none" w:sz="0" w:space="0" w:color="auto"/>
              </w:divBdr>
            </w:div>
            <w:div w:id="1984193790">
              <w:marLeft w:val="0"/>
              <w:marRight w:val="0"/>
              <w:marTop w:val="0"/>
              <w:marBottom w:val="0"/>
              <w:divBdr>
                <w:top w:val="none" w:sz="0" w:space="0" w:color="auto"/>
                <w:left w:val="none" w:sz="0" w:space="0" w:color="auto"/>
                <w:bottom w:val="none" w:sz="0" w:space="0" w:color="auto"/>
                <w:right w:val="none" w:sz="0" w:space="0" w:color="auto"/>
              </w:divBdr>
            </w:div>
            <w:div w:id="2024625986">
              <w:marLeft w:val="0"/>
              <w:marRight w:val="0"/>
              <w:marTop w:val="0"/>
              <w:marBottom w:val="0"/>
              <w:divBdr>
                <w:top w:val="none" w:sz="0" w:space="0" w:color="auto"/>
                <w:left w:val="none" w:sz="0" w:space="0" w:color="auto"/>
                <w:bottom w:val="none" w:sz="0" w:space="0" w:color="auto"/>
                <w:right w:val="none" w:sz="0" w:space="0" w:color="auto"/>
              </w:divBdr>
            </w:div>
            <w:div w:id="768820287">
              <w:marLeft w:val="0"/>
              <w:marRight w:val="0"/>
              <w:marTop w:val="0"/>
              <w:marBottom w:val="0"/>
              <w:divBdr>
                <w:top w:val="none" w:sz="0" w:space="0" w:color="auto"/>
                <w:left w:val="none" w:sz="0" w:space="0" w:color="auto"/>
                <w:bottom w:val="none" w:sz="0" w:space="0" w:color="auto"/>
                <w:right w:val="none" w:sz="0" w:space="0" w:color="auto"/>
              </w:divBdr>
            </w:div>
            <w:div w:id="776409342">
              <w:marLeft w:val="0"/>
              <w:marRight w:val="0"/>
              <w:marTop w:val="0"/>
              <w:marBottom w:val="0"/>
              <w:divBdr>
                <w:top w:val="none" w:sz="0" w:space="0" w:color="auto"/>
                <w:left w:val="none" w:sz="0" w:space="0" w:color="auto"/>
                <w:bottom w:val="none" w:sz="0" w:space="0" w:color="auto"/>
                <w:right w:val="none" w:sz="0" w:space="0" w:color="auto"/>
              </w:divBdr>
            </w:div>
            <w:div w:id="1953973544">
              <w:marLeft w:val="0"/>
              <w:marRight w:val="0"/>
              <w:marTop w:val="0"/>
              <w:marBottom w:val="0"/>
              <w:divBdr>
                <w:top w:val="none" w:sz="0" w:space="0" w:color="auto"/>
                <w:left w:val="none" w:sz="0" w:space="0" w:color="auto"/>
                <w:bottom w:val="none" w:sz="0" w:space="0" w:color="auto"/>
                <w:right w:val="none" w:sz="0" w:space="0" w:color="auto"/>
              </w:divBdr>
            </w:div>
            <w:div w:id="882792430">
              <w:marLeft w:val="0"/>
              <w:marRight w:val="0"/>
              <w:marTop w:val="0"/>
              <w:marBottom w:val="0"/>
              <w:divBdr>
                <w:top w:val="none" w:sz="0" w:space="0" w:color="auto"/>
                <w:left w:val="none" w:sz="0" w:space="0" w:color="auto"/>
                <w:bottom w:val="none" w:sz="0" w:space="0" w:color="auto"/>
                <w:right w:val="none" w:sz="0" w:space="0" w:color="auto"/>
              </w:divBdr>
            </w:div>
            <w:div w:id="1667172921">
              <w:marLeft w:val="0"/>
              <w:marRight w:val="0"/>
              <w:marTop w:val="0"/>
              <w:marBottom w:val="0"/>
              <w:divBdr>
                <w:top w:val="none" w:sz="0" w:space="0" w:color="auto"/>
                <w:left w:val="none" w:sz="0" w:space="0" w:color="auto"/>
                <w:bottom w:val="none" w:sz="0" w:space="0" w:color="auto"/>
                <w:right w:val="none" w:sz="0" w:space="0" w:color="auto"/>
              </w:divBdr>
            </w:div>
            <w:div w:id="1043093361">
              <w:marLeft w:val="0"/>
              <w:marRight w:val="0"/>
              <w:marTop w:val="0"/>
              <w:marBottom w:val="0"/>
              <w:divBdr>
                <w:top w:val="none" w:sz="0" w:space="0" w:color="auto"/>
                <w:left w:val="none" w:sz="0" w:space="0" w:color="auto"/>
                <w:bottom w:val="none" w:sz="0" w:space="0" w:color="auto"/>
                <w:right w:val="none" w:sz="0" w:space="0" w:color="auto"/>
              </w:divBdr>
            </w:div>
            <w:div w:id="517811601">
              <w:marLeft w:val="0"/>
              <w:marRight w:val="0"/>
              <w:marTop w:val="0"/>
              <w:marBottom w:val="0"/>
              <w:divBdr>
                <w:top w:val="none" w:sz="0" w:space="0" w:color="auto"/>
                <w:left w:val="none" w:sz="0" w:space="0" w:color="auto"/>
                <w:bottom w:val="none" w:sz="0" w:space="0" w:color="auto"/>
                <w:right w:val="none" w:sz="0" w:space="0" w:color="auto"/>
              </w:divBdr>
            </w:div>
            <w:div w:id="872155662">
              <w:marLeft w:val="0"/>
              <w:marRight w:val="0"/>
              <w:marTop w:val="0"/>
              <w:marBottom w:val="0"/>
              <w:divBdr>
                <w:top w:val="none" w:sz="0" w:space="0" w:color="auto"/>
                <w:left w:val="none" w:sz="0" w:space="0" w:color="auto"/>
                <w:bottom w:val="none" w:sz="0" w:space="0" w:color="auto"/>
                <w:right w:val="none" w:sz="0" w:space="0" w:color="auto"/>
              </w:divBdr>
            </w:div>
            <w:div w:id="983662058">
              <w:marLeft w:val="0"/>
              <w:marRight w:val="0"/>
              <w:marTop w:val="0"/>
              <w:marBottom w:val="0"/>
              <w:divBdr>
                <w:top w:val="none" w:sz="0" w:space="0" w:color="auto"/>
                <w:left w:val="none" w:sz="0" w:space="0" w:color="auto"/>
                <w:bottom w:val="none" w:sz="0" w:space="0" w:color="auto"/>
                <w:right w:val="none" w:sz="0" w:space="0" w:color="auto"/>
              </w:divBdr>
            </w:div>
            <w:div w:id="446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628">
      <w:bodyDiv w:val="1"/>
      <w:marLeft w:val="0"/>
      <w:marRight w:val="0"/>
      <w:marTop w:val="0"/>
      <w:marBottom w:val="0"/>
      <w:divBdr>
        <w:top w:val="none" w:sz="0" w:space="0" w:color="auto"/>
        <w:left w:val="none" w:sz="0" w:space="0" w:color="auto"/>
        <w:bottom w:val="none" w:sz="0" w:space="0" w:color="auto"/>
        <w:right w:val="none" w:sz="0" w:space="0" w:color="auto"/>
      </w:divBdr>
      <w:divsChild>
        <w:div w:id="1145008015">
          <w:marLeft w:val="0"/>
          <w:marRight w:val="0"/>
          <w:marTop w:val="0"/>
          <w:marBottom w:val="0"/>
          <w:divBdr>
            <w:top w:val="none" w:sz="0" w:space="0" w:color="auto"/>
            <w:left w:val="none" w:sz="0" w:space="0" w:color="auto"/>
            <w:bottom w:val="none" w:sz="0" w:space="0" w:color="auto"/>
            <w:right w:val="none" w:sz="0" w:space="0" w:color="auto"/>
          </w:divBdr>
          <w:divsChild>
            <w:div w:id="1389568680">
              <w:marLeft w:val="0"/>
              <w:marRight w:val="0"/>
              <w:marTop w:val="0"/>
              <w:marBottom w:val="0"/>
              <w:divBdr>
                <w:top w:val="none" w:sz="0" w:space="0" w:color="auto"/>
                <w:left w:val="none" w:sz="0" w:space="0" w:color="auto"/>
                <w:bottom w:val="none" w:sz="0" w:space="0" w:color="auto"/>
                <w:right w:val="none" w:sz="0" w:space="0" w:color="auto"/>
              </w:divBdr>
            </w:div>
            <w:div w:id="7035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957">
      <w:bodyDiv w:val="1"/>
      <w:marLeft w:val="0"/>
      <w:marRight w:val="0"/>
      <w:marTop w:val="0"/>
      <w:marBottom w:val="0"/>
      <w:divBdr>
        <w:top w:val="none" w:sz="0" w:space="0" w:color="auto"/>
        <w:left w:val="none" w:sz="0" w:space="0" w:color="auto"/>
        <w:bottom w:val="none" w:sz="0" w:space="0" w:color="auto"/>
        <w:right w:val="none" w:sz="0" w:space="0" w:color="auto"/>
      </w:divBdr>
    </w:div>
    <w:div w:id="1643191035">
      <w:bodyDiv w:val="1"/>
      <w:marLeft w:val="0"/>
      <w:marRight w:val="0"/>
      <w:marTop w:val="0"/>
      <w:marBottom w:val="0"/>
      <w:divBdr>
        <w:top w:val="none" w:sz="0" w:space="0" w:color="auto"/>
        <w:left w:val="none" w:sz="0" w:space="0" w:color="auto"/>
        <w:bottom w:val="none" w:sz="0" w:space="0" w:color="auto"/>
        <w:right w:val="none" w:sz="0" w:space="0" w:color="auto"/>
      </w:divBdr>
    </w:div>
    <w:div w:id="1643846868">
      <w:bodyDiv w:val="1"/>
      <w:marLeft w:val="0"/>
      <w:marRight w:val="0"/>
      <w:marTop w:val="0"/>
      <w:marBottom w:val="0"/>
      <w:divBdr>
        <w:top w:val="none" w:sz="0" w:space="0" w:color="auto"/>
        <w:left w:val="none" w:sz="0" w:space="0" w:color="auto"/>
        <w:bottom w:val="none" w:sz="0" w:space="0" w:color="auto"/>
        <w:right w:val="none" w:sz="0" w:space="0" w:color="auto"/>
      </w:divBdr>
      <w:divsChild>
        <w:div w:id="2144300696">
          <w:marLeft w:val="0"/>
          <w:marRight w:val="0"/>
          <w:marTop w:val="0"/>
          <w:marBottom w:val="0"/>
          <w:divBdr>
            <w:top w:val="none" w:sz="0" w:space="0" w:color="auto"/>
            <w:left w:val="none" w:sz="0" w:space="0" w:color="auto"/>
            <w:bottom w:val="none" w:sz="0" w:space="0" w:color="auto"/>
            <w:right w:val="none" w:sz="0" w:space="0" w:color="auto"/>
          </w:divBdr>
          <w:divsChild>
            <w:div w:id="680199711">
              <w:marLeft w:val="0"/>
              <w:marRight w:val="0"/>
              <w:marTop w:val="0"/>
              <w:marBottom w:val="0"/>
              <w:divBdr>
                <w:top w:val="none" w:sz="0" w:space="0" w:color="auto"/>
                <w:left w:val="none" w:sz="0" w:space="0" w:color="auto"/>
                <w:bottom w:val="none" w:sz="0" w:space="0" w:color="auto"/>
                <w:right w:val="none" w:sz="0" w:space="0" w:color="auto"/>
              </w:divBdr>
            </w:div>
            <w:div w:id="1654874997">
              <w:marLeft w:val="0"/>
              <w:marRight w:val="0"/>
              <w:marTop w:val="0"/>
              <w:marBottom w:val="0"/>
              <w:divBdr>
                <w:top w:val="none" w:sz="0" w:space="0" w:color="auto"/>
                <w:left w:val="none" w:sz="0" w:space="0" w:color="auto"/>
                <w:bottom w:val="none" w:sz="0" w:space="0" w:color="auto"/>
                <w:right w:val="none" w:sz="0" w:space="0" w:color="auto"/>
              </w:divBdr>
            </w:div>
            <w:div w:id="8025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675">
      <w:bodyDiv w:val="1"/>
      <w:marLeft w:val="0"/>
      <w:marRight w:val="0"/>
      <w:marTop w:val="0"/>
      <w:marBottom w:val="0"/>
      <w:divBdr>
        <w:top w:val="none" w:sz="0" w:space="0" w:color="auto"/>
        <w:left w:val="none" w:sz="0" w:space="0" w:color="auto"/>
        <w:bottom w:val="none" w:sz="0" w:space="0" w:color="auto"/>
        <w:right w:val="none" w:sz="0" w:space="0" w:color="auto"/>
      </w:divBdr>
      <w:divsChild>
        <w:div w:id="492068089">
          <w:marLeft w:val="0"/>
          <w:marRight w:val="0"/>
          <w:marTop w:val="0"/>
          <w:marBottom w:val="0"/>
          <w:divBdr>
            <w:top w:val="none" w:sz="0" w:space="0" w:color="auto"/>
            <w:left w:val="none" w:sz="0" w:space="0" w:color="auto"/>
            <w:bottom w:val="none" w:sz="0" w:space="0" w:color="auto"/>
            <w:right w:val="none" w:sz="0" w:space="0" w:color="auto"/>
          </w:divBdr>
          <w:divsChild>
            <w:div w:id="33779000">
              <w:marLeft w:val="0"/>
              <w:marRight w:val="0"/>
              <w:marTop w:val="0"/>
              <w:marBottom w:val="0"/>
              <w:divBdr>
                <w:top w:val="none" w:sz="0" w:space="0" w:color="auto"/>
                <w:left w:val="none" w:sz="0" w:space="0" w:color="auto"/>
                <w:bottom w:val="none" w:sz="0" w:space="0" w:color="auto"/>
                <w:right w:val="none" w:sz="0" w:space="0" w:color="auto"/>
              </w:divBdr>
            </w:div>
            <w:div w:id="616647789">
              <w:marLeft w:val="0"/>
              <w:marRight w:val="0"/>
              <w:marTop w:val="0"/>
              <w:marBottom w:val="0"/>
              <w:divBdr>
                <w:top w:val="none" w:sz="0" w:space="0" w:color="auto"/>
                <w:left w:val="none" w:sz="0" w:space="0" w:color="auto"/>
                <w:bottom w:val="none" w:sz="0" w:space="0" w:color="auto"/>
                <w:right w:val="none" w:sz="0" w:space="0" w:color="auto"/>
              </w:divBdr>
            </w:div>
            <w:div w:id="171771248">
              <w:marLeft w:val="0"/>
              <w:marRight w:val="0"/>
              <w:marTop w:val="0"/>
              <w:marBottom w:val="0"/>
              <w:divBdr>
                <w:top w:val="none" w:sz="0" w:space="0" w:color="auto"/>
                <w:left w:val="none" w:sz="0" w:space="0" w:color="auto"/>
                <w:bottom w:val="none" w:sz="0" w:space="0" w:color="auto"/>
                <w:right w:val="none" w:sz="0" w:space="0" w:color="auto"/>
              </w:divBdr>
            </w:div>
            <w:div w:id="432477037">
              <w:marLeft w:val="0"/>
              <w:marRight w:val="0"/>
              <w:marTop w:val="0"/>
              <w:marBottom w:val="0"/>
              <w:divBdr>
                <w:top w:val="none" w:sz="0" w:space="0" w:color="auto"/>
                <w:left w:val="none" w:sz="0" w:space="0" w:color="auto"/>
                <w:bottom w:val="none" w:sz="0" w:space="0" w:color="auto"/>
                <w:right w:val="none" w:sz="0" w:space="0" w:color="auto"/>
              </w:divBdr>
            </w:div>
            <w:div w:id="1334650593">
              <w:marLeft w:val="0"/>
              <w:marRight w:val="0"/>
              <w:marTop w:val="0"/>
              <w:marBottom w:val="0"/>
              <w:divBdr>
                <w:top w:val="none" w:sz="0" w:space="0" w:color="auto"/>
                <w:left w:val="none" w:sz="0" w:space="0" w:color="auto"/>
                <w:bottom w:val="none" w:sz="0" w:space="0" w:color="auto"/>
                <w:right w:val="none" w:sz="0" w:space="0" w:color="auto"/>
              </w:divBdr>
            </w:div>
            <w:div w:id="533620636">
              <w:marLeft w:val="0"/>
              <w:marRight w:val="0"/>
              <w:marTop w:val="0"/>
              <w:marBottom w:val="0"/>
              <w:divBdr>
                <w:top w:val="none" w:sz="0" w:space="0" w:color="auto"/>
                <w:left w:val="none" w:sz="0" w:space="0" w:color="auto"/>
                <w:bottom w:val="none" w:sz="0" w:space="0" w:color="auto"/>
                <w:right w:val="none" w:sz="0" w:space="0" w:color="auto"/>
              </w:divBdr>
            </w:div>
            <w:div w:id="1894852996">
              <w:marLeft w:val="0"/>
              <w:marRight w:val="0"/>
              <w:marTop w:val="0"/>
              <w:marBottom w:val="0"/>
              <w:divBdr>
                <w:top w:val="none" w:sz="0" w:space="0" w:color="auto"/>
                <w:left w:val="none" w:sz="0" w:space="0" w:color="auto"/>
                <w:bottom w:val="none" w:sz="0" w:space="0" w:color="auto"/>
                <w:right w:val="none" w:sz="0" w:space="0" w:color="auto"/>
              </w:divBdr>
            </w:div>
            <w:div w:id="1120221110">
              <w:marLeft w:val="0"/>
              <w:marRight w:val="0"/>
              <w:marTop w:val="0"/>
              <w:marBottom w:val="0"/>
              <w:divBdr>
                <w:top w:val="none" w:sz="0" w:space="0" w:color="auto"/>
                <w:left w:val="none" w:sz="0" w:space="0" w:color="auto"/>
                <w:bottom w:val="none" w:sz="0" w:space="0" w:color="auto"/>
                <w:right w:val="none" w:sz="0" w:space="0" w:color="auto"/>
              </w:divBdr>
            </w:div>
            <w:div w:id="1634864043">
              <w:marLeft w:val="0"/>
              <w:marRight w:val="0"/>
              <w:marTop w:val="0"/>
              <w:marBottom w:val="0"/>
              <w:divBdr>
                <w:top w:val="none" w:sz="0" w:space="0" w:color="auto"/>
                <w:left w:val="none" w:sz="0" w:space="0" w:color="auto"/>
                <w:bottom w:val="none" w:sz="0" w:space="0" w:color="auto"/>
                <w:right w:val="none" w:sz="0" w:space="0" w:color="auto"/>
              </w:divBdr>
            </w:div>
            <w:div w:id="451023233">
              <w:marLeft w:val="0"/>
              <w:marRight w:val="0"/>
              <w:marTop w:val="0"/>
              <w:marBottom w:val="0"/>
              <w:divBdr>
                <w:top w:val="none" w:sz="0" w:space="0" w:color="auto"/>
                <w:left w:val="none" w:sz="0" w:space="0" w:color="auto"/>
                <w:bottom w:val="none" w:sz="0" w:space="0" w:color="auto"/>
                <w:right w:val="none" w:sz="0" w:space="0" w:color="auto"/>
              </w:divBdr>
            </w:div>
            <w:div w:id="234050797">
              <w:marLeft w:val="0"/>
              <w:marRight w:val="0"/>
              <w:marTop w:val="0"/>
              <w:marBottom w:val="0"/>
              <w:divBdr>
                <w:top w:val="none" w:sz="0" w:space="0" w:color="auto"/>
                <w:left w:val="none" w:sz="0" w:space="0" w:color="auto"/>
                <w:bottom w:val="none" w:sz="0" w:space="0" w:color="auto"/>
                <w:right w:val="none" w:sz="0" w:space="0" w:color="auto"/>
              </w:divBdr>
            </w:div>
            <w:div w:id="676074747">
              <w:marLeft w:val="0"/>
              <w:marRight w:val="0"/>
              <w:marTop w:val="0"/>
              <w:marBottom w:val="0"/>
              <w:divBdr>
                <w:top w:val="none" w:sz="0" w:space="0" w:color="auto"/>
                <w:left w:val="none" w:sz="0" w:space="0" w:color="auto"/>
                <w:bottom w:val="none" w:sz="0" w:space="0" w:color="auto"/>
                <w:right w:val="none" w:sz="0" w:space="0" w:color="auto"/>
              </w:divBdr>
            </w:div>
            <w:div w:id="5523162">
              <w:marLeft w:val="0"/>
              <w:marRight w:val="0"/>
              <w:marTop w:val="0"/>
              <w:marBottom w:val="0"/>
              <w:divBdr>
                <w:top w:val="none" w:sz="0" w:space="0" w:color="auto"/>
                <w:left w:val="none" w:sz="0" w:space="0" w:color="auto"/>
                <w:bottom w:val="none" w:sz="0" w:space="0" w:color="auto"/>
                <w:right w:val="none" w:sz="0" w:space="0" w:color="auto"/>
              </w:divBdr>
            </w:div>
            <w:div w:id="594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5214">
      <w:bodyDiv w:val="1"/>
      <w:marLeft w:val="0"/>
      <w:marRight w:val="0"/>
      <w:marTop w:val="0"/>
      <w:marBottom w:val="0"/>
      <w:divBdr>
        <w:top w:val="none" w:sz="0" w:space="0" w:color="auto"/>
        <w:left w:val="none" w:sz="0" w:space="0" w:color="auto"/>
        <w:bottom w:val="none" w:sz="0" w:space="0" w:color="auto"/>
        <w:right w:val="none" w:sz="0" w:space="0" w:color="auto"/>
      </w:divBdr>
    </w:div>
    <w:div w:id="1666660948">
      <w:bodyDiv w:val="1"/>
      <w:marLeft w:val="0"/>
      <w:marRight w:val="0"/>
      <w:marTop w:val="0"/>
      <w:marBottom w:val="0"/>
      <w:divBdr>
        <w:top w:val="none" w:sz="0" w:space="0" w:color="auto"/>
        <w:left w:val="none" w:sz="0" w:space="0" w:color="auto"/>
        <w:bottom w:val="none" w:sz="0" w:space="0" w:color="auto"/>
        <w:right w:val="none" w:sz="0" w:space="0" w:color="auto"/>
      </w:divBdr>
    </w:div>
    <w:div w:id="1668436246">
      <w:bodyDiv w:val="1"/>
      <w:marLeft w:val="0"/>
      <w:marRight w:val="0"/>
      <w:marTop w:val="0"/>
      <w:marBottom w:val="0"/>
      <w:divBdr>
        <w:top w:val="none" w:sz="0" w:space="0" w:color="auto"/>
        <w:left w:val="none" w:sz="0" w:space="0" w:color="auto"/>
        <w:bottom w:val="none" w:sz="0" w:space="0" w:color="auto"/>
        <w:right w:val="none" w:sz="0" w:space="0" w:color="auto"/>
      </w:divBdr>
      <w:divsChild>
        <w:div w:id="229078630">
          <w:marLeft w:val="0"/>
          <w:marRight w:val="0"/>
          <w:marTop w:val="0"/>
          <w:marBottom w:val="0"/>
          <w:divBdr>
            <w:top w:val="none" w:sz="0" w:space="0" w:color="auto"/>
            <w:left w:val="none" w:sz="0" w:space="0" w:color="auto"/>
            <w:bottom w:val="none" w:sz="0" w:space="0" w:color="auto"/>
            <w:right w:val="none" w:sz="0" w:space="0" w:color="auto"/>
          </w:divBdr>
          <w:divsChild>
            <w:div w:id="1171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9495">
      <w:bodyDiv w:val="1"/>
      <w:marLeft w:val="0"/>
      <w:marRight w:val="0"/>
      <w:marTop w:val="0"/>
      <w:marBottom w:val="0"/>
      <w:divBdr>
        <w:top w:val="none" w:sz="0" w:space="0" w:color="auto"/>
        <w:left w:val="none" w:sz="0" w:space="0" w:color="auto"/>
        <w:bottom w:val="none" w:sz="0" w:space="0" w:color="auto"/>
        <w:right w:val="none" w:sz="0" w:space="0" w:color="auto"/>
      </w:divBdr>
      <w:divsChild>
        <w:div w:id="34815086">
          <w:marLeft w:val="0"/>
          <w:marRight w:val="0"/>
          <w:marTop w:val="0"/>
          <w:marBottom w:val="0"/>
          <w:divBdr>
            <w:top w:val="none" w:sz="0" w:space="0" w:color="auto"/>
            <w:left w:val="none" w:sz="0" w:space="0" w:color="auto"/>
            <w:bottom w:val="none" w:sz="0" w:space="0" w:color="auto"/>
            <w:right w:val="none" w:sz="0" w:space="0" w:color="auto"/>
          </w:divBdr>
          <w:divsChild>
            <w:div w:id="1847091129">
              <w:marLeft w:val="0"/>
              <w:marRight w:val="0"/>
              <w:marTop w:val="0"/>
              <w:marBottom w:val="0"/>
              <w:divBdr>
                <w:top w:val="none" w:sz="0" w:space="0" w:color="auto"/>
                <w:left w:val="none" w:sz="0" w:space="0" w:color="auto"/>
                <w:bottom w:val="none" w:sz="0" w:space="0" w:color="auto"/>
                <w:right w:val="none" w:sz="0" w:space="0" w:color="auto"/>
              </w:divBdr>
            </w:div>
            <w:div w:id="1703821227">
              <w:marLeft w:val="0"/>
              <w:marRight w:val="0"/>
              <w:marTop w:val="0"/>
              <w:marBottom w:val="0"/>
              <w:divBdr>
                <w:top w:val="none" w:sz="0" w:space="0" w:color="auto"/>
                <w:left w:val="none" w:sz="0" w:space="0" w:color="auto"/>
                <w:bottom w:val="none" w:sz="0" w:space="0" w:color="auto"/>
                <w:right w:val="none" w:sz="0" w:space="0" w:color="auto"/>
              </w:divBdr>
            </w:div>
            <w:div w:id="499152576">
              <w:marLeft w:val="0"/>
              <w:marRight w:val="0"/>
              <w:marTop w:val="0"/>
              <w:marBottom w:val="0"/>
              <w:divBdr>
                <w:top w:val="none" w:sz="0" w:space="0" w:color="auto"/>
                <w:left w:val="none" w:sz="0" w:space="0" w:color="auto"/>
                <w:bottom w:val="none" w:sz="0" w:space="0" w:color="auto"/>
                <w:right w:val="none" w:sz="0" w:space="0" w:color="auto"/>
              </w:divBdr>
            </w:div>
            <w:div w:id="1496149196">
              <w:marLeft w:val="0"/>
              <w:marRight w:val="0"/>
              <w:marTop w:val="0"/>
              <w:marBottom w:val="0"/>
              <w:divBdr>
                <w:top w:val="none" w:sz="0" w:space="0" w:color="auto"/>
                <w:left w:val="none" w:sz="0" w:space="0" w:color="auto"/>
                <w:bottom w:val="none" w:sz="0" w:space="0" w:color="auto"/>
                <w:right w:val="none" w:sz="0" w:space="0" w:color="auto"/>
              </w:divBdr>
            </w:div>
            <w:div w:id="1690523720">
              <w:marLeft w:val="0"/>
              <w:marRight w:val="0"/>
              <w:marTop w:val="0"/>
              <w:marBottom w:val="0"/>
              <w:divBdr>
                <w:top w:val="none" w:sz="0" w:space="0" w:color="auto"/>
                <w:left w:val="none" w:sz="0" w:space="0" w:color="auto"/>
                <w:bottom w:val="none" w:sz="0" w:space="0" w:color="auto"/>
                <w:right w:val="none" w:sz="0" w:space="0" w:color="auto"/>
              </w:divBdr>
            </w:div>
            <w:div w:id="1584334582">
              <w:marLeft w:val="0"/>
              <w:marRight w:val="0"/>
              <w:marTop w:val="0"/>
              <w:marBottom w:val="0"/>
              <w:divBdr>
                <w:top w:val="none" w:sz="0" w:space="0" w:color="auto"/>
                <w:left w:val="none" w:sz="0" w:space="0" w:color="auto"/>
                <w:bottom w:val="none" w:sz="0" w:space="0" w:color="auto"/>
                <w:right w:val="none" w:sz="0" w:space="0" w:color="auto"/>
              </w:divBdr>
            </w:div>
            <w:div w:id="434911303">
              <w:marLeft w:val="0"/>
              <w:marRight w:val="0"/>
              <w:marTop w:val="0"/>
              <w:marBottom w:val="0"/>
              <w:divBdr>
                <w:top w:val="none" w:sz="0" w:space="0" w:color="auto"/>
                <w:left w:val="none" w:sz="0" w:space="0" w:color="auto"/>
                <w:bottom w:val="none" w:sz="0" w:space="0" w:color="auto"/>
                <w:right w:val="none" w:sz="0" w:space="0" w:color="auto"/>
              </w:divBdr>
            </w:div>
            <w:div w:id="84112328">
              <w:marLeft w:val="0"/>
              <w:marRight w:val="0"/>
              <w:marTop w:val="0"/>
              <w:marBottom w:val="0"/>
              <w:divBdr>
                <w:top w:val="none" w:sz="0" w:space="0" w:color="auto"/>
                <w:left w:val="none" w:sz="0" w:space="0" w:color="auto"/>
                <w:bottom w:val="none" w:sz="0" w:space="0" w:color="auto"/>
                <w:right w:val="none" w:sz="0" w:space="0" w:color="auto"/>
              </w:divBdr>
            </w:div>
            <w:div w:id="1507548689">
              <w:marLeft w:val="0"/>
              <w:marRight w:val="0"/>
              <w:marTop w:val="0"/>
              <w:marBottom w:val="0"/>
              <w:divBdr>
                <w:top w:val="none" w:sz="0" w:space="0" w:color="auto"/>
                <w:left w:val="none" w:sz="0" w:space="0" w:color="auto"/>
                <w:bottom w:val="none" w:sz="0" w:space="0" w:color="auto"/>
                <w:right w:val="none" w:sz="0" w:space="0" w:color="auto"/>
              </w:divBdr>
            </w:div>
            <w:div w:id="1600984799">
              <w:marLeft w:val="0"/>
              <w:marRight w:val="0"/>
              <w:marTop w:val="0"/>
              <w:marBottom w:val="0"/>
              <w:divBdr>
                <w:top w:val="none" w:sz="0" w:space="0" w:color="auto"/>
                <w:left w:val="none" w:sz="0" w:space="0" w:color="auto"/>
                <w:bottom w:val="none" w:sz="0" w:space="0" w:color="auto"/>
                <w:right w:val="none" w:sz="0" w:space="0" w:color="auto"/>
              </w:divBdr>
            </w:div>
            <w:div w:id="1727144354">
              <w:marLeft w:val="0"/>
              <w:marRight w:val="0"/>
              <w:marTop w:val="0"/>
              <w:marBottom w:val="0"/>
              <w:divBdr>
                <w:top w:val="none" w:sz="0" w:space="0" w:color="auto"/>
                <w:left w:val="none" w:sz="0" w:space="0" w:color="auto"/>
                <w:bottom w:val="none" w:sz="0" w:space="0" w:color="auto"/>
                <w:right w:val="none" w:sz="0" w:space="0" w:color="auto"/>
              </w:divBdr>
            </w:div>
            <w:div w:id="1712726752">
              <w:marLeft w:val="0"/>
              <w:marRight w:val="0"/>
              <w:marTop w:val="0"/>
              <w:marBottom w:val="0"/>
              <w:divBdr>
                <w:top w:val="none" w:sz="0" w:space="0" w:color="auto"/>
                <w:left w:val="none" w:sz="0" w:space="0" w:color="auto"/>
                <w:bottom w:val="none" w:sz="0" w:space="0" w:color="auto"/>
                <w:right w:val="none" w:sz="0" w:space="0" w:color="auto"/>
              </w:divBdr>
            </w:div>
            <w:div w:id="1978800525">
              <w:marLeft w:val="0"/>
              <w:marRight w:val="0"/>
              <w:marTop w:val="0"/>
              <w:marBottom w:val="0"/>
              <w:divBdr>
                <w:top w:val="none" w:sz="0" w:space="0" w:color="auto"/>
                <w:left w:val="none" w:sz="0" w:space="0" w:color="auto"/>
                <w:bottom w:val="none" w:sz="0" w:space="0" w:color="auto"/>
                <w:right w:val="none" w:sz="0" w:space="0" w:color="auto"/>
              </w:divBdr>
            </w:div>
            <w:div w:id="1280647793">
              <w:marLeft w:val="0"/>
              <w:marRight w:val="0"/>
              <w:marTop w:val="0"/>
              <w:marBottom w:val="0"/>
              <w:divBdr>
                <w:top w:val="none" w:sz="0" w:space="0" w:color="auto"/>
                <w:left w:val="none" w:sz="0" w:space="0" w:color="auto"/>
                <w:bottom w:val="none" w:sz="0" w:space="0" w:color="auto"/>
                <w:right w:val="none" w:sz="0" w:space="0" w:color="auto"/>
              </w:divBdr>
            </w:div>
            <w:div w:id="1296064176">
              <w:marLeft w:val="0"/>
              <w:marRight w:val="0"/>
              <w:marTop w:val="0"/>
              <w:marBottom w:val="0"/>
              <w:divBdr>
                <w:top w:val="none" w:sz="0" w:space="0" w:color="auto"/>
                <w:left w:val="none" w:sz="0" w:space="0" w:color="auto"/>
                <w:bottom w:val="none" w:sz="0" w:space="0" w:color="auto"/>
                <w:right w:val="none" w:sz="0" w:space="0" w:color="auto"/>
              </w:divBdr>
            </w:div>
            <w:div w:id="954676522">
              <w:marLeft w:val="0"/>
              <w:marRight w:val="0"/>
              <w:marTop w:val="0"/>
              <w:marBottom w:val="0"/>
              <w:divBdr>
                <w:top w:val="none" w:sz="0" w:space="0" w:color="auto"/>
                <w:left w:val="none" w:sz="0" w:space="0" w:color="auto"/>
                <w:bottom w:val="none" w:sz="0" w:space="0" w:color="auto"/>
                <w:right w:val="none" w:sz="0" w:space="0" w:color="auto"/>
              </w:divBdr>
            </w:div>
            <w:div w:id="2997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6469">
      <w:bodyDiv w:val="1"/>
      <w:marLeft w:val="0"/>
      <w:marRight w:val="0"/>
      <w:marTop w:val="0"/>
      <w:marBottom w:val="0"/>
      <w:divBdr>
        <w:top w:val="none" w:sz="0" w:space="0" w:color="auto"/>
        <w:left w:val="none" w:sz="0" w:space="0" w:color="auto"/>
        <w:bottom w:val="none" w:sz="0" w:space="0" w:color="auto"/>
        <w:right w:val="none" w:sz="0" w:space="0" w:color="auto"/>
      </w:divBdr>
    </w:div>
    <w:div w:id="1731145982">
      <w:bodyDiv w:val="1"/>
      <w:marLeft w:val="0"/>
      <w:marRight w:val="0"/>
      <w:marTop w:val="0"/>
      <w:marBottom w:val="0"/>
      <w:divBdr>
        <w:top w:val="none" w:sz="0" w:space="0" w:color="auto"/>
        <w:left w:val="none" w:sz="0" w:space="0" w:color="auto"/>
        <w:bottom w:val="none" w:sz="0" w:space="0" w:color="auto"/>
        <w:right w:val="none" w:sz="0" w:space="0" w:color="auto"/>
      </w:divBdr>
    </w:div>
    <w:div w:id="1736513559">
      <w:bodyDiv w:val="1"/>
      <w:marLeft w:val="0"/>
      <w:marRight w:val="0"/>
      <w:marTop w:val="0"/>
      <w:marBottom w:val="0"/>
      <w:divBdr>
        <w:top w:val="none" w:sz="0" w:space="0" w:color="auto"/>
        <w:left w:val="none" w:sz="0" w:space="0" w:color="auto"/>
        <w:bottom w:val="none" w:sz="0" w:space="0" w:color="auto"/>
        <w:right w:val="none" w:sz="0" w:space="0" w:color="auto"/>
      </w:divBdr>
    </w:div>
    <w:div w:id="1740326428">
      <w:bodyDiv w:val="1"/>
      <w:marLeft w:val="0"/>
      <w:marRight w:val="0"/>
      <w:marTop w:val="0"/>
      <w:marBottom w:val="0"/>
      <w:divBdr>
        <w:top w:val="none" w:sz="0" w:space="0" w:color="auto"/>
        <w:left w:val="none" w:sz="0" w:space="0" w:color="auto"/>
        <w:bottom w:val="none" w:sz="0" w:space="0" w:color="auto"/>
        <w:right w:val="none" w:sz="0" w:space="0" w:color="auto"/>
      </w:divBdr>
    </w:div>
    <w:div w:id="1746106378">
      <w:bodyDiv w:val="1"/>
      <w:marLeft w:val="0"/>
      <w:marRight w:val="0"/>
      <w:marTop w:val="0"/>
      <w:marBottom w:val="0"/>
      <w:divBdr>
        <w:top w:val="none" w:sz="0" w:space="0" w:color="auto"/>
        <w:left w:val="none" w:sz="0" w:space="0" w:color="auto"/>
        <w:bottom w:val="none" w:sz="0" w:space="0" w:color="auto"/>
        <w:right w:val="none" w:sz="0" w:space="0" w:color="auto"/>
      </w:divBdr>
      <w:divsChild>
        <w:div w:id="1360937971">
          <w:marLeft w:val="0"/>
          <w:marRight w:val="0"/>
          <w:marTop w:val="0"/>
          <w:marBottom w:val="0"/>
          <w:divBdr>
            <w:top w:val="none" w:sz="0" w:space="0" w:color="auto"/>
            <w:left w:val="none" w:sz="0" w:space="0" w:color="auto"/>
            <w:bottom w:val="none" w:sz="0" w:space="0" w:color="auto"/>
            <w:right w:val="none" w:sz="0" w:space="0" w:color="auto"/>
          </w:divBdr>
          <w:divsChild>
            <w:div w:id="17065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9759">
      <w:bodyDiv w:val="1"/>
      <w:marLeft w:val="0"/>
      <w:marRight w:val="0"/>
      <w:marTop w:val="0"/>
      <w:marBottom w:val="0"/>
      <w:divBdr>
        <w:top w:val="none" w:sz="0" w:space="0" w:color="auto"/>
        <w:left w:val="none" w:sz="0" w:space="0" w:color="auto"/>
        <w:bottom w:val="none" w:sz="0" w:space="0" w:color="auto"/>
        <w:right w:val="none" w:sz="0" w:space="0" w:color="auto"/>
      </w:divBdr>
    </w:div>
    <w:div w:id="1763915189">
      <w:bodyDiv w:val="1"/>
      <w:marLeft w:val="0"/>
      <w:marRight w:val="0"/>
      <w:marTop w:val="0"/>
      <w:marBottom w:val="0"/>
      <w:divBdr>
        <w:top w:val="none" w:sz="0" w:space="0" w:color="auto"/>
        <w:left w:val="none" w:sz="0" w:space="0" w:color="auto"/>
        <w:bottom w:val="none" w:sz="0" w:space="0" w:color="auto"/>
        <w:right w:val="none" w:sz="0" w:space="0" w:color="auto"/>
      </w:divBdr>
    </w:div>
    <w:div w:id="1798793882">
      <w:bodyDiv w:val="1"/>
      <w:marLeft w:val="0"/>
      <w:marRight w:val="0"/>
      <w:marTop w:val="0"/>
      <w:marBottom w:val="0"/>
      <w:divBdr>
        <w:top w:val="none" w:sz="0" w:space="0" w:color="auto"/>
        <w:left w:val="none" w:sz="0" w:space="0" w:color="auto"/>
        <w:bottom w:val="none" w:sz="0" w:space="0" w:color="auto"/>
        <w:right w:val="none" w:sz="0" w:space="0" w:color="auto"/>
      </w:divBdr>
    </w:div>
    <w:div w:id="1804541630">
      <w:bodyDiv w:val="1"/>
      <w:marLeft w:val="0"/>
      <w:marRight w:val="0"/>
      <w:marTop w:val="0"/>
      <w:marBottom w:val="0"/>
      <w:divBdr>
        <w:top w:val="none" w:sz="0" w:space="0" w:color="auto"/>
        <w:left w:val="none" w:sz="0" w:space="0" w:color="auto"/>
        <w:bottom w:val="none" w:sz="0" w:space="0" w:color="auto"/>
        <w:right w:val="none" w:sz="0" w:space="0" w:color="auto"/>
      </w:divBdr>
    </w:div>
    <w:div w:id="1814444917">
      <w:bodyDiv w:val="1"/>
      <w:marLeft w:val="0"/>
      <w:marRight w:val="0"/>
      <w:marTop w:val="0"/>
      <w:marBottom w:val="0"/>
      <w:divBdr>
        <w:top w:val="none" w:sz="0" w:space="0" w:color="auto"/>
        <w:left w:val="none" w:sz="0" w:space="0" w:color="auto"/>
        <w:bottom w:val="none" w:sz="0" w:space="0" w:color="auto"/>
        <w:right w:val="none" w:sz="0" w:space="0" w:color="auto"/>
      </w:divBdr>
      <w:divsChild>
        <w:div w:id="1383019850">
          <w:marLeft w:val="0"/>
          <w:marRight w:val="0"/>
          <w:marTop w:val="0"/>
          <w:marBottom w:val="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472020270">
              <w:marLeft w:val="0"/>
              <w:marRight w:val="0"/>
              <w:marTop w:val="0"/>
              <w:marBottom w:val="0"/>
              <w:divBdr>
                <w:top w:val="none" w:sz="0" w:space="0" w:color="auto"/>
                <w:left w:val="none" w:sz="0" w:space="0" w:color="auto"/>
                <w:bottom w:val="none" w:sz="0" w:space="0" w:color="auto"/>
                <w:right w:val="none" w:sz="0" w:space="0" w:color="auto"/>
              </w:divBdr>
            </w:div>
            <w:div w:id="1461610762">
              <w:marLeft w:val="0"/>
              <w:marRight w:val="0"/>
              <w:marTop w:val="0"/>
              <w:marBottom w:val="0"/>
              <w:divBdr>
                <w:top w:val="none" w:sz="0" w:space="0" w:color="auto"/>
                <w:left w:val="none" w:sz="0" w:space="0" w:color="auto"/>
                <w:bottom w:val="none" w:sz="0" w:space="0" w:color="auto"/>
                <w:right w:val="none" w:sz="0" w:space="0" w:color="auto"/>
              </w:divBdr>
            </w:div>
            <w:div w:id="14457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122">
      <w:bodyDiv w:val="1"/>
      <w:marLeft w:val="0"/>
      <w:marRight w:val="0"/>
      <w:marTop w:val="0"/>
      <w:marBottom w:val="0"/>
      <w:divBdr>
        <w:top w:val="none" w:sz="0" w:space="0" w:color="auto"/>
        <w:left w:val="none" w:sz="0" w:space="0" w:color="auto"/>
        <w:bottom w:val="none" w:sz="0" w:space="0" w:color="auto"/>
        <w:right w:val="none" w:sz="0" w:space="0" w:color="auto"/>
      </w:divBdr>
      <w:divsChild>
        <w:div w:id="623733150">
          <w:marLeft w:val="0"/>
          <w:marRight w:val="0"/>
          <w:marTop w:val="0"/>
          <w:marBottom w:val="0"/>
          <w:divBdr>
            <w:top w:val="none" w:sz="0" w:space="0" w:color="auto"/>
            <w:left w:val="none" w:sz="0" w:space="0" w:color="auto"/>
            <w:bottom w:val="none" w:sz="0" w:space="0" w:color="auto"/>
            <w:right w:val="none" w:sz="0" w:space="0" w:color="auto"/>
          </w:divBdr>
          <w:divsChild>
            <w:div w:id="16802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89749">
      <w:bodyDiv w:val="1"/>
      <w:marLeft w:val="0"/>
      <w:marRight w:val="0"/>
      <w:marTop w:val="0"/>
      <w:marBottom w:val="0"/>
      <w:divBdr>
        <w:top w:val="none" w:sz="0" w:space="0" w:color="auto"/>
        <w:left w:val="none" w:sz="0" w:space="0" w:color="auto"/>
        <w:bottom w:val="none" w:sz="0" w:space="0" w:color="auto"/>
        <w:right w:val="none" w:sz="0" w:space="0" w:color="auto"/>
      </w:divBdr>
    </w:div>
    <w:div w:id="1836721729">
      <w:bodyDiv w:val="1"/>
      <w:marLeft w:val="0"/>
      <w:marRight w:val="0"/>
      <w:marTop w:val="0"/>
      <w:marBottom w:val="0"/>
      <w:divBdr>
        <w:top w:val="none" w:sz="0" w:space="0" w:color="auto"/>
        <w:left w:val="none" w:sz="0" w:space="0" w:color="auto"/>
        <w:bottom w:val="none" w:sz="0" w:space="0" w:color="auto"/>
        <w:right w:val="none" w:sz="0" w:space="0" w:color="auto"/>
      </w:divBdr>
    </w:div>
    <w:div w:id="1839224339">
      <w:bodyDiv w:val="1"/>
      <w:marLeft w:val="0"/>
      <w:marRight w:val="0"/>
      <w:marTop w:val="0"/>
      <w:marBottom w:val="0"/>
      <w:divBdr>
        <w:top w:val="none" w:sz="0" w:space="0" w:color="auto"/>
        <w:left w:val="none" w:sz="0" w:space="0" w:color="auto"/>
        <w:bottom w:val="none" w:sz="0" w:space="0" w:color="auto"/>
        <w:right w:val="none" w:sz="0" w:space="0" w:color="auto"/>
      </w:divBdr>
    </w:div>
    <w:div w:id="1863280949">
      <w:bodyDiv w:val="1"/>
      <w:marLeft w:val="0"/>
      <w:marRight w:val="0"/>
      <w:marTop w:val="0"/>
      <w:marBottom w:val="0"/>
      <w:divBdr>
        <w:top w:val="none" w:sz="0" w:space="0" w:color="auto"/>
        <w:left w:val="none" w:sz="0" w:space="0" w:color="auto"/>
        <w:bottom w:val="none" w:sz="0" w:space="0" w:color="auto"/>
        <w:right w:val="none" w:sz="0" w:space="0" w:color="auto"/>
      </w:divBdr>
      <w:divsChild>
        <w:div w:id="1274677195">
          <w:marLeft w:val="0"/>
          <w:marRight w:val="0"/>
          <w:marTop w:val="0"/>
          <w:marBottom w:val="0"/>
          <w:divBdr>
            <w:top w:val="none" w:sz="0" w:space="0" w:color="auto"/>
            <w:left w:val="none" w:sz="0" w:space="0" w:color="auto"/>
            <w:bottom w:val="none" w:sz="0" w:space="0" w:color="auto"/>
            <w:right w:val="none" w:sz="0" w:space="0" w:color="auto"/>
          </w:divBdr>
          <w:divsChild>
            <w:div w:id="928464580">
              <w:marLeft w:val="0"/>
              <w:marRight w:val="0"/>
              <w:marTop w:val="0"/>
              <w:marBottom w:val="0"/>
              <w:divBdr>
                <w:top w:val="none" w:sz="0" w:space="0" w:color="auto"/>
                <w:left w:val="none" w:sz="0" w:space="0" w:color="auto"/>
                <w:bottom w:val="none" w:sz="0" w:space="0" w:color="auto"/>
                <w:right w:val="none" w:sz="0" w:space="0" w:color="auto"/>
              </w:divBdr>
            </w:div>
            <w:div w:id="2060203294">
              <w:marLeft w:val="0"/>
              <w:marRight w:val="0"/>
              <w:marTop w:val="0"/>
              <w:marBottom w:val="0"/>
              <w:divBdr>
                <w:top w:val="none" w:sz="0" w:space="0" w:color="auto"/>
                <w:left w:val="none" w:sz="0" w:space="0" w:color="auto"/>
                <w:bottom w:val="none" w:sz="0" w:space="0" w:color="auto"/>
                <w:right w:val="none" w:sz="0" w:space="0" w:color="auto"/>
              </w:divBdr>
            </w:div>
            <w:div w:id="1461991265">
              <w:marLeft w:val="0"/>
              <w:marRight w:val="0"/>
              <w:marTop w:val="0"/>
              <w:marBottom w:val="0"/>
              <w:divBdr>
                <w:top w:val="none" w:sz="0" w:space="0" w:color="auto"/>
                <w:left w:val="none" w:sz="0" w:space="0" w:color="auto"/>
                <w:bottom w:val="none" w:sz="0" w:space="0" w:color="auto"/>
                <w:right w:val="none" w:sz="0" w:space="0" w:color="auto"/>
              </w:divBdr>
            </w:div>
            <w:div w:id="645471955">
              <w:marLeft w:val="0"/>
              <w:marRight w:val="0"/>
              <w:marTop w:val="0"/>
              <w:marBottom w:val="0"/>
              <w:divBdr>
                <w:top w:val="none" w:sz="0" w:space="0" w:color="auto"/>
                <w:left w:val="none" w:sz="0" w:space="0" w:color="auto"/>
                <w:bottom w:val="none" w:sz="0" w:space="0" w:color="auto"/>
                <w:right w:val="none" w:sz="0" w:space="0" w:color="auto"/>
              </w:divBdr>
            </w:div>
            <w:div w:id="123886026">
              <w:marLeft w:val="0"/>
              <w:marRight w:val="0"/>
              <w:marTop w:val="0"/>
              <w:marBottom w:val="0"/>
              <w:divBdr>
                <w:top w:val="none" w:sz="0" w:space="0" w:color="auto"/>
                <w:left w:val="none" w:sz="0" w:space="0" w:color="auto"/>
                <w:bottom w:val="none" w:sz="0" w:space="0" w:color="auto"/>
                <w:right w:val="none" w:sz="0" w:space="0" w:color="auto"/>
              </w:divBdr>
            </w:div>
            <w:div w:id="879438985">
              <w:marLeft w:val="0"/>
              <w:marRight w:val="0"/>
              <w:marTop w:val="0"/>
              <w:marBottom w:val="0"/>
              <w:divBdr>
                <w:top w:val="none" w:sz="0" w:space="0" w:color="auto"/>
                <w:left w:val="none" w:sz="0" w:space="0" w:color="auto"/>
                <w:bottom w:val="none" w:sz="0" w:space="0" w:color="auto"/>
                <w:right w:val="none" w:sz="0" w:space="0" w:color="auto"/>
              </w:divBdr>
            </w:div>
            <w:div w:id="500585379">
              <w:marLeft w:val="0"/>
              <w:marRight w:val="0"/>
              <w:marTop w:val="0"/>
              <w:marBottom w:val="0"/>
              <w:divBdr>
                <w:top w:val="none" w:sz="0" w:space="0" w:color="auto"/>
                <w:left w:val="none" w:sz="0" w:space="0" w:color="auto"/>
                <w:bottom w:val="none" w:sz="0" w:space="0" w:color="auto"/>
                <w:right w:val="none" w:sz="0" w:space="0" w:color="auto"/>
              </w:divBdr>
            </w:div>
            <w:div w:id="935139521">
              <w:marLeft w:val="0"/>
              <w:marRight w:val="0"/>
              <w:marTop w:val="0"/>
              <w:marBottom w:val="0"/>
              <w:divBdr>
                <w:top w:val="none" w:sz="0" w:space="0" w:color="auto"/>
                <w:left w:val="none" w:sz="0" w:space="0" w:color="auto"/>
                <w:bottom w:val="none" w:sz="0" w:space="0" w:color="auto"/>
                <w:right w:val="none" w:sz="0" w:space="0" w:color="auto"/>
              </w:divBdr>
            </w:div>
            <w:div w:id="749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2680">
      <w:bodyDiv w:val="1"/>
      <w:marLeft w:val="0"/>
      <w:marRight w:val="0"/>
      <w:marTop w:val="0"/>
      <w:marBottom w:val="0"/>
      <w:divBdr>
        <w:top w:val="none" w:sz="0" w:space="0" w:color="auto"/>
        <w:left w:val="none" w:sz="0" w:space="0" w:color="auto"/>
        <w:bottom w:val="none" w:sz="0" w:space="0" w:color="auto"/>
        <w:right w:val="none" w:sz="0" w:space="0" w:color="auto"/>
      </w:divBdr>
      <w:divsChild>
        <w:div w:id="2091072589">
          <w:marLeft w:val="0"/>
          <w:marRight w:val="0"/>
          <w:marTop w:val="0"/>
          <w:marBottom w:val="0"/>
          <w:divBdr>
            <w:top w:val="none" w:sz="0" w:space="0" w:color="auto"/>
            <w:left w:val="none" w:sz="0" w:space="0" w:color="auto"/>
            <w:bottom w:val="none" w:sz="0" w:space="0" w:color="auto"/>
            <w:right w:val="none" w:sz="0" w:space="0" w:color="auto"/>
          </w:divBdr>
          <w:divsChild>
            <w:div w:id="1466894418">
              <w:marLeft w:val="0"/>
              <w:marRight w:val="0"/>
              <w:marTop w:val="0"/>
              <w:marBottom w:val="0"/>
              <w:divBdr>
                <w:top w:val="none" w:sz="0" w:space="0" w:color="auto"/>
                <w:left w:val="none" w:sz="0" w:space="0" w:color="auto"/>
                <w:bottom w:val="none" w:sz="0" w:space="0" w:color="auto"/>
                <w:right w:val="none" w:sz="0" w:space="0" w:color="auto"/>
              </w:divBdr>
            </w:div>
            <w:div w:id="1252196636">
              <w:marLeft w:val="0"/>
              <w:marRight w:val="0"/>
              <w:marTop w:val="0"/>
              <w:marBottom w:val="0"/>
              <w:divBdr>
                <w:top w:val="none" w:sz="0" w:space="0" w:color="auto"/>
                <w:left w:val="none" w:sz="0" w:space="0" w:color="auto"/>
                <w:bottom w:val="none" w:sz="0" w:space="0" w:color="auto"/>
                <w:right w:val="none" w:sz="0" w:space="0" w:color="auto"/>
              </w:divBdr>
            </w:div>
            <w:div w:id="336078023">
              <w:marLeft w:val="0"/>
              <w:marRight w:val="0"/>
              <w:marTop w:val="0"/>
              <w:marBottom w:val="0"/>
              <w:divBdr>
                <w:top w:val="none" w:sz="0" w:space="0" w:color="auto"/>
                <w:left w:val="none" w:sz="0" w:space="0" w:color="auto"/>
                <w:bottom w:val="none" w:sz="0" w:space="0" w:color="auto"/>
                <w:right w:val="none" w:sz="0" w:space="0" w:color="auto"/>
              </w:divBdr>
            </w:div>
            <w:div w:id="196625341">
              <w:marLeft w:val="0"/>
              <w:marRight w:val="0"/>
              <w:marTop w:val="0"/>
              <w:marBottom w:val="0"/>
              <w:divBdr>
                <w:top w:val="none" w:sz="0" w:space="0" w:color="auto"/>
                <w:left w:val="none" w:sz="0" w:space="0" w:color="auto"/>
                <w:bottom w:val="none" w:sz="0" w:space="0" w:color="auto"/>
                <w:right w:val="none" w:sz="0" w:space="0" w:color="auto"/>
              </w:divBdr>
            </w:div>
            <w:div w:id="1493179355">
              <w:marLeft w:val="0"/>
              <w:marRight w:val="0"/>
              <w:marTop w:val="0"/>
              <w:marBottom w:val="0"/>
              <w:divBdr>
                <w:top w:val="none" w:sz="0" w:space="0" w:color="auto"/>
                <w:left w:val="none" w:sz="0" w:space="0" w:color="auto"/>
                <w:bottom w:val="none" w:sz="0" w:space="0" w:color="auto"/>
                <w:right w:val="none" w:sz="0" w:space="0" w:color="auto"/>
              </w:divBdr>
            </w:div>
            <w:div w:id="523709809">
              <w:marLeft w:val="0"/>
              <w:marRight w:val="0"/>
              <w:marTop w:val="0"/>
              <w:marBottom w:val="0"/>
              <w:divBdr>
                <w:top w:val="none" w:sz="0" w:space="0" w:color="auto"/>
                <w:left w:val="none" w:sz="0" w:space="0" w:color="auto"/>
                <w:bottom w:val="none" w:sz="0" w:space="0" w:color="auto"/>
                <w:right w:val="none" w:sz="0" w:space="0" w:color="auto"/>
              </w:divBdr>
            </w:div>
            <w:div w:id="1720204591">
              <w:marLeft w:val="0"/>
              <w:marRight w:val="0"/>
              <w:marTop w:val="0"/>
              <w:marBottom w:val="0"/>
              <w:divBdr>
                <w:top w:val="none" w:sz="0" w:space="0" w:color="auto"/>
                <w:left w:val="none" w:sz="0" w:space="0" w:color="auto"/>
                <w:bottom w:val="none" w:sz="0" w:space="0" w:color="auto"/>
                <w:right w:val="none" w:sz="0" w:space="0" w:color="auto"/>
              </w:divBdr>
            </w:div>
            <w:div w:id="1106578928">
              <w:marLeft w:val="0"/>
              <w:marRight w:val="0"/>
              <w:marTop w:val="0"/>
              <w:marBottom w:val="0"/>
              <w:divBdr>
                <w:top w:val="none" w:sz="0" w:space="0" w:color="auto"/>
                <w:left w:val="none" w:sz="0" w:space="0" w:color="auto"/>
                <w:bottom w:val="none" w:sz="0" w:space="0" w:color="auto"/>
                <w:right w:val="none" w:sz="0" w:space="0" w:color="auto"/>
              </w:divBdr>
            </w:div>
            <w:div w:id="1296790741">
              <w:marLeft w:val="0"/>
              <w:marRight w:val="0"/>
              <w:marTop w:val="0"/>
              <w:marBottom w:val="0"/>
              <w:divBdr>
                <w:top w:val="none" w:sz="0" w:space="0" w:color="auto"/>
                <w:left w:val="none" w:sz="0" w:space="0" w:color="auto"/>
                <w:bottom w:val="none" w:sz="0" w:space="0" w:color="auto"/>
                <w:right w:val="none" w:sz="0" w:space="0" w:color="auto"/>
              </w:divBdr>
            </w:div>
            <w:div w:id="963124445">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734284764">
              <w:marLeft w:val="0"/>
              <w:marRight w:val="0"/>
              <w:marTop w:val="0"/>
              <w:marBottom w:val="0"/>
              <w:divBdr>
                <w:top w:val="none" w:sz="0" w:space="0" w:color="auto"/>
                <w:left w:val="none" w:sz="0" w:space="0" w:color="auto"/>
                <w:bottom w:val="none" w:sz="0" w:space="0" w:color="auto"/>
                <w:right w:val="none" w:sz="0" w:space="0" w:color="auto"/>
              </w:divBdr>
            </w:div>
            <w:div w:id="1532181914">
              <w:marLeft w:val="0"/>
              <w:marRight w:val="0"/>
              <w:marTop w:val="0"/>
              <w:marBottom w:val="0"/>
              <w:divBdr>
                <w:top w:val="none" w:sz="0" w:space="0" w:color="auto"/>
                <w:left w:val="none" w:sz="0" w:space="0" w:color="auto"/>
                <w:bottom w:val="none" w:sz="0" w:space="0" w:color="auto"/>
                <w:right w:val="none" w:sz="0" w:space="0" w:color="auto"/>
              </w:divBdr>
            </w:div>
            <w:div w:id="1226914504">
              <w:marLeft w:val="0"/>
              <w:marRight w:val="0"/>
              <w:marTop w:val="0"/>
              <w:marBottom w:val="0"/>
              <w:divBdr>
                <w:top w:val="none" w:sz="0" w:space="0" w:color="auto"/>
                <w:left w:val="none" w:sz="0" w:space="0" w:color="auto"/>
                <w:bottom w:val="none" w:sz="0" w:space="0" w:color="auto"/>
                <w:right w:val="none" w:sz="0" w:space="0" w:color="auto"/>
              </w:divBdr>
            </w:div>
            <w:div w:id="821190970">
              <w:marLeft w:val="0"/>
              <w:marRight w:val="0"/>
              <w:marTop w:val="0"/>
              <w:marBottom w:val="0"/>
              <w:divBdr>
                <w:top w:val="none" w:sz="0" w:space="0" w:color="auto"/>
                <w:left w:val="none" w:sz="0" w:space="0" w:color="auto"/>
                <w:bottom w:val="none" w:sz="0" w:space="0" w:color="auto"/>
                <w:right w:val="none" w:sz="0" w:space="0" w:color="auto"/>
              </w:divBdr>
            </w:div>
            <w:div w:id="299575951">
              <w:marLeft w:val="0"/>
              <w:marRight w:val="0"/>
              <w:marTop w:val="0"/>
              <w:marBottom w:val="0"/>
              <w:divBdr>
                <w:top w:val="none" w:sz="0" w:space="0" w:color="auto"/>
                <w:left w:val="none" w:sz="0" w:space="0" w:color="auto"/>
                <w:bottom w:val="none" w:sz="0" w:space="0" w:color="auto"/>
                <w:right w:val="none" w:sz="0" w:space="0" w:color="auto"/>
              </w:divBdr>
            </w:div>
            <w:div w:id="872033833">
              <w:marLeft w:val="0"/>
              <w:marRight w:val="0"/>
              <w:marTop w:val="0"/>
              <w:marBottom w:val="0"/>
              <w:divBdr>
                <w:top w:val="none" w:sz="0" w:space="0" w:color="auto"/>
                <w:left w:val="none" w:sz="0" w:space="0" w:color="auto"/>
                <w:bottom w:val="none" w:sz="0" w:space="0" w:color="auto"/>
                <w:right w:val="none" w:sz="0" w:space="0" w:color="auto"/>
              </w:divBdr>
            </w:div>
            <w:div w:id="22094403">
              <w:marLeft w:val="0"/>
              <w:marRight w:val="0"/>
              <w:marTop w:val="0"/>
              <w:marBottom w:val="0"/>
              <w:divBdr>
                <w:top w:val="none" w:sz="0" w:space="0" w:color="auto"/>
                <w:left w:val="none" w:sz="0" w:space="0" w:color="auto"/>
                <w:bottom w:val="none" w:sz="0" w:space="0" w:color="auto"/>
                <w:right w:val="none" w:sz="0" w:space="0" w:color="auto"/>
              </w:divBdr>
            </w:div>
            <w:div w:id="16933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1626">
      <w:bodyDiv w:val="1"/>
      <w:marLeft w:val="0"/>
      <w:marRight w:val="0"/>
      <w:marTop w:val="0"/>
      <w:marBottom w:val="0"/>
      <w:divBdr>
        <w:top w:val="none" w:sz="0" w:space="0" w:color="auto"/>
        <w:left w:val="none" w:sz="0" w:space="0" w:color="auto"/>
        <w:bottom w:val="none" w:sz="0" w:space="0" w:color="auto"/>
        <w:right w:val="none" w:sz="0" w:space="0" w:color="auto"/>
      </w:divBdr>
    </w:div>
    <w:div w:id="1887981675">
      <w:bodyDiv w:val="1"/>
      <w:marLeft w:val="0"/>
      <w:marRight w:val="0"/>
      <w:marTop w:val="0"/>
      <w:marBottom w:val="0"/>
      <w:divBdr>
        <w:top w:val="none" w:sz="0" w:space="0" w:color="auto"/>
        <w:left w:val="none" w:sz="0" w:space="0" w:color="auto"/>
        <w:bottom w:val="none" w:sz="0" w:space="0" w:color="auto"/>
        <w:right w:val="none" w:sz="0" w:space="0" w:color="auto"/>
      </w:divBdr>
      <w:divsChild>
        <w:div w:id="868298675">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0"/>
              <w:marTop w:val="0"/>
              <w:marBottom w:val="0"/>
              <w:divBdr>
                <w:top w:val="none" w:sz="0" w:space="0" w:color="auto"/>
                <w:left w:val="none" w:sz="0" w:space="0" w:color="auto"/>
                <w:bottom w:val="none" w:sz="0" w:space="0" w:color="auto"/>
                <w:right w:val="none" w:sz="0" w:space="0" w:color="auto"/>
              </w:divBdr>
            </w:div>
            <w:div w:id="2004552041">
              <w:marLeft w:val="0"/>
              <w:marRight w:val="0"/>
              <w:marTop w:val="0"/>
              <w:marBottom w:val="0"/>
              <w:divBdr>
                <w:top w:val="none" w:sz="0" w:space="0" w:color="auto"/>
                <w:left w:val="none" w:sz="0" w:space="0" w:color="auto"/>
                <w:bottom w:val="none" w:sz="0" w:space="0" w:color="auto"/>
                <w:right w:val="none" w:sz="0" w:space="0" w:color="auto"/>
              </w:divBdr>
            </w:div>
            <w:div w:id="2027946483">
              <w:marLeft w:val="0"/>
              <w:marRight w:val="0"/>
              <w:marTop w:val="0"/>
              <w:marBottom w:val="0"/>
              <w:divBdr>
                <w:top w:val="none" w:sz="0" w:space="0" w:color="auto"/>
                <w:left w:val="none" w:sz="0" w:space="0" w:color="auto"/>
                <w:bottom w:val="none" w:sz="0" w:space="0" w:color="auto"/>
                <w:right w:val="none" w:sz="0" w:space="0" w:color="auto"/>
              </w:divBdr>
            </w:div>
            <w:div w:id="1195654721">
              <w:marLeft w:val="0"/>
              <w:marRight w:val="0"/>
              <w:marTop w:val="0"/>
              <w:marBottom w:val="0"/>
              <w:divBdr>
                <w:top w:val="none" w:sz="0" w:space="0" w:color="auto"/>
                <w:left w:val="none" w:sz="0" w:space="0" w:color="auto"/>
                <w:bottom w:val="none" w:sz="0" w:space="0" w:color="auto"/>
                <w:right w:val="none" w:sz="0" w:space="0" w:color="auto"/>
              </w:divBdr>
            </w:div>
            <w:div w:id="1608273886">
              <w:marLeft w:val="0"/>
              <w:marRight w:val="0"/>
              <w:marTop w:val="0"/>
              <w:marBottom w:val="0"/>
              <w:divBdr>
                <w:top w:val="none" w:sz="0" w:space="0" w:color="auto"/>
                <w:left w:val="none" w:sz="0" w:space="0" w:color="auto"/>
                <w:bottom w:val="none" w:sz="0" w:space="0" w:color="auto"/>
                <w:right w:val="none" w:sz="0" w:space="0" w:color="auto"/>
              </w:divBdr>
            </w:div>
            <w:div w:id="139075059">
              <w:marLeft w:val="0"/>
              <w:marRight w:val="0"/>
              <w:marTop w:val="0"/>
              <w:marBottom w:val="0"/>
              <w:divBdr>
                <w:top w:val="none" w:sz="0" w:space="0" w:color="auto"/>
                <w:left w:val="none" w:sz="0" w:space="0" w:color="auto"/>
                <w:bottom w:val="none" w:sz="0" w:space="0" w:color="auto"/>
                <w:right w:val="none" w:sz="0" w:space="0" w:color="auto"/>
              </w:divBdr>
            </w:div>
            <w:div w:id="134028397">
              <w:marLeft w:val="0"/>
              <w:marRight w:val="0"/>
              <w:marTop w:val="0"/>
              <w:marBottom w:val="0"/>
              <w:divBdr>
                <w:top w:val="none" w:sz="0" w:space="0" w:color="auto"/>
                <w:left w:val="none" w:sz="0" w:space="0" w:color="auto"/>
                <w:bottom w:val="none" w:sz="0" w:space="0" w:color="auto"/>
                <w:right w:val="none" w:sz="0" w:space="0" w:color="auto"/>
              </w:divBdr>
            </w:div>
            <w:div w:id="298807723">
              <w:marLeft w:val="0"/>
              <w:marRight w:val="0"/>
              <w:marTop w:val="0"/>
              <w:marBottom w:val="0"/>
              <w:divBdr>
                <w:top w:val="none" w:sz="0" w:space="0" w:color="auto"/>
                <w:left w:val="none" w:sz="0" w:space="0" w:color="auto"/>
                <w:bottom w:val="none" w:sz="0" w:space="0" w:color="auto"/>
                <w:right w:val="none" w:sz="0" w:space="0" w:color="auto"/>
              </w:divBdr>
            </w:div>
            <w:div w:id="1684700468">
              <w:marLeft w:val="0"/>
              <w:marRight w:val="0"/>
              <w:marTop w:val="0"/>
              <w:marBottom w:val="0"/>
              <w:divBdr>
                <w:top w:val="none" w:sz="0" w:space="0" w:color="auto"/>
                <w:left w:val="none" w:sz="0" w:space="0" w:color="auto"/>
                <w:bottom w:val="none" w:sz="0" w:space="0" w:color="auto"/>
                <w:right w:val="none" w:sz="0" w:space="0" w:color="auto"/>
              </w:divBdr>
            </w:div>
            <w:div w:id="16964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7775">
      <w:bodyDiv w:val="1"/>
      <w:marLeft w:val="0"/>
      <w:marRight w:val="0"/>
      <w:marTop w:val="0"/>
      <w:marBottom w:val="0"/>
      <w:divBdr>
        <w:top w:val="none" w:sz="0" w:space="0" w:color="auto"/>
        <w:left w:val="none" w:sz="0" w:space="0" w:color="auto"/>
        <w:bottom w:val="none" w:sz="0" w:space="0" w:color="auto"/>
        <w:right w:val="none" w:sz="0" w:space="0" w:color="auto"/>
      </w:divBdr>
      <w:divsChild>
        <w:div w:id="2071690398">
          <w:marLeft w:val="0"/>
          <w:marRight w:val="0"/>
          <w:marTop w:val="0"/>
          <w:marBottom w:val="0"/>
          <w:divBdr>
            <w:top w:val="none" w:sz="0" w:space="0" w:color="auto"/>
            <w:left w:val="none" w:sz="0" w:space="0" w:color="auto"/>
            <w:bottom w:val="none" w:sz="0" w:space="0" w:color="auto"/>
            <w:right w:val="none" w:sz="0" w:space="0" w:color="auto"/>
          </w:divBdr>
          <w:divsChild>
            <w:div w:id="1391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644">
      <w:bodyDiv w:val="1"/>
      <w:marLeft w:val="0"/>
      <w:marRight w:val="0"/>
      <w:marTop w:val="0"/>
      <w:marBottom w:val="0"/>
      <w:divBdr>
        <w:top w:val="none" w:sz="0" w:space="0" w:color="auto"/>
        <w:left w:val="none" w:sz="0" w:space="0" w:color="auto"/>
        <w:bottom w:val="none" w:sz="0" w:space="0" w:color="auto"/>
        <w:right w:val="none" w:sz="0" w:space="0" w:color="auto"/>
      </w:divBdr>
    </w:div>
    <w:div w:id="1906452173">
      <w:bodyDiv w:val="1"/>
      <w:marLeft w:val="0"/>
      <w:marRight w:val="0"/>
      <w:marTop w:val="0"/>
      <w:marBottom w:val="0"/>
      <w:divBdr>
        <w:top w:val="none" w:sz="0" w:space="0" w:color="auto"/>
        <w:left w:val="none" w:sz="0" w:space="0" w:color="auto"/>
        <w:bottom w:val="none" w:sz="0" w:space="0" w:color="auto"/>
        <w:right w:val="none" w:sz="0" w:space="0" w:color="auto"/>
      </w:divBdr>
    </w:div>
    <w:div w:id="1960186908">
      <w:bodyDiv w:val="1"/>
      <w:marLeft w:val="0"/>
      <w:marRight w:val="0"/>
      <w:marTop w:val="0"/>
      <w:marBottom w:val="0"/>
      <w:divBdr>
        <w:top w:val="none" w:sz="0" w:space="0" w:color="auto"/>
        <w:left w:val="none" w:sz="0" w:space="0" w:color="auto"/>
        <w:bottom w:val="none" w:sz="0" w:space="0" w:color="auto"/>
        <w:right w:val="none" w:sz="0" w:space="0" w:color="auto"/>
      </w:divBdr>
    </w:div>
    <w:div w:id="1967812546">
      <w:bodyDiv w:val="1"/>
      <w:marLeft w:val="0"/>
      <w:marRight w:val="0"/>
      <w:marTop w:val="0"/>
      <w:marBottom w:val="0"/>
      <w:divBdr>
        <w:top w:val="none" w:sz="0" w:space="0" w:color="auto"/>
        <w:left w:val="none" w:sz="0" w:space="0" w:color="auto"/>
        <w:bottom w:val="none" w:sz="0" w:space="0" w:color="auto"/>
        <w:right w:val="none" w:sz="0" w:space="0" w:color="auto"/>
      </w:divBdr>
      <w:divsChild>
        <w:div w:id="725304221">
          <w:marLeft w:val="0"/>
          <w:marRight w:val="0"/>
          <w:marTop w:val="0"/>
          <w:marBottom w:val="0"/>
          <w:divBdr>
            <w:top w:val="none" w:sz="0" w:space="0" w:color="auto"/>
            <w:left w:val="none" w:sz="0" w:space="0" w:color="auto"/>
            <w:bottom w:val="none" w:sz="0" w:space="0" w:color="auto"/>
            <w:right w:val="none" w:sz="0" w:space="0" w:color="auto"/>
          </w:divBdr>
          <w:divsChild>
            <w:div w:id="1014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220">
      <w:bodyDiv w:val="1"/>
      <w:marLeft w:val="0"/>
      <w:marRight w:val="0"/>
      <w:marTop w:val="0"/>
      <w:marBottom w:val="0"/>
      <w:divBdr>
        <w:top w:val="none" w:sz="0" w:space="0" w:color="auto"/>
        <w:left w:val="none" w:sz="0" w:space="0" w:color="auto"/>
        <w:bottom w:val="none" w:sz="0" w:space="0" w:color="auto"/>
        <w:right w:val="none" w:sz="0" w:space="0" w:color="auto"/>
      </w:divBdr>
      <w:divsChild>
        <w:div w:id="776565602">
          <w:marLeft w:val="0"/>
          <w:marRight w:val="0"/>
          <w:marTop w:val="0"/>
          <w:marBottom w:val="0"/>
          <w:divBdr>
            <w:top w:val="none" w:sz="0" w:space="0" w:color="auto"/>
            <w:left w:val="none" w:sz="0" w:space="0" w:color="auto"/>
            <w:bottom w:val="none" w:sz="0" w:space="0" w:color="auto"/>
            <w:right w:val="none" w:sz="0" w:space="0" w:color="auto"/>
          </w:divBdr>
        </w:div>
        <w:div w:id="301617245">
          <w:marLeft w:val="0"/>
          <w:marRight w:val="0"/>
          <w:marTop w:val="0"/>
          <w:marBottom w:val="0"/>
          <w:divBdr>
            <w:top w:val="none" w:sz="0" w:space="0" w:color="auto"/>
            <w:left w:val="none" w:sz="0" w:space="0" w:color="auto"/>
            <w:bottom w:val="none" w:sz="0" w:space="0" w:color="auto"/>
            <w:right w:val="none" w:sz="0" w:space="0" w:color="auto"/>
          </w:divBdr>
        </w:div>
        <w:div w:id="413740611">
          <w:marLeft w:val="0"/>
          <w:marRight w:val="0"/>
          <w:marTop w:val="0"/>
          <w:marBottom w:val="0"/>
          <w:divBdr>
            <w:top w:val="none" w:sz="0" w:space="0" w:color="auto"/>
            <w:left w:val="none" w:sz="0" w:space="0" w:color="auto"/>
            <w:bottom w:val="none" w:sz="0" w:space="0" w:color="auto"/>
            <w:right w:val="none" w:sz="0" w:space="0" w:color="auto"/>
          </w:divBdr>
        </w:div>
        <w:div w:id="1382368060">
          <w:marLeft w:val="0"/>
          <w:marRight w:val="0"/>
          <w:marTop w:val="0"/>
          <w:marBottom w:val="0"/>
          <w:divBdr>
            <w:top w:val="none" w:sz="0" w:space="0" w:color="auto"/>
            <w:left w:val="none" w:sz="0" w:space="0" w:color="auto"/>
            <w:bottom w:val="none" w:sz="0" w:space="0" w:color="auto"/>
            <w:right w:val="none" w:sz="0" w:space="0" w:color="auto"/>
          </w:divBdr>
        </w:div>
        <w:div w:id="1733887505">
          <w:marLeft w:val="0"/>
          <w:marRight w:val="0"/>
          <w:marTop w:val="0"/>
          <w:marBottom w:val="0"/>
          <w:divBdr>
            <w:top w:val="none" w:sz="0" w:space="0" w:color="auto"/>
            <w:left w:val="none" w:sz="0" w:space="0" w:color="auto"/>
            <w:bottom w:val="none" w:sz="0" w:space="0" w:color="auto"/>
            <w:right w:val="none" w:sz="0" w:space="0" w:color="auto"/>
          </w:divBdr>
        </w:div>
        <w:div w:id="868877573">
          <w:marLeft w:val="0"/>
          <w:marRight w:val="0"/>
          <w:marTop w:val="0"/>
          <w:marBottom w:val="0"/>
          <w:divBdr>
            <w:top w:val="none" w:sz="0" w:space="0" w:color="auto"/>
            <w:left w:val="none" w:sz="0" w:space="0" w:color="auto"/>
            <w:bottom w:val="none" w:sz="0" w:space="0" w:color="auto"/>
            <w:right w:val="none" w:sz="0" w:space="0" w:color="auto"/>
          </w:divBdr>
        </w:div>
        <w:div w:id="206112766">
          <w:marLeft w:val="0"/>
          <w:marRight w:val="0"/>
          <w:marTop w:val="0"/>
          <w:marBottom w:val="0"/>
          <w:divBdr>
            <w:top w:val="none" w:sz="0" w:space="0" w:color="auto"/>
            <w:left w:val="none" w:sz="0" w:space="0" w:color="auto"/>
            <w:bottom w:val="none" w:sz="0" w:space="0" w:color="auto"/>
            <w:right w:val="none" w:sz="0" w:space="0" w:color="auto"/>
          </w:divBdr>
        </w:div>
        <w:div w:id="880021167">
          <w:marLeft w:val="0"/>
          <w:marRight w:val="0"/>
          <w:marTop w:val="0"/>
          <w:marBottom w:val="0"/>
          <w:divBdr>
            <w:top w:val="none" w:sz="0" w:space="0" w:color="auto"/>
            <w:left w:val="none" w:sz="0" w:space="0" w:color="auto"/>
            <w:bottom w:val="none" w:sz="0" w:space="0" w:color="auto"/>
            <w:right w:val="none" w:sz="0" w:space="0" w:color="auto"/>
          </w:divBdr>
        </w:div>
        <w:div w:id="1269464226">
          <w:marLeft w:val="0"/>
          <w:marRight w:val="0"/>
          <w:marTop w:val="0"/>
          <w:marBottom w:val="0"/>
          <w:divBdr>
            <w:top w:val="none" w:sz="0" w:space="0" w:color="auto"/>
            <w:left w:val="none" w:sz="0" w:space="0" w:color="auto"/>
            <w:bottom w:val="none" w:sz="0" w:space="0" w:color="auto"/>
            <w:right w:val="none" w:sz="0" w:space="0" w:color="auto"/>
          </w:divBdr>
        </w:div>
        <w:div w:id="108209828">
          <w:marLeft w:val="0"/>
          <w:marRight w:val="0"/>
          <w:marTop w:val="0"/>
          <w:marBottom w:val="0"/>
          <w:divBdr>
            <w:top w:val="none" w:sz="0" w:space="0" w:color="auto"/>
            <w:left w:val="none" w:sz="0" w:space="0" w:color="auto"/>
            <w:bottom w:val="none" w:sz="0" w:space="0" w:color="auto"/>
            <w:right w:val="none" w:sz="0" w:space="0" w:color="auto"/>
          </w:divBdr>
        </w:div>
        <w:div w:id="1648165586">
          <w:marLeft w:val="0"/>
          <w:marRight w:val="0"/>
          <w:marTop w:val="0"/>
          <w:marBottom w:val="0"/>
          <w:divBdr>
            <w:top w:val="none" w:sz="0" w:space="0" w:color="auto"/>
            <w:left w:val="none" w:sz="0" w:space="0" w:color="auto"/>
            <w:bottom w:val="none" w:sz="0" w:space="0" w:color="auto"/>
            <w:right w:val="none" w:sz="0" w:space="0" w:color="auto"/>
          </w:divBdr>
        </w:div>
        <w:div w:id="1098138679">
          <w:marLeft w:val="0"/>
          <w:marRight w:val="0"/>
          <w:marTop w:val="0"/>
          <w:marBottom w:val="0"/>
          <w:divBdr>
            <w:top w:val="none" w:sz="0" w:space="0" w:color="auto"/>
            <w:left w:val="none" w:sz="0" w:space="0" w:color="auto"/>
            <w:bottom w:val="none" w:sz="0" w:space="0" w:color="auto"/>
            <w:right w:val="none" w:sz="0" w:space="0" w:color="auto"/>
          </w:divBdr>
        </w:div>
        <w:div w:id="90516735">
          <w:marLeft w:val="0"/>
          <w:marRight w:val="0"/>
          <w:marTop w:val="0"/>
          <w:marBottom w:val="0"/>
          <w:divBdr>
            <w:top w:val="none" w:sz="0" w:space="0" w:color="auto"/>
            <w:left w:val="none" w:sz="0" w:space="0" w:color="auto"/>
            <w:bottom w:val="none" w:sz="0" w:space="0" w:color="auto"/>
            <w:right w:val="none" w:sz="0" w:space="0" w:color="auto"/>
          </w:divBdr>
        </w:div>
        <w:div w:id="1189176737">
          <w:marLeft w:val="0"/>
          <w:marRight w:val="0"/>
          <w:marTop w:val="0"/>
          <w:marBottom w:val="0"/>
          <w:divBdr>
            <w:top w:val="none" w:sz="0" w:space="0" w:color="auto"/>
            <w:left w:val="none" w:sz="0" w:space="0" w:color="auto"/>
            <w:bottom w:val="none" w:sz="0" w:space="0" w:color="auto"/>
            <w:right w:val="none" w:sz="0" w:space="0" w:color="auto"/>
          </w:divBdr>
        </w:div>
        <w:div w:id="2055931013">
          <w:marLeft w:val="0"/>
          <w:marRight w:val="0"/>
          <w:marTop w:val="0"/>
          <w:marBottom w:val="0"/>
          <w:divBdr>
            <w:top w:val="none" w:sz="0" w:space="0" w:color="auto"/>
            <w:left w:val="none" w:sz="0" w:space="0" w:color="auto"/>
            <w:bottom w:val="none" w:sz="0" w:space="0" w:color="auto"/>
            <w:right w:val="none" w:sz="0" w:space="0" w:color="auto"/>
          </w:divBdr>
        </w:div>
        <w:div w:id="1882206681">
          <w:marLeft w:val="0"/>
          <w:marRight w:val="0"/>
          <w:marTop w:val="0"/>
          <w:marBottom w:val="0"/>
          <w:divBdr>
            <w:top w:val="none" w:sz="0" w:space="0" w:color="auto"/>
            <w:left w:val="none" w:sz="0" w:space="0" w:color="auto"/>
            <w:bottom w:val="none" w:sz="0" w:space="0" w:color="auto"/>
            <w:right w:val="none" w:sz="0" w:space="0" w:color="auto"/>
          </w:divBdr>
        </w:div>
      </w:divsChild>
    </w:div>
    <w:div w:id="1970284208">
      <w:bodyDiv w:val="1"/>
      <w:marLeft w:val="0"/>
      <w:marRight w:val="0"/>
      <w:marTop w:val="0"/>
      <w:marBottom w:val="0"/>
      <w:divBdr>
        <w:top w:val="none" w:sz="0" w:space="0" w:color="auto"/>
        <w:left w:val="none" w:sz="0" w:space="0" w:color="auto"/>
        <w:bottom w:val="none" w:sz="0" w:space="0" w:color="auto"/>
        <w:right w:val="none" w:sz="0" w:space="0" w:color="auto"/>
      </w:divBdr>
    </w:div>
    <w:div w:id="1976451845">
      <w:bodyDiv w:val="1"/>
      <w:marLeft w:val="0"/>
      <w:marRight w:val="0"/>
      <w:marTop w:val="0"/>
      <w:marBottom w:val="0"/>
      <w:divBdr>
        <w:top w:val="none" w:sz="0" w:space="0" w:color="auto"/>
        <w:left w:val="none" w:sz="0" w:space="0" w:color="auto"/>
        <w:bottom w:val="none" w:sz="0" w:space="0" w:color="auto"/>
        <w:right w:val="none" w:sz="0" w:space="0" w:color="auto"/>
      </w:divBdr>
    </w:div>
    <w:div w:id="2025128399">
      <w:bodyDiv w:val="1"/>
      <w:marLeft w:val="0"/>
      <w:marRight w:val="0"/>
      <w:marTop w:val="0"/>
      <w:marBottom w:val="0"/>
      <w:divBdr>
        <w:top w:val="none" w:sz="0" w:space="0" w:color="auto"/>
        <w:left w:val="none" w:sz="0" w:space="0" w:color="auto"/>
        <w:bottom w:val="none" w:sz="0" w:space="0" w:color="auto"/>
        <w:right w:val="none" w:sz="0" w:space="0" w:color="auto"/>
      </w:divBdr>
    </w:div>
    <w:div w:id="2065444939">
      <w:bodyDiv w:val="1"/>
      <w:marLeft w:val="0"/>
      <w:marRight w:val="0"/>
      <w:marTop w:val="0"/>
      <w:marBottom w:val="0"/>
      <w:divBdr>
        <w:top w:val="none" w:sz="0" w:space="0" w:color="auto"/>
        <w:left w:val="none" w:sz="0" w:space="0" w:color="auto"/>
        <w:bottom w:val="none" w:sz="0" w:space="0" w:color="auto"/>
        <w:right w:val="none" w:sz="0" w:space="0" w:color="auto"/>
      </w:divBdr>
    </w:div>
    <w:div w:id="2067951760">
      <w:bodyDiv w:val="1"/>
      <w:marLeft w:val="0"/>
      <w:marRight w:val="0"/>
      <w:marTop w:val="0"/>
      <w:marBottom w:val="0"/>
      <w:divBdr>
        <w:top w:val="none" w:sz="0" w:space="0" w:color="auto"/>
        <w:left w:val="none" w:sz="0" w:space="0" w:color="auto"/>
        <w:bottom w:val="none" w:sz="0" w:space="0" w:color="auto"/>
        <w:right w:val="none" w:sz="0" w:space="0" w:color="auto"/>
      </w:divBdr>
      <w:divsChild>
        <w:div w:id="1681541041">
          <w:marLeft w:val="0"/>
          <w:marRight w:val="0"/>
          <w:marTop w:val="0"/>
          <w:marBottom w:val="0"/>
          <w:divBdr>
            <w:top w:val="none" w:sz="0" w:space="0" w:color="auto"/>
            <w:left w:val="none" w:sz="0" w:space="0" w:color="auto"/>
            <w:bottom w:val="none" w:sz="0" w:space="0" w:color="auto"/>
            <w:right w:val="none" w:sz="0" w:space="0" w:color="auto"/>
          </w:divBdr>
          <w:divsChild>
            <w:div w:id="21115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011">
      <w:bodyDiv w:val="1"/>
      <w:marLeft w:val="0"/>
      <w:marRight w:val="0"/>
      <w:marTop w:val="0"/>
      <w:marBottom w:val="0"/>
      <w:divBdr>
        <w:top w:val="none" w:sz="0" w:space="0" w:color="auto"/>
        <w:left w:val="none" w:sz="0" w:space="0" w:color="auto"/>
        <w:bottom w:val="none" w:sz="0" w:space="0" w:color="auto"/>
        <w:right w:val="none" w:sz="0" w:space="0" w:color="auto"/>
      </w:divBdr>
    </w:div>
    <w:div w:id="2085374020">
      <w:bodyDiv w:val="1"/>
      <w:marLeft w:val="0"/>
      <w:marRight w:val="0"/>
      <w:marTop w:val="0"/>
      <w:marBottom w:val="0"/>
      <w:divBdr>
        <w:top w:val="none" w:sz="0" w:space="0" w:color="auto"/>
        <w:left w:val="none" w:sz="0" w:space="0" w:color="auto"/>
        <w:bottom w:val="none" w:sz="0" w:space="0" w:color="auto"/>
        <w:right w:val="none" w:sz="0" w:space="0" w:color="auto"/>
      </w:divBdr>
    </w:div>
    <w:div w:id="2106487653">
      <w:bodyDiv w:val="1"/>
      <w:marLeft w:val="0"/>
      <w:marRight w:val="0"/>
      <w:marTop w:val="0"/>
      <w:marBottom w:val="0"/>
      <w:divBdr>
        <w:top w:val="none" w:sz="0" w:space="0" w:color="auto"/>
        <w:left w:val="none" w:sz="0" w:space="0" w:color="auto"/>
        <w:bottom w:val="none" w:sz="0" w:space="0" w:color="auto"/>
        <w:right w:val="none" w:sz="0" w:space="0" w:color="auto"/>
      </w:divBdr>
    </w:div>
    <w:div w:id="2126000351">
      <w:bodyDiv w:val="1"/>
      <w:marLeft w:val="0"/>
      <w:marRight w:val="0"/>
      <w:marTop w:val="0"/>
      <w:marBottom w:val="0"/>
      <w:divBdr>
        <w:top w:val="none" w:sz="0" w:space="0" w:color="auto"/>
        <w:left w:val="none" w:sz="0" w:space="0" w:color="auto"/>
        <w:bottom w:val="none" w:sz="0" w:space="0" w:color="auto"/>
        <w:right w:val="none" w:sz="0" w:space="0" w:color="auto"/>
      </w:divBdr>
    </w:div>
    <w:div w:id="213686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fontTable" Target="fontTable.xml"/><Relationship Id="rId21" Type="http://schemas.openxmlformats.org/officeDocument/2006/relationships/hyperlink" Target="https://rise4fun.com/OpenJMLESC/BinarySearch" TargetMode="External"/><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3.JPG"/><Relationship Id="rId112" Type="http://schemas.openxmlformats.org/officeDocument/2006/relationships/hyperlink" Target="http://www.acm.org/sigs/publications/pubform.doc" TargetMode="External"/><Relationship Id="rId16" Type="http://schemas.openxmlformats.org/officeDocument/2006/relationships/hyperlink" Target="https://lfm.iti.kit.edu/pschmitt.php" TargetMode="External"/><Relationship Id="rId107" Type="http://schemas.openxmlformats.org/officeDocument/2006/relationships/image" Target="media/image91.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image" Target="media/image71.jpeg"/><Relationship Id="rId102" Type="http://schemas.openxmlformats.org/officeDocument/2006/relationships/image" Target="media/image86.JPG"/><Relationship Id="rId110" Type="http://schemas.openxmlformats.org/officeDocument/2006/relationships/package" Target="embeddings/Microsoft_PowerPoint_Slide.sldx"/><Relationship Id="rId115" Type="http://schemas.openxmlformats.org/officeDocument/2006/relationships/hyperlink" Target="http://www.acm.org/sigs/publications/pubform.doc" TargetMode="Externa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jpe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www.key-project.org/" TargetMode="External"/><Relationship Id="rId14" Type="http://schemas.openxmlformats.org/officeDocument/2006/relationships/image" Target="media/image4.JPG"/><Relationship Id="rId22" Type="http://schemas.openxmlformats.org/officeDocument/2006/relationships/hyperlink" Target="http://www.openjml.org/documentation/plugin.shtm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hyperlink" Target="http://www.acm.org/sigs/publications/pubform.doc" TargetMode="External"/><Relationship Id="rId118"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JP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image" Target="media/image87.JPG"/><Relationship Id="rId108" Type="http://schemas.openxmlformats.org/officeDocument/2006/relationships/image" Target="media/image92.png"/><Relationship Id="rId116" Type="http://schemas.openxmlformats.org/officeDocument/2006/relationships/footer" Target="footer3.xml"/><Relationship Id="rId20" Type="http://schemas.openxmlformats.org/officeDocument/2006/relationships/hyperlink" Target="http://i12www.ira.uka.de/key/download/index.html" TargetMode="Externa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hyperlink" Target="http://www.acm.org/sigs/publications/pubfor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informatik.tu-darmstadt.de/de/se/group-members/reiner-haehnle/"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JPG"/><Relationship Id="rId114" Type="http://schemas.openxmlformats.org/officeDocument/2006/relationships/hyperlink" Target="http://www.acm.org/sigs/publications/pubform.doc" TargetMode="Externa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6.JPG"/><Relationship Id="rId39" Type="http://schemas.openxmlformats.org/officeDocument/2006/relationships/image" Target="media/image23.jpeg"/><Relationship Id="rId109" Type="http://schemas.openxmlformats.org/officeDocument/2006/relationships/image" Target="media/image93.emf"/><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15A90-488C-4D03-BFD5-CEFC79F56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13951</TotalTime>
  <Pages>96</Pages>
  <Words>21235</Words>
  <Characters>121044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dc:creator>
  <cp:lastModifiedBy>ENDA JAMES O'SHEA</cp:lastModifiedBy>
  <cp:revision>575</cp:revision>
  <dcterms:created xsi:type="dcterms:W3CDTF">2018-05-13T08:27:00Z</dcterms:created>
  <dcterms:modified xsi:type="dcterms:W3CDTF">2018-06-14T17:26:00Z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joe_duffin@yahoo.com@www.mendeley.com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